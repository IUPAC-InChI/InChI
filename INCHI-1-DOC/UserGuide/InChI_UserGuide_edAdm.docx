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2E14" w:rsidRPr="00BC37BE" w:rsidRDefault="00DC2E14" w:rsidP="00160F50">
      <w:pPr>
        <w:pStyle w:val="BodyText"/>
        <w:spacing w:before="120"/>
        <w:jc w:val="center"/>
        <w:rPr>
          <w:rFonts w:ascii="Arial" w:hAnsi="Arial" w:cs="Arial"/>
          <w:b/>
          <w:sz w:val="28"/>
          <w:szCs w:val="28"/>
        </w:rPr>
      </w:pPr>
      <w:r w:rsidRPr="00BC37BE">
        <w:rPr>
          <w:rFonts w:ascii="Arial" w:hAnsi="Arial" w:cs="Arial"/>
          <w:b/>
          <w:sz w:val="28"/>
          <w:szCs w:val="28"/>
        </w:rPr>
        <w:t>IUPAC International Chemical Identifier (</w:t>
      </w:r>
      <w:proofErr w:type="spellStart"/>
      <w:r w:rsidRPr="00BC37BE">
        <w:rPr>
          <w:rFonts w:ascii="Arial" w:hAnsi="Arial" w:cs="Arial"/>
          <w:b/>
          <w:sz w:val="28"/>
          <w:szCs w:val="28"/>
        </w:rPr>
        <w:t>InChI</w:t>
      </w:r>
      <w:proofErr w:type="spellEnd"/>
      <w:r w:rsidRPr="00BC37BE">
        <w:rPr>
          <w:rFonts w:ascii="Arial" w:hAnsi="Arial" w:cs="Arial"/>
          <w:b/>
          <w:sz w:val="28"/>
          <w:szCs w:val="28"/>
        </w:rPr>
        <w:t>) Program</w:t>
      </w:r>
      <w:r w:rsidR="009F6578" w:rsidRPr="00BC37BE">
        <w:rPr>
          <w:rFonts w:ascii="Arial" w:hAnsi="Arial" w:cs="Arial"/>
          <w:b/>
          <w:sz w:val="28"/>
          <w:szCs w:val="28"/>
        </w:rPr>
        <w:t>s</w:t>
      </w:r>
    </w:p>
    <w:p w:rsidR="00DC2E14" w:rsidRPr="00BC37BE" w:rsidRDefault="001172E5" w:rsidP="00506864">
      <w:pPr>
        <w:pStyle w:val="BodyText"/>
        <w:spacing w:before="120"/>
        <w:jc w:val="center"/>
        <w:rPr>
          <w:rFonts w:ascii="Arial" w:hAnsi="Arial" w:cs="Arial"/>
          <w:b/>
          <w:sz w:val="28"/>
          <w:szCs w:val="28"/>
        </w:rPr>
      </w:pPr>
      <w:proofErr w:type="spellStart"/>
      <w:r w:rsidRPr="001172E5">
        <w:rPr>
          <w:rFonts w:ascii="Arial" w:hAnsi="Arial" w:cs="Arial"/>
          <w:b/>
          <w:sz w:val="28"/>
          <w:szCs w:val="28"/>
        </w:rPr>
        <w:t>InChI</w:t>
      </w:r>
      <w:proofErr w:type="spellEnd"/>
      <w:r w:rsidRPr="001172E5">
        <w:rPr>
          <w:rFonts w:ascii="Arial" w:hAnsi="Arial" w:cs="Arial"/>
          <w:b/>
          <w:sz w:val="28"/>
          <w:szCs w:val="28"/>
        </w:rPr>
        <w:t xml:space="preserve"> version 1, Software version 1.05 </w:t>
      </w:r>
      <w:ins w:id="0" w:author="Igor P" w:date="2016-09-28T14:19:00Z">
        <w:r w:rsidR="008C42EB">
          <w:rPr>
            <w:rFonts w:ascii="Arial" w:hAnsi="Arial" w:cs="Arial"/>
            <w:b/>
            <w:sz w:val="28"/>
            <w:szCs w:val="28"/>
          </w:rPr>
          <w:t>(</w:t>
        </w:r>
      </w:ins>
      <w:r w:rsidRPr="001172E5">
        <w:rPr>
          <w:rFonts w:ascii="Arial" w:hAnsi="Arial" w:cs="Arial"/>
          <w:b/>
          <w:sz w:val="28"/>
          <w:szCs w:val="28"/>
        </w:rPr>
        <w:t>Fall 2016</w:t>
      </w:r>
      <w:ins w:id="1" w:author="Igor P" w:date="2016-09-28T14:19:00Z">
        <w:r w:rsidR="008C42EB">
          <w:rPr>
            <w:rFonts w:ascii="Arial" w:hAnsi="Arial" w:cs="Arial"/>
            <w:b/>
            <w:sz w:val="28"/>
            <w:szCs w:val="28"/>
          </w:rPr>
          <w:t>)</w:t>
        </w:r>
      </w:ins>
      <w:r w:rsidRPr="001172E5">
        <w:rPr>
          <w:rFonts w:ascii="Arial" w:hAnsi="Arial" w:cs="Arial"/>
          <w:b/>
          <w:sz w:val="28"/>
          <w:szCs w:val="28"/>
        </w:rPr>
        <w:t xml:space="preserve"> </w:t>
      </w:r>
      <w:del w:id="2" w:author="Igor P" w:date="2016-09-28T14:19:00Z">
        <w:r w:rsidRPr="001172E5" w:rsidDel="008C42EB">
          <w:rPr>
            <w:rFonts w:ascii="Arial" w:hAnsi="Arial" w:cs="Arial"/>
            <w:b/>
            <w:sz w:val="28"/>
            <w:szCs w:val="28"/>
          </w:rPr>
          <w:delText>(</w:delText>
        </w:r>
      </w:del>
      <w:r w:rsidRPr="001172E5">
        <w:rPr>
          <w:rFonts w:ascii="Arial" w:hAnsi="Arial" w:cs="Arial"/>
          <w:b/>
          <w:sz w:val="28"/>
          <w:szCs w:val="28"/>
        </w:rPr>
        <w:t>pre-release</w:t>
      </w:r>
      <w:del w:id="3" w:author="Igor P" w:date="2016-09-28T14:19:00Z">
        <w:r w:rsidRPr="001172E5" w:rsidDel="008C42EB">
          <w:rPr>
            <w:rFonts w:ascii="Arial" w:hAnsi="Arial" w:cs="Arial"/>
            <w:b/>
            <w:sz w:val="28"/>
            <w:szCs w:val="28"/>
          </w:rPr>
          <w:delText>)</w:delText>
        </w:r>
      </w:del>
    </w:p>
    <w:p w:rsidR="00126E3B" w:rsidRDefault="00126E3B" w:rsidP="00126E3B">
      <w:pPr>
        <w:pStyle w:val="BodyText"/>
        <w:jc w:val="center"/>
        <w:rPr>
          <w:rFonts w:ascii="Arial" w:hAnsi="Arial" w:cs="Arial"/>
          <w:b/>
          <w:sz w:val="32"/>
          <w:szCs w:val="32"/>
        </w:rPr>
      </w:pPr>
      <w:r>
        <w:rPr>
          <w:rFonts w:ascii="Arial" w:hAnsi="Arial" w:cs="Arial"/>
          <w:b/>
          <w:sz w:val="32"/>
          <w:szCs w:val="32"/>
        </w:rPr>
        <w:t>User’s Guide</w:t>
      </w:r>
      <w:r w:rsidRPr="00506864">
        <w:rPr>
          <w:rFonts w:ascii="Arial" w:hAnsi="Arial" w:cs="Arial"/>
          <w:b/>
          <w:sz w:val="32"/>
          <w:szCs w:val="32"/>
        </w:rPr>
        <w:t xml:space="preserve"> </w:t>
      </w:r>
    </w:p>
    <w:p w:rsidR="002170C1" w:rsidRDefault="00126E3B" w:rsidP="00506864">
      <w:pPr>
        <w:pStyle w:val="BodyText"/>
        <w:rPr>
          <w:b/>
        </w:rPr>
      </w:pPr>
      <w:r>
        <w:rPr>
          <w:rFonts w:ascii="Arial" w:hAnsi="Arial" w:cs="Arial"/>
          <w:b/>
          <w:sz w:val="32"/>
          <w:szCs w:val="32"/>
        </w:rPr>
        <w:br/>
      </w:r>
    </w:p>
    <w:p w:rsidR="008F70D1" w:rsidRPr="00B4068D" w:rsidRDefault="001172E5" w:rsidP="008F70D1">
      <w:pPr>
        <w:pStyle w:val="StyleBodyTextBottomDoublesolidlinesAuto075ptLine"/>
        <w:jc w:val="left"/>
      </w:pPr>
      <w:r w:rsidRPr="001172E5">
        <w:rPr>
          <w:rStyle w:val="BodyTextChar"/>
        </w:rPr>
        <w:t xml:space="preserve">Last revision date: September </w:t>
      </w:r>
      <w:del w:id="4" w:author="Igor P" w:date="2016-09-28T13:49:00Z">
        <w:r w:rsidRPr="001172E5" w:rsidDel="00D60E5D">
          <w:rPr>
            <w:rStyle w:val="BodyTextChar"/>
          </w:rPr>
          <w:delText>1</w:delText>
        </w:r>
      </w:del>
      <w:ins w:id="5" w:author="Igor P" w:date="2016-09-28T13:49:00Z">
        <w:r w:rsidR="00D60E5D">
          <w:rPr>
            <w:rStyle w:val="BodyTextChar"/>
          </w:rPr>
          <w:t>28</w:t>
        </w:r>
      </w:ins>
      <w:r w:rsidRPr="001172E5">
        <w:rPr>
          <w:rStyle w:val="BodyTextChar"/>
        </w:rPr>
        <w:t>, 2016</w:t>
      </w:r>
    </w:p>
    <w:p w:rsidR="00DD2BAD" w:rsidRPr="00B4068D" w:rsidRDefault="00DD2BAD" w:rsidP="00DD2BAD">
      <w:pPr>
        <w:pStyle w:val="BodyText"/>
        <w:spacing w:before="480"/>
      </w:pPr>
      <w:r w:rsidRPr="00B4068D">
        <w:t xml:space="preserve">This document is a part of the release of the IUPAC International Chemical Identifier with </w:t>
      </w:r>
      <w:proofErr w:type="spellStart"/>
      <w:r w:rsidRPr="00B4068D">
        <w:t>InChIKey</w:t>
      </w:r>
      <w:proofErr w:type="spellEnd"/>
      <w:r w:rsidRPr="00B4068D">
        <w:t>, version 1, software version 1.</w:t>
      </w:r>
      <w:del w:id="6" w:author="Igor P" w:date="2016-09-03T16:02:00Z">
        <w:r w:rsidRPr="00B4068D" w:rsidDel="001172E5">
          <w:delText>0</w:delText>
        </w:r>
        <w:r w:rsidDel="001172E5">
          <w:delText>4</w:delText>
        </w:r>
      </w:del>
      <w:ins w:id="7" w:author="Igor P" w:date="2016-09-03T16:02:00Z">
        <w:r w:rsidR="001172E5" w:rsidRPr="00B4068D">
          <w:t>0</w:t>
        </w:r>
        <w:r w:rsidR="001172E5">
          <w:t>5</w:t>
        </w:r>
      </w:ins>
      <w:r>
        <w:t>.</w:t>
      </w:r>
    </w:p>
    <w:p w:rsidR="0037789E" w:rsidRDefault="0037789E" w:rsidP="009979F8">
      <w:pPr>
        <w:pStyle w:val="StyleBodyTextBottomDoublesolidlinesAuto075ptLine"/>
      </w:pPr>
    </w:p>
    <w:p w:rsidR="00DC2E14" w:rsidRDefault="00DC2E14">
      <w:pPr>
        <w:rPr>
          <w:sz w:val="24"/>
        </w:rPr>
      </w:pPr>
    </w:p>
    <w:p w:rsidR="00ED2105" w:rsidRDefault="00ED2105">
      <w:pPr>
        <w:rPr>
          <w:sz w:val="24"/>
        </w:rPr>
      </w:pPr>
    </w:p>
    <w:p w:rsidR="00DC2E14" w:rsidRPr="00E63F64" w:rsidRDefault="00DC2E14" w:rsidP="00DD2BAD">
      <w:pPr>
        <w:spacing w:before="720"/>
        <w:rPr>
          <w:b/>
        </w:rPr>
      </w:pPr>
      <w:r w:rsidRPr="00E63F64">
        <w:rPr>
          <w:b/>
        </w:rPr>
        <w:t>CONTENTS</w:t>
      </w:r>
    </w:p>
    <w:p w:rsidR="00DC2E14" w:rsidRDefault="00DC2E14">
      <w:pPr>
        <w:rPr>
          <w:rStyle w:val="BodyTextChar"/>
        </w:rPr>
      </w:pPr>
    </w:p>
    <w:p w:rsidR="00502DEC" w:rsidDel="00CE6C53" w:rsidRDefault="00843756">
      <w:pPr>
        <w:pStyle w:val="TOC1"/>
        <w:tabs>
          <w:tab w:val="right" w:leader="dot" w:pos="8630"/>
        </w:tabs>
        <w:rPr>
          <w:del w:id="8" w:author="Igor P" w:date="2016-09-28T14:03:00Z"/>
          <w:rFonts w:ascii="Times New Roman" w:hAnsi="Times New Roman" w:cs="Times New Roman"/>
          <w:noProof/>
          <w:sz w:val="24"/>
          <w:szCs w:val="24"/>
          <w:lang w:val="ru-RU" w:eastAsia="ru-RU"/>
        </w:rPr>
      </w:pPr>
      <w:del w:id="9" w:author="Igor P" w:date="2016-09-28T14:13:00Z">
        <w:r w:rsidRPr="00E6410E" w:rsidDel="008E41A9">
          <w:rPr>
            <w:sz w:val="24"/>
            <w:szCs w:val="24"/>
          </w:rPr>
          <w:fldChar w:fldCharType="begin"/>
        </w:r>
        <w:r w:rsidRPr="00E6410E" w:rsidDel="008E41A9">
          <w:rPr>
            <w:sz w:val="24"/>
            <w:szCs w:val="24"/>
          </w:rPr>
          <w:delInstrText xml:space="preserve"> TOC \o "1-4" \h \z \u </w:delInstrText>
        </w:r>
        <w:r w:rsidRPr="00E6410E" w:rsidDel="008E41A9">
          <w:rPr>
            <w:sz w:val="24"/>
            <w:szCs w:val="24"/>
          </w:rPr>
          <w:fldChar w:fldCharType="separate"/>
        </w:r>
      </w:del>
      <w:del w:id="10" w:author="Igor P" w:date="2016-09-28T14:03:00Z">
        <w:r w:rsidR="00502DEC" w:rsidRPr="00CE6C53" w:rsidDel="00CE6C53">
          <w:rPr>
            <w:rPrChange w:id="11" w:author="Igor P" w:date="2016-09-28T14:03:00Z">
              <w:rPr>
                <w:rStyle w:val="Hyperlink"/>
                <w:noProof/>
              </w:rPr>
            </w:rPrChange>
          </w:rPr>
          <w:delText>I. OVERVIEW</w:delText>
        </w:r>
        <w:r w:rsidR="00502DEC" w:rsidDel="00CE6C53">
          <w:rPr>
            <w:noProof/>
            <w:webHidden/>
          </w:rPr>
          <w:tab/>
        </w:r>
        <w:r w:rsidR="00A30F60" w:rsidDel="00CE6C53">
          <w:rPr>
            <w:noProof/>
            <w:webHidden/>
          </w:rPr>
          <w:delText>3</w:delText>
        </w:r>
      </w:del>
    </w:p>
    <w:p w:rsidR="00502DEC" w:rsidDel="00CE6C53" w:rsidRDefault="00502DEC">
      <w:pPr>
        <w:pStyle w:val="TOC2"/>
        <w:tabs>
          <w:tab w:val="right" w:leader="dot" w:pos="8630"/>
        </w:tabs>
        <w:rPr>
          <w:del w:id="12" w:author="Igor P" w:date="2016-09-28T14:03:00Z"/>
          <w:rFonts w:ascii="Times New Roman" w:hAnsi="Times New Roman" w:cs="Times New Roman"/>
          <w:noProof/>
          <w:sz w:val="24"/>
          <w:szCs w:val="24"/>
          <w:lang w:val="ru-RU" w:eastAsia="ru-RU"/>
        </w:rPr>
      </w:pPr>
      <w:del w:id="13" w:author="Igor P" w:date="2016-09-28T14:03:00Z">
        <w:r w:rsidRPr="00CE6C53" w:rsidDel="00CE6C53">
          <w:rPr>
            <w:rPrChange w:id="14" w:author="Igor P" w:date="2016-09-28T14:03:00Z">
              <w:rPr>
                <w:rStyle w:val="Hyperlink"/>
                <w:noProof/>
              </w:rPr>
            </w:rPrChange>
          </w:rPr>
          <w:delText>About InChI</w:delText>
        </w:r>
        <w:r w:rsidDel="00CE6C53">
          <w:rPr>
            <w:noProof/>
            <w:webHidden/>
          </w:rPr>
          <w:tab/>
        </w:r>
        <w:r w:rsidR="00A30F60" w:rsidDel="00CE6C53">
          <w:rPr>
            <w:noProof/>
            <w:webHidden/>
          </w:rPr>
          <w:delText>3</w:delText>
        </w:r>
      </w:del>
    </w:p>
    <w:p w:rsidR="00502DEC" w:rsidDel="00CE6C53" w:rsidRDefault="00502DEC">
      <w:pPr>
        <w:pStyle w:val="TOC2"/>
        <w:tabs>
          <w:tab w:val="right" w:leader="dot" w:pos="8630"/>
        </w:tabs>
        <w:rPr>
          <w:del w:id="15" w:author="Igor P" w:date="2016-09-28T14:03:00Z"/>
          <w:rFonts w:ascii="Times New Roman" w:hAnsi="Times New Roman" w:cs="Times New Roman"/>
          <w:noProof/>
          <w:sz w:val="24"/>
          <w:szCs w:val="24"/>
          <w:lang w:val="ru-RU" w:eastAsia="ru-RU"/>
        </w:rPr>
      </w:pPr>
      <w:del w:id="16" w:author="Igor P" w:date="2016-09-28T14:03:00Z">
        <w:r w:rsidRPr="00CE6C53" w:rsidDel="00CE6C53">
          <w:rPr>
            <w:rPrChange w:id="17" w:author="Igor P" w:date="2016-09-28T14:03:00Z">
              <w:rPr>
                <w:rStyle w:val="Hyperlink"/>
                <w:noProof/>
              </w:rPr>
            </w:rPrChange>
          </w:rPr>
          <w:delText>Standard and non-standard InChI</w:delText>
        </w:r>
        <w:r w:rsidDel="00CE6C53">
          <w:rPr>
            <w:noProof/>
            <w:webHidden/>
          </w:rPr>
          <w:tab/>
        </w:r>
        <w:r w:rsidR="00A30F60" w:rsidDel="00CE6C53">
          <w:rPr>
            <w:noProof/>
            <w:webHidden/>
          </w:rPr>
          <w:delText>4</w:delText>
        </w:r>
      </w:del>
    </w:p>
    <w:p w:rsidR="00502DEC" w:rsidDel="00CE6C53" w:rsidRDefault="00502DEC">
      <w:pPr>
        <w:pStyle w:val="TOC2"/>
        <w:tabs>
          <w:tab w:val="right" w:leader="dot" w:pos="8630"/>
        </w:tabs>
        <w:rPr>
          <w:del w:id="18" w:author="Igor P" w:date="2016-09-28T14:03:00Z"/>
          <w:rFonts w:ascii="Times New Roman" w:hAnsi="Times New Roman" w:cs="Times New Roman"/>
          <w:noProof/>
          <w:sz w:val="24"/>
          <w:szCs w:val="24"/>
          <w:lang w:val="ru-RU" w:eastAsia="ru-RU"/>
        </w:rPr>
      </w:pPr>
      <w:del w:id="19" w:author="Igor P" w:date="2016-09-28T14:03:00Z">
        <w:r w:rsidRPr="00CE6C53" w:rsidDel="00CE6C53">
          <w:rPr>
            <w:rPrChange w:id="20" w:author="Igor P" w:date="2016-09-28T14:03:00Z">
              <w:rPr>
                <w:rStyle w:val="Hyperlink"/>
                <w:noProof/>
              </w:rPr>
            </w:rPrChange>
          </w:rPr>
          <w:delText>About InChIKey</w:delText>
        </w:r>
        <w:r w:rsidDel="00CE6C53">
          <w:rPr>
            <w:noProof/>
            <w:webHidden/>
          </w:rPr>
          <w:tab/>
        </w:r>
        <w:r w:rsidR="00A30F60" w:rsidDel="00CE6C53">
          <w:rPr>
            <w:noProof/>
            <w:webHidden/>
          </w:rPr>
          <w:delText>5</w:delText>
        </w:r>
      </w:del>
    </w:p>
    <w:p w:rsidR="00502DEC" w:rsidDel="00CE6C53" w:rsidRDefault="00502DEC">
      <w:pPr>
        <w:pStyle w:val="TOC1"/>
        <w:tabs>
          <w:tab w:val="right" w:leader="dot" w:pos="8630"/>
        </w:tabs>
        <w:rPr>
          <w:del w:id="21" w:author="Igor P" w:date="2016-09-28T14:03:00Z"/>
          <w:rFonts w:ascii="Times New Roman" w:hAnsi="Times New Roman" w:cs="Times New Roman"/>
          <w:noProof/>
          <w:sz w:val="24"/>
          <w:szCs w:val="24"/>
          <w:lang w:val="ru-RU" w:eastAsia="ru-RU"/>
        </w:rPr>
      </w:pPr>
      <w:del w:id="22" w:author="Igor P" w:date="2016-09-28T14:03:00Z">
        <w:r w:rsidRPr="00CE6C53" w:rsidDel="00CE6C53">
          <w:rPr>
            <w:rPrChange w:id="23" w:author="Igor P" w:date="2016-09-28T14:03:00Z">
              <w:rPr>
                <w:rStyle w:val="Hyperlink"/>
                <w:noProof/>
              </w:rPr>
            </w:rPrChange>
          </w:rPr>
          <w:delText>II. ABOUT InChI PROGRAMS</w:delText>
        </w:r>
        <w:r w:rsidDel="00CE6C53">
          <w:rPr>
            <w:noProof/>
            <w:webHidden/>
          </w:rPr>
          <w:tab/>
        </w:r>
        <w:r w:rsidR="00A30F60" w:rsidDel="00CE6C53">
          <w:rPr>
            <w:noProof/>
            <w:webHidden/>
          </w:rPr>
          <w:delText>6</w:delText>
        </w:r>
      </w:del>
    </w:p>
    <w:p w:rsidR="00502DEC" w:rsidDel="00CE6C53" w:rsidRDefault="00502DEC">
      <w:pPr>
        <w:pStyle w:val="TOC1"/>
        <w:tabs>
          <w:tab w:val="right" w:leader="dot" w:pos="8630"/>
        </w:tabs>
        <w:rPr>
          <w:del w:id="24" w:author="Igor P" w:date="2016-09-28T14:03:00Z"/>
          <w:rFonts w:ascii="Times New Roman" w:hAnsi="Times New Roman" w:cs="Times New Roman"/>
          <w:noProof/>
          <w:sz w:val="24"/>
          <w:szCs w:val="24"/>
          <w:lang w:val="ru-RU" w:eastAsia="ru-RU"/>
        </w:rPr>
      </w:pPr>
      <w:del w:id="25" w:author="Igor P" w:date="2016-09-28T14:03:00Z">
        <w:r w:rsidRPr="00CE6C53" w:rsidDel="00CE6C53">
          <w:rPr>
            <w:rPrChange w:id="26" w:author="Igor P" w:date="2016-09-28T14:03:00Z">
              <w:rPr>
                <w:rStyle w:val="Hyperlink"/>
                <w:noProof/>
              </w:rPr>
            </w:rPrChange>
          </w:rPr>
          <w:delText>III. RUNNING InChI PROGRAMS</w:delText>
        </w:r>
        <w:r w:rsidDel="00CE6C53">
          <w:rPr>
            <w:noProof/>
            <w:webHidden/>
          </w:rPr>
          <w:tab/>
        </w:r>
        <w:r w:rsidR="00A30F60" w:rsidDel="00CE6C53">
          <w:rPr>
            <w:noProof/>
            <w:webHidden/>
          </w:rPr>
          <w:delText>7</w:delText>
        </w:r>
      </w:del>
    </w:p>
    <w:p w:rsidR="00502DEC" w:rsidDel="00CE6C53" w:rsidRDefault="00502DEC">
      <w:pPr>
        <w:pStyle w:val="TOC2"/>
        <w:tabs>
          <w:tab w:val="right" w:leader="dot" w:pos="8630"/>
        </w:tabs>
        <w:rPr>
          <w:del w:id="27" w:author="Igor P" w:date="2016-09-28T14:03:00Z"/>
          <w:rFonts w:ascii="Times New Roman" w:hAnsi="Times New Roman" w:cs="Times New Roman"/>
          <w:noProof/>
          <w:sz w:val="24"/>
          <w:szCs w:val="24"/>
          <w:lang w:val="ru-RU" w:eastAsia="ru-RU"/>
        </w:rPr>
      </w:pPr>
      <w:del w:id="28" w:author="Igor P" w:date="2016-09-28T14:03:00Z">
        <w:r w:rsidRPr="00CE6C53" w:rsidDel="00CE6C53">
          <w:rPr>
            <w:rPrChange w:id="29" w:author="Igor P" w:date="2016-09-28T14:03:00Z">
              <w:rPr>
                <w:rStyle w:val="Hyperlink"/>
                <w:noProof/>
              </w:rPr>
            </w:rPrChange>
          </w:rPr>
          <w:delText>Graphical Interface Program (winchi-1)</w:delText>
        </w:r>
        <w:r w:rsidDel="00CE6C53">
          <w:rPr>
            <w:noProof/>
            <w:webHidden/>
          </w:rPr>
          <w:tab/>
        </w:r>
        <w:r w:rsidR="00A30F60" w:rsidDel="00CE6C53">
          <w:rPr>
            <w:noProof/>
            <w:webHidden/>
          </w:rPr>
          <w:delText>7</w:delText>
        </w:r>
      </w:del>
    </w:p>
    <w:p w:rsidR="00502DEC" w:rsidDel="00CE6C53" w:rsidRDefault="00502DEC">
      <w:pPr>
        <w:pStyle w:val="TOC3"/>
        <w:tabs>
          <w:tab w:val="right" w:leader="dot" w:pos="8630"/>
        </w:tabs>
        <w:rPr>
          <w:del w:id="30" w:author="Igor P" w:date="2016-09-28T14:03:00Z"/>
          <w:rFonts w:ascii="Times New Roman" w:hAnsi="Times New Roman" w:cs="Times New Roman"/>
          <w:noProof/>
          <w:sz w:val="24"/>
          <w:szCs w:val="24"/>
          <w:lang w:val="ru-RU" w:eastAsia="ru-RU"/>
        </w:rPr>
      </w:pPr>
      <w:del w:id="31" w:author="Igor P" w:date="2016-09-28T14:03:00Z">
        <w:r w:rsidRPr="00CE6C53" w:rsidDel="00CE6C53">
          <w:rPr>
            <w:rPrChange w:id="32" w:author="Igor P" w:date="2016-09-28T14:03:00Z">
              <w:rPr>
                <w:rStyle w:val="Hyperlink"/>
                <w:noProof/>
              </w:rPr>
            </w:rPrChange>
          </w:rPr>
          <w:delText>Introduction</w:delText>
        </w:r>
        <w:r w:rsidDel="00CE6C53">
          <w:rPr>
            <w:noProof/>
            <w:webHidden/>
          </w:rPr>
          <w:tab/>
        </w:r>
        <w:r w:rsidR="00A30F60" w:rsidDel="00CE6C53">
          <w:rPr>
            <w:noProof/>
            <w:webHidden/>
          </w:rPr>
          <w:delText>7</w:delText>
        </w:r>
      </w:del>
    </w:p>
    <w:p w:rsidR="00502DEC" w:rsidDel="00CE6C53" w:rsidRDefault="00502DEC">
      <w:pPr>
        <w:pStyle w:val="TOC3"/>
        <w:tabs>
          <w:tab w:val="right" w:leader="dot" w:pos="8630"/>
        </w:tabs>
        <w:rPr>
          <w:del w:id="33" w:author="Igor P" w:date="2016-09-28T14:03:00Z"/>
          <w:rFonts w:ascii="Times New Roman" w:hAnsi="Times New Roman" w:cs="Times New Roman"/>
          <w:noProof/>
          <w:sz w:val="24"/>
          <w:szCs w:val="24"/>
          <w:lang w:val="ru-RU" w:eastAsia="ru-RU"/>
        </w:rPr>
      </w:pPr>
      <w:del w:id="34" w:author="Igor P" w:date="2016-09-28T14:03:00Z">
        <w:r w:rsidRPr="00CE6C53" w:rsidDel="00CE6C53">
          <w:rPr>
            <w:rPrChange w:id="35" w:author="Igor P" w:date="2016-09-28T14:03:00Z">
              <w:rPr>
                <w:rStyle w:val="Hyperlink"/>
                <w:noProof/>
              </w:rPr>
            </w:rPrChange>
          </w:rPr>
          <w:delText>Upper section</w:delText>
        </w:r>
        <w:r w:rsidDel="00CE6C53">
          <w:rPr>
            <w:noProof/>
            <w:webHidden/>
          </w:rPr>
          <w:tab/>
        </w:r>
        <w:r w:rsidR="00A30F60" w:rsidDel="00CE6C53">
          <w:rPr>
            <w:noProof/>
            <w:webHidden/>
          </w:rPr>
          <w:delText>11</w:delText>
        </w:r>
      </w:del>
    </w:p>
    <w:p w:rsidR="00502DEC" w:rsidDel="00CE6C53" w:rsidRDefault="00502DEC">
      <w:pPr>
        <w:pStyle w:val="TOC3"/>
        <w:tabs>
          <w:tab w:val="right" w:leader="dot" w:pos="8630"/>
        </w:tabs>
        <w:rPr>
          <w:del w:id="36" w:author="Igor P" w:date="2016-09-28T14:03:00Z"/>
          <w:rFonts w:ascii="Times New Roman" w:hAnsi="Times New Roman" w:cs="Times New Roman"/>
          <w:noProof/>
          <w:sz w:val="24"/>
          <w:szCs w:val="24"/>
          <w:lang w:val="ru-RU" w:eastAsia="ru-RU"/>
        </w:rPr>
      </w:pPr>
      <w:del w:id="37" w:author="Igor P" w:date="2016-09-28T14:03:00Z">
        <w:r w:rsidRPr="00CE6C53" w:rsidDel="00CE6C53">
          <w:rPr>
            <w:rPrChange w:id="38" w:author="Igor P" w:date="2016-09-28T14:03:00Z">
              <w:rPr>
                <w:rStyle w:val="Hyperlink"/>
                <w:noProof/>
              </w:rPr>
            </w:rPrChange>
          </w:rPr>
          <w:delText>Lower Section</w:delText>
        </w:r>
        <w:r w:rsidDel="00CE6C53">
          <w:rPr>
            <w:noProof/>
            <w:webHidden/>
          </w:rPr>
          <w:tab/>
        </w:r>
        <w:r w:rsidR="00A30F60" w:rsidDel="00CE6C53">
          <w:rPr>
            <w:noProof/>
            <w:webHidden/>
          </w:rPr>
          <w:delText>15</w:delText>
        </w:r>
      </w:del>
    </w:p>
    <w:p w:rsidR="00502DEC" w:rsidDel="00CE6C53" w:rsidRDefault="00502DEC">
      <w:pPr>
        <w:pStyle w:val="TOC3"/>
        <w:tabs>
          <w:tab w:val="right" w:leader="dot" w:pos="8630"/>
        </w:tabs>
        <w:rPr>
          <w:del w:id="39" w:author="Igor P" w:date="2016-09-28T14:03:00Z"/>
          <w:rFonts w:ascii="Times New Roman" w:hAnsi="Times New Roman" w:cs="Times New Roman"/>
          <w:noProof/>
          <w:sz w:val="24"/>
          <w:szCs w:val="24"/>
          <w:lang w:val="ru-RU" w:eastAsia="ru-RU"/>
        </w:rPr>
      </w:pPr>
      <w:del w:id="40" w:author="Igor P" w:date="2016-09-28T14:03:00Z">
        <w:r w:rsidRPr="00CE6C53" w:rsidDel="00CE6C53">
          <w:rPr>
            <w:rPrChange w:id="41" w:author="Igor P" w:date="2016-09-28T14:03:00Z">
              <w:rPr>
                <w:rStyle w:val="Hyperlink"/>
                <w:noProof/>
              </w:rPr>
            </w:rPrChange>
          </w:rPr>
          <w:delText>Options</w:delText>
        </w:r>
        <w:r w:rsidDel="00CE6C53">
          <w:rPr>
            <w:noProof/>
            <w:webHidden/>
          </w:rPr>
          <w:tab/>
        </w:r>
        <w:r w:rsidR="00A30F60" w:rsidDel="00CE6C53">
          <w:rPr>
            <w:noProof/>
            <w:webHidden/>
          </w:rPr>
          <w:delText>16</w:delText>
        </w:r>
      </w:del>
    </w:p>
    <w:p w:rsidR="00502DEC" w:rsidDel="00CE6C53" w:rsidRDefault="00502DEC">
      <w:pPr>
        <w:pStyle w:val="TOC3"/>
        <w:tabs>
          <w:tab w:val="right" w:leader="dot" w:pos="8630"/>
        </w:tabs>
        <w:rPr>
          <w:del w:id="42" w:author="Igor P" w:date="2016-09-28T14:03:00Z"/>
          <w:rFonts w:ascii="Times New Roman" w:hAnsi="Times New Roman" w:cs="Times New Roman"/>
          <w:noProof/>
          <w:sz w:val="24"/>
          <w:szCs w:val="24"/>
          <w:lang w:val="ru-RU" w:eastAsia="ru-RU"/>
        </w:rPr>
      </w:pPr>
      <w:del w:id="43" w:author="Igor P" w:date="2016-09-28T14:03:00Z">
        <w:r w:rsidRPr="00CE6C53" w:rsidDel="00CE6C53">
          <w:rPr>
            <w:rPrChange w:id="44" w:author="Igor P" w:date="2016-09-28T14:03:00Z">
              <w:rPr>
                <w:rStyle w:val="Hyperlink"/>
                <w:noProof/>
              </w:rPr>
            </w:rPrChange>
          </w:rPr>
          <w:delText>Text File Output</w:delText>
        </w:r>
        <w:r w:rsidDel="00CE6C53">
          <w:rPr>
            <w:noProof/>
            <w:webHidden/>
          </w:rPr>
          <w:tab/>
        </w:r>
        <w:r w:rsidR="00A30F60" w:rsidDel="00CE6C53">
          <w:rPr>
            <w:noProof/>
            <w:webHidden/>
          </w:rPr>
          <w:delText>17</w:delText>
        </w:r>
      </w:del>
    </w:p>
    <w:p w:rsidR="00502DEC" w:rsidDel="00CE6C53" w:rsidRDefault="00502DEC">
      <w:pPr>
        <w:pStyle w:val="TOC2"/>
        <w:tabs>
          <w:tab w:val="right" w:leader="dot" w:pos="8630"/>
        </w:tabs>
        <w:rPr>
          <w:del w:id="45" w:author="Igor P" w:date="2016-09-28T14:03:00Z"/>
          <w:rFonts w:ascii="Times New Roman" w:hAnsi="Times New Roman" w:cs="Times New Roman"/>
          <w:noProof/>
          <w:sz w:val="24"/>
          <w:szCs w:val="24"/>
          <w:lang w:val="ru-RU" w:eastAsia="ru-RU"/>
        </w:rPr>
      </w:pPr>
      <w:del w:id="46" w:author="Igor P" w:date="2016-09-28T14:03:00Z">
        <w:r w:rsidRPr="00CE6C53" w:rsidDel="00CE6C53">
          <w:rPr>
            <w:rPrChange w:id="47" w:author="Igor P" w:date="2016-09-28T14:03:00Z">
              <w:rPr>
                <w:rStyle w:val="Hyperlink"/>
                <w:noProof/>
              </w:rPr>
            </w:rPrChange>
          </w:rPr>
          <w:delText>Command Line Program (inchi-1)</w:delText>
        </w:r>
        <w:r w:rsidDel="00CE6C53">
          <w:rPr>
            <w:noProof/>
            <w:webHidden/>
          </w:rPr>
          <w:tab/>
        </w:r>
        <w:r w:rsidR="00A30F60" w:rsidDel="00CE6C53">
          <w:rPr>
            <w:noProof/>
            <w:webHidden/>
          </w:rPr>
          <w:delText>19</w:delText>
        </w:r>
      </w:del>
    </w:p>
    <w:p w:rsidR="00502DEC" w:rsidDel="00CE6C53" w:rsidRDefault="00502DEC">
      <w:pPr>
        <w:pStyle w:val="TOC2"/>
        <w:tabs>
          <w:tab w:val="right" w:leader="dot" w:pos="8630"/>
        </w:tabs>
        <w:rPr>
          <w:del w:id="48" w:author="Igor P" w:date="2016-09-28T14:03:00Z"/>
          <w:rFonts w:ascii="Times New Roman" w:hAnsi="Times New Roman" w:cs="Times New Roman"/>
          <w:noProof/>
          <w:sz w:val="24"/>
          <w:szCs w:val="24"/>
          <w:lang w:val="ru-RU" w:eastAsia="ru-RU"/>
        </w:rPr>
      </w:pPr>
      <w:del w:id="49" w:author="Igor P" w:date="2016-09-03T16:39:00Z">
        <w:r w:rsidRPr="00CE6C53" w:rsidDel="00960D1D">
          <w:rPr>
            <w:rPrChange w:id="50" w:author="Igor P" w:date="2016-09-28T14:03:00Z">
              <w:rPr>
                <w:rStyle w:val="Hyperlink"/>
                <w:noProof/>
              </w:rPr>
            </w:rPrChange>
          </w:rPr>
          <w:delText>InChI Software</w:delText>
        </w:r>
      </w:del>
      <w:del w:id="51" w:author="Igor P" w:date="2016-09-28T14:03:00Z">
        <w:r w:rsidRPr="00CE6C53" w:rsidDel="00CE6C53">
          <w:rPr>
            <w:rPrChange w:id="52" w:author="Igor P" w:date="2016-09-28T14:03:00Z">
              <w:rPr>
                <w:rStyle w:val="Hyperlink"/>
                <w:noProof/>
              </w:rPr>
            </w:rPrChange>
          </w:rPr>
          <w:delText xml:space="preserve"> Library (libinchi)</w:delText>
        </w:r>
        <w:r w:rsidDel="00CE6C53">
          <w:rPr>
            <w:noProof/>
            <w:webHidden/>
          </w:rPr>
          <w:tab/>
        </w:r>
        <w:r w:rsidR="00A30F60" w:rsidDel="00CE6C53">
          <w:rPr>
            <w:noProof/>
            <w:webHidden/>
          </w:rPr>
          <w:delText>21</w:delText>
        </w:r>
      </w:del>
    </w:p>
    <w:p w:rsidR="00502DEC" w:rsidDel="00CE6C53" w:rsidRDefault="00502DEC">
      <w:pPr>
        <w:pStyle w:val="TOC2"/>
        <w:tabs>
          <w:tab w:val="right" w:leader="dot" w:pos="8630"/>
        </w:tabs>
        <w:rPr>
          <w:del w:id="53" w:author="Igor P" w:date="2016-09-28T14:03:00Z"/>
          <w:rFonts w:ascii="Times New Roman" w:hAnsi="Times New Roman" w:cs="Times New Roman"/>
          <w:noProof/>
          <w:sz w:val="24"/>
          <w:szCs w:val="24"/>
          <w:lang w:val="ru-RU" w:eastAsia="ru-RU"/>
        </w:rPr>
      </w:pPr>
      <w:del w:id="54" w:author="Igor P" w:date="2016-09-03T16:39:00Z">
        <w:r w:rsidRPr="00CE6C53" w:rsidDel="00960D1D">
          <w:rPr>
            <w:rPrChange w:id="55" w:author="Igor P" w:date="2016-09-28T14:03:00Z">
              <w:rPr>
                <w:rStyle w:val="Hyperlink"/>
                <w:noProof/>
              </w:rPr>
            </w:rPrChange>
          </w:rPr>
          <w:delText>InChI Software</w:delText>
        </w:r>
      </w:del>
      <w:del w:id="56" w:author="Igor P" w:date="2016-09-28T14:03:00Z">
        <w:r w:rsidRPr="00CE6C53" w:rsidDel="00CE6C53">
          <w:rPr>
            <w:rPrChange w:id="57" w:author="Igor P" w:date="2016-09-28T14:03:00Z">
              <w:rPr>
                <w:rStyle w:val="Hyperlink"/>
                <w:noProof/>
              </w:rPr>
            </w:rPrChange>
          </w:rPr>
          <w:delText xml:space="preserve"> Options</w:delText>
        </w:r>
        <w:r w:rsidDel="00CE6C53">
          <w:rPr>
            <w:noProof/>
            <w:webHidden/>
          </w:rPr>
          <w:tab/>
        </w:r>
        <w:r w:rsidR="00A30F60" w:rsidDel="00CE6C53">
          <w:rPr>
            <w:noProof/>
            <w:webHidden/>
          </w:rPr>
          <w:delText>22</w:delText>
        </w:r>
      </w:del>
    </w:p>
    <w:p w:rsidR="00502DEC" w:rsidDel="00CE6C53" w:rsidRDefault="00502DEC">
      <w:pPr>
        <w:pStyle w:val="TOC3"/>
        <w:tabs>
          <w:tab w:val="right" w:leader="dot" w:pos="8630"/>
        </w:tabs>
        <w:rPr>
          <w:del w:id="58" w:author="Igor P" w:date="2016-09-28T14:03:00Z"/>
          <w:rFonts w:ascii="Times New Roman" w:hAnsi="Times New Roman" w:cs="Times New Roman"/>
          <w:noProof/>
          <w:sz w:val="24"/>
          <w:szCs w:val="24"/>
          <w:lang w:val="ru-RU" w:eastAsia="ru-RU"/>
        </w:rPr>
      </w:pPr>
      <w:del w:id="59" w:author="Igor P" w:date="2016-09-28T14:03:00Z">
        <w:r w:rsidRPr="00CE6C53" w:rsidDel="00CE6C53">
          <w:rPr>
            <w:rPrChange w:id="60" w:author="Igor P" w:date="2016-09-28T14:03:00Z">
              <w:rPr>
                <w:rStyle w:val="Hyperlink"/>
                <w:noProof/>
              </w:rPr>
            </w:rPrChange>
          </w:rPr>
          <w:delText>Structure perception and InChI creation options</w:delText>
        </w:r>
        <w:r w:rsidDel="00CE6C53">
          <w:rPr>
            <w:noProof/>
            <w:webHidden/>
          </w:rPr>
          <w:tab/>
        </w:r>
        <w:r w:rsidR="00A30F60" w:rsidDel="00CE6C53">
          <w:rPr>
            <w:noProof/>
            <w:webHidden/>
          </w:rPr>
          <w:delText>22</w:delText>
        </w:r>
      </w:del>
    </w:p>
    <w:p w:rsidR="00502DEC" w:rsidDel="00CE6C53" w:rsidRDefault="00502DEC">
      <w:pPr>
        <w:pStyle w:val="TOC3"/>
        <w:tabs>
          <w:tab w:val="right" w:leader="dot" w:pos="8630"/>
        </w:tabs>
        <w:rPr>
          <w:del w:id="61" w:author="Igor P" w:date="2016-09-28T14:03:00Z"/>
          <w:rFonts w:ascii="Times New Roman" w:hAnsi="Times New Roman" w:cs="Times New Roman"/>
          <w:noProof/>
          <w:sz w:val="24"/>
          <w:szCs w:val="24"/>
          <w:lang w:val="ru-RU" w:eastAsia="ru-RU"/>
        </w:rPr>
      </w:pPr>
      <w:del w:id="62" w:author="Igor P" w:date="2016-09-28T14:03:00Z">
        <w:r w:rsidRPr="00CE6C53" w:rsidDel="00CE6C53">
          <w:rPr>
            <w:rPrChange w:id="63" w:author="Igor P" w:date="2016-09-28T14:03:00Z">
              <w:rPr>
                <w:rStyle w:val="Hyperlink"/>
                <w:noProof/>
              </w:rPr>
            </w:rPrChange>
          </w:rPr>
          <w:lastRenderedPageBreak/>
          <w:delText>Saving InChI creation options</w:delText>
        </w:r>
        <w:r w:rsidDel="00CE6C53">
          <w:rPr>
            <w:noProof/>
            <w:webHidden/>
          </w:rPr>
          <w:tab/>
        </w:r>
        <w:r w:rsidR="00A30F60" w:rsidDel="00CE6C53">
          <w:rPr>
            <w:noProof/>
            <w:webHidden/>
          </w:rPr>
          <w:delText>24</w:delText>
        </w:r>
      </w:del>
    </w:p>
    <w:p w:rsidR="00502DEC" w:rsidDel="00CE6C53" w:rsidRDefault="00502DEC">
      <w:pPr>
        <w:pStyle w:val="TOC2"/>
        <w:tabs>
          <w:tab w:val="right" w:leader="dot" w:pos="8630"/>
        </w:tabs>
        <w:rPr>
          <w:del w:id="64" w:author="Igor P" w:date="2016-09-28T14:03:00Z"/>
          <w:rFonts w:ascii="Times New Roman" w:hAnsi="Times New Roman" w:cs="Times New Roman"/>
          <w:noProof/>
          <w:sz w:val="24"/>
          <w:szCs w:val="24"/>
          <w:lang w:val="ru-RU" w:eastAsia="ru-RU"/>
        </w:rPr>
      </w:pPr>
      <w:del w:id="65" w:author="Igor P" w:date="2016-09-28T14:03:00Z">
        <w:r w:rsidRPr="00CE6C53" w:rsidDel="00CE6C53">
          <w:rPr>
            <w:rPrChange w:id="66" w:author="Igor P" w:date="2016-09-28T14:03:00Z">
              <w:rPr>
                <w:rStyle w:val="Hyperlink"/>
                <w:noProof/>
              </w:rPr>
            </w:rPrChange>
          </w:rPr>
          <w:delText>Test Files</w:delText>
        </w:r>
        <w:r w:rsidDel="00CE6C53">
          <w:rPr>
            <w:noProof/>
            <w:webHidden/>
          </w:rPr>
          <w:tab/>
        </w:r>
        <w:r w:rsidR="00A30F60" w:rsidDel="00CE6C53">
          <w:rPr>
            <w:noProof/>
            <w:webHidden/>
          </w:rPr>
          <w:delText>28</w:delText>
        </w:r>
      </w:del>
    </w:p>
    <w:p w:rsidR="00502DEC" w:rsidDel="00CE6C53" w:rsidRDefault="00502DEC">
      <w:pPr>
        <w:pStyle w:val="TOC1"/>
        <w:tabs>
          <w:tab w:val="right" w:leader="dot" w:pos="8630"/>
        </w:tabs>
        <w:rPr>
          <w:del w:id="67" w:author="Igor P" w:date="2016-09-28T14:03:00Z"/>
          <w:rFonts w:ascii="Times New Roman" w:hAnsi="Times New Roman" w:cs="Times New Roman"/>
          <w:noProof/>
          <w:sz w:val="24"/>
          <w:szCs w:val="24"/>
          <w:lang w:val="ru-RU" w:eastAsia="ru-RU"/>
        </w:rPr>
      </w:pPr>
      <w:del w:id="68" w:author="Igor P" w:date="2016-09-28T14:03:00Z">
        <w:r w:rsidRPr="00CE6C53" w:rsidDel="00CE6C53">
          <w:rPr>
            <w:rPrChange w:id="69" w:author="Igor P" w:date="2016-09-28T14:03:00Z">
              <w:rPr>
                <w:rStyle w:val="Hyperlink"/>
                <w:noProof/>
              </w:rPr>
            </w:rPrChange>
          </w:rPr>
          <w:delText>IV. CHEMICAL STRUCTURE INPUT</w:delText>
        </w:r>
        <w:r w:rsidDel="00CE6C53">
          <w:rPr>
            <w:noProof/>
            <w:webHidden/>
          </w:rPr>
          <w:tab/>
        </w:r>
        <w:r w:rsidR="00A30F60" w:rsidDel="00CE6C53">
          <w:rPr>
            <w:noProof/>
            <w:webHidden/>
          </w:rPr>
          <w:delText>29</w:delText>
        </w:r>
      </w:del>
    </w:p>
    <w:p w:rsidR="00502DEC" w:rsidDel="00CE6C53" w:rsidRDefault="00502DEC">
      <w:pPr>
        <w:pStyle w:val="TOC1"/>
        <w:tabs>
          <w:tab w:val="right" w:leader="dot" w:pos="8630"/>
        </w:tabs>
        <w:rPr>
          <w:del w:id="70" w:author="Igor P" w:date="2016-09-28T14:03:00Z"/>
          <w:rFonts w:ascii="Times New Roman" w:hAnsi="Times New Roman" w:cs="Times New Roman"/>
          <w:noProof/>
          <w:sz w:val="24"/>
          <w:szCs w:val="24"/>
          <w:lang w:val="ru-RU" w:eastAsia="ru-RU"/>
        </w:rPr>
      </w:pPr>
      <w:del w:id="71" w:author="Igor P" w:date="2016-09-28T14:03:00Z">
        <w:r w:rsidRPr="00CE6C53" w:rsidDel="00CE6C53">
          <w:rPr>
            <w:rPrChange w:id="72" w:author="Igor P" w:date="2016-09-28T14:03:00Z">
              <w:rPr>
                <w:rStyle w:val="Hyperlink"/>
                <w:noProof/>
              </w:rPr>
            </w:rPrChange>
          </w:rPr>
          <w:delText>V. InChI AND InChIKey BY EXAMPLE</w:delText>
        </w:r>
        <w:r w:rsidDel="00CE6C53">
          <w:rPr>
            <w:noProof/>
            <w:webHidden/>
          </w:rPr>
          <w:tab/>
        </w:r>
        <w:r w:rsidR="00A30F60" w:rsidDel="00CE6C53">
          <w:rPr>
            <w:noProof/>
            <w:webHidden/>
          </w:rPr>
          <w:delText>29</w:delText>
        </w:r>
      </w:del>
    </w:p>
    <w:p w:rsidR="00502DEC" w:rsidDel="00CE6C53" w:rsidRDefault="00502DEC">
      <w:pPr>
        <w:pStyle w:val="TOC1"/>
        <w:tabs>
          <w:tab w:val="right" w:leader="dot" w:pos="8630"/>
        </w:tabs>
        <w:rPr>
          <w:del w:id="73" w:author="Igor P" w:date="2016-09-28T14:03:00Z"/>
          <w:rFonts w:ascii="Times New Roman" w:hAnsi="Times New Roman" w:cs="Times New Roman"/>
          <w:noProof/>
          <w:sz w:val="24"/>
          <w:szCs w:val="24"/>
          <w:lang w:val="ru-RU" w:eastAsia="ru-RU"/>
        </w:rPr>
      </w:pPr>
      <w:del w:id="74" w:author="Igor P" w:date="2016-09-28T14:03:00Z">
        <w:r w:rsidRPr="00CE6C53" w:rsidDel="00CE6C53">
          <w:rPr>
            <w:rPrChange w:id="75" w:author="Igor P" w:date="2016-09-28T14:03:00Z">
              <w:rPr>
                <w:rStyle w:val="Hyperlink"/>
                <w:noProof/>
              </w:rPr>
            </w:rPrChange>
          </w:rPr>
          <w:delText>VI. OUTPUT TEXT FORMAT</w:delText>
        </w:r>
        <w:r w:rsidDel="00CE6C53">
          <w:rPr>
            <w:noProof/>
            <w:webHidden/>
          </w:rPr>
          <w:tab/>
        </w:r>
        <w:r w:rsidR="00A30F60" w:rsidDel="00CE6C53">
          <w:rPr>
            <w:noProof/>
            <w:webHidden/>
          </w:rPr>
          <w:delText>38</w:delText>
        </w:r>
      </w:del>
    </w:p>
    <w:p w:rsidR="00502DEC" w:rsidDel="00CE6C53" w:rsidRDefault="00502DEC">
      <w:pPr>
        <w:pStyle w:val="TOC2"/>
        <w:tabs>
          <w:tab w:val="right" w:leader="dot" w:pos="8630"/>
        </w:tabs>
        <w:rPr>
          <w:del w:id="76" w:author="Igor P" w:date="2016-09-28T14:03:00Z"/>
          <w:rFonts w:ascii="Times New Roman" w:hAnsi="Times New Roman" w:cs="Times New Roman"/>
          <w:noProof/>
          <w:sz w:val="24"/>
          <w:szCs w:val="24"/>
          <w:lang w:val="ru-RU" w:eastAsia="ru-RU"/>
        </w:rPr>
      </w:pPr>
      <w:del w:id="77" w:author="Igor P" w:date="2016-09-28T14:03:00Z">
        <w:r w:rsidRPr="00CE6C53" w:rsidDel="00CE6C53">
          <w:rPr>
            <w:rPrChange w:id="78" w:author="Igor P" w:date="2016-09-28T14:03:00Z">
              <w:rPr>
                <w:rStyle w:val="Hyperlink"/>
                <w:noProof/>
              </w:rPr>
            </w:rPrChange>
          </w:rPr>
          <w:delText>InChI string</w:delText>
        </w:r>
        <w:r w:rsidDel="00CE6C53">
          <w:rPr>
            <w:noProof/>
            <w:webHidden/>
          </w:rPr>
          <w:tab/>
        </w:r>
        <w:r w:rsidR="00A30F60" w:rsidDel="00CE6C53">
          <w:rPr>
            <w:noProof/>
            <w:webHidden/>
          </w:rPr>
          <w:delText>39</w:delText>
        </w:r>
      </w:del>
    </w:p>
    <w:p w:rsidR="00502DEC" w:rsidDel="00CE6C53" w:rsidRDefault="00502DEC">
      <w:pPr>
        <w:pStyle w:val="TOC3"/>
        <w:tabs>
          <w:tab w:val="right" w:leader="dot" w:pos="8630"/>
        </w:tabs>
        <w:rPr>
          <w:del w:id="79" w:author="Igor P" w:date="2016-09-28T14:03:00Z"/>
          <w:rFonts w:ascii="Times New Roman" w:hAnsi="Times New Roman" w:cs="Times New Roman"/>
          <w:noProof/>
          <w:sz w:val="24"/>
          <w:szCs w:val="24"/>
          <w:lang w:val="ru-RU" w:eastAsia="ru-RU"/>
        </w:rPr>
      </w:pPr>
      <w:del w:id="80" w:author="Igor P" w:date="2016-09-28T14:03:00Z">
        <w:r w:rsidRPr="00CE6C53" w:rsidDel="00CE6C53">
          <w:rPr>
            <w:rPrChange w:id="81" w:author="Igor P" w:date="2016-09-28T14:03:00Z">
              <w:rPr>
                <w:rStyle w:val="Hyperlink"/>
                <w:noProof/>
              </w:rPr>
            </w:rPrChange>
          </w:rPr>
          <w:delText>Main Layer</w:delText>
        </w:r>
        <w:r w:rsidDel="00CE6C53">
          <w:rPr>
            <w:noProof/>
            <w:webHidden/>
          </w:rPr>
          <w:tab/>
        </w:r>
        <w:r w:rsidR="00A30F60" w:rsidDel="00CE6C53">
          <w:rPr>
            <w:noProof/>
            <w:webHidden/>
          </w:rPr>
          <w:delText>39</w:delText>
        </w:r>
      </w:del>
    </w:p>
    <w:p w:rsidR="00502DEC" w:rsidDel="00CE6C53" w:rsidRDefault="00502DEC">
      <w:pPr>
        <w:pStyle w:val="TOC3"/>
        <w:tabs>
          <w:tab w:val="right" w:leader="dot" w:pos="8630"/>
        </w:tabs>
        <w:rPr>
          <w:del w:id="82" w:author="Igor P" w:date="2016-09-28T14:03:00Z"/>
          <w:rFonts w:ascii="Times New Roman" w:hAnsi="Times New Roman" w:cs="Times New Roman"/>
          <w:noProof/>
          <w:sz w:val="24"/>
          <w:szCs w:val="24"/>
          <w:lang w:val="ru-RU" w:eastAsia="ru-RU"/>
        </w:rPr>
      </w:pPr>
      <w:del w:id="83" w:author="Igor P" w:date="2016-09-28T14:03:00Z">
        <w:r w:rsidRPr="00CE6C53" w:rsidDel="00CE6C53">
          <w:rPr>
            <w:rPrChange w:id="84" w:author="Igor P" w:date="2016-09-28T14:03:00Z">
              <w:rPr>
                <w:rStyle w:val="Hyperlink"/>
                <w:noProof/>
              </w:rPr>
            </w:rPrChange>
          </w:rPr>
          <w:delText>Isotopic layer</w:delText>
        </w:r>
        <w:r w:rsidDel="00CE6C53">
          <w:rPr>
            <w:noProof/>
            <w:webHidden/>
          </w:rPr>
          <w:tab/>
        </w:r>
        <w:r w:rsidR="00A30F60" w:rsidDel="00CE6C53">
          <w:rPr>
            <w:noProof/>
            <w:webHidden/>
          </w:rPr>
          <w:delText>40</w:delText>
        </w:r>
      </w:del>
    </w:p>
    <w:p w:rsidR="00502DEC" w:rsidDel="00CE6C53" w:rsidRDefault="00502DEC">
      <w:pPr>
        <w:pStyle w:val="TOC3"/>
        <w:tabs>
          <w:tab w:val="right" w:leader="dot" w:pos="8630"/>
        </w:tabs>
        <w:rPr>
          <w:del w:id="85" w:author="Igor P" w:date="2016-09-28T14:03:00Z"/>
          <w:rFonts w:ascii="Times New Roman" w:hAnsi="Times New Roman" w:cs="Times New Roman"/>
          <w:noProof/>
          <w:sz w:val="24"/>
          <w:szCs w:val="24"/>
          <w:lang w:val="ru-RU" w:eastAsia="ru-RU"/>
        </w:rPr>
      </w:pPr>
      <w:del w:id="86" w:author="Igor P" w:date="2016-09-28T14:03:00Z">
        <w:r w:rsidRPr="00CE6C53" w:rsidDel="00CE6C53">
          <w:rPr>
            <w:rPrChange w:id="87" w:author="Igor P" w:date="2016-09-28T14:03:00Z">
              <w:rPr>
                <w:rStyle w:val="Hyperlink"/>
                <w:noProof/>
              </w:rPr>
            </w:rPrChange>
          </w:rPr>
          <w:delText>Stereo layer</w:delText>
        </w:r>
        <w:r w:rsidDel="00CE6C53">
          <w:rPr>
            <w:noProof/>
            <w:webHidden/>
          </w:rPr>
          <w:tab/>
        </w:r>
        <w:r w:rsidR="00A30F60" w:rsidDel="00CE6C53">
          <w:rPr>
            <w:noProof/>
            <w:webHidden/>
          </w:rPr>
          <w:delText>41</w:delText>
        </w:r>
      </w:del>
    </w:p>
    <w:p w:rsidR="00502DEC" w:rsidDel="00CE6C53" w:rsidRDefault="00502DEC">
      <w:pPr>
        <w:pStyle w:val="TOC3"/>
        <w:tabs>
          <w:tab w:val="right" w:leader="dot" w:pos="8630"/>
        </w:tabs>
        <w:rPr>
          <w:del w:id="88" w:author="Igor P" w:date="2016-09-28T14:03:00Z"/>
          <w:rFonts w:ascii="Times New Roman" w:hAnsi="Times New Roman" w:cs="Times New Roman"/>
          <w:noProof/>
          <w:sz w:val="24"/>
          <w:szCs w:val="24"/>
          <w:lang w:val="ru-RU" w:eastAsia="ru-RU"/>
        </w:rPr>
      </w:pPr>
      <w:del w:id="89" w:author="Igor P" w:date="2016-09-28T14:03:00Z">
        <w:r w:rsidRPr="00CE6C53" w:rsidDel="00CE6C53">
          <w:rPr>
            <w:rPrChange w:id="90" w:author="Igor P" w:date="2016-09-28T14:03:00Z">
              <w:rPr>
                <w:rStyle w:val="Hyperlink"/>
                <w:noProof/>
              </w:rPr>
            </w:rPrChange>
          </w:rPr>
          <w:delText>Fixed-H layer</w:delText>
        </w:r>
        <w:r w:rsidDel="00CE6C53">
          <w:rPr>
            <w:noProof/>
            <w:webHidden/>
          </w:rPr>
          <w:tab/>
        </w:r>
        <w:r w:rsidR="00A30F60" w:rsidDel="00CE6C53">
          <w:rPr>
            <w:noProof/>
            <w:webHidden/>
          </w:rPr>
          <w:delText>42</w:delText>
        </w:r>
      </w:del>
    </w:p>
    <w:p w:rsidR="00502DEC" w:rsidDel="00CE6C53" w:rsidRDefault="00502DEC">
      <w:pPr>
        <w:pStyle w:val="TOC4"/>
        <w:tabs>
          <w:tab w:val="right" w:leader="dot" w:pos="8630"/>
        </w:tabs>
        <w:rPr>
          <w:del w:id="91" w:author="Igor P" w:date="2016-09-28T14:03:00Z"/>
          <w:rFonts w:ascii="Times New Roman" w:hAnsi="Times New Roman" w:cs="Times New Roman"/>
          <w:noProof/>
          <w:sz w:val="24"/>
          <w:szCs w:val="24"/>
          <w:lang w:val="ru-RU" w:eastAsia="ru-RU"/>
        </w:rPr>
      </w:pPr>
      <w:del w:id="92" w:author="Igor P" w:date="2016-09-28T14:03:00Z">
        <w:r w:rsidRPr="00CE6C53" w:rsidDel="00CE6C53">
          <w:rPr>
            <w:rPrChange w:id="93" w:author="Igor P" w:date="2016-09-28T14:03:00Z">
              <w:rPr>
                <w:rStyle w:val="Hyperlink"/>
                <w:noProof/>
              </w:rPr>
            </w:rPrChange>
          </w:rPr>
          <w:delText>Layer transposition</w:delText>
        </w:r>
        <w:r w:rsidDel="00CE6C53">
          <w:rPr>
            <w:noProof/>
            <w:webHidden/>
          </w:rPr>
          <w:tab/>
        </w:r>
        <w:r w:rsidR="00A30F60" w:rsidDel="00CE6C53">
          <w:rPr>
            <w:noProof/>
            <w:webHidden/>
          </w:rPr>
          <w:delText>42</w:delText>
        </w:r>
      </w:del>
    </w:p>
    <w:p w:rsidR="00502DEC" w:rsidDel="00CE6C53" w:rsidRDefault="00502DEC">
      <w:pPr>
        <w:pStyle w:val="TOC4"/>
        <w:tabs>
          <w:tab w:val="right" w:leader="dot" w:pos="8630"/>
        </w:tabs>
        <w:rPr>
          <w:del w:id="94" w:author="Igor P" w:date="2016-09-28T14:03:00Z"/>
          <w:rFonts w:ascii="Times New Roman" w:hAnsi="Times New Roman" w:cs="Times New Roman"/>
          <w:noProof/>
          <w:sz w:val="24"/>
          <w:szCs w:val="24"/>
          <w:lang w:val="ru-RU" w:eastAsia="ru-RU"/>
        </w:rPr>
      </w:pPr>
      <w:del w:id="95" w:author="Igor P" w:date="2016-09-28T14:03:00Z">
        <w:r w:rsidRPr="00CE6C53" w:rsidDel="00CE6C53">
          <w:rPr>
            <w:rPrChange w:id="96" w:author="Igor P" w:date="2016-09-28T14:03:00Z">
              <w:rPr>
                <w:rStyle w:val="Hyperlink"/>
                <w:noProof/>
              </w:rPr>
            </w:rPrChange>
          </w:rPr>
          <w:delText>Mobile-H Limitations</w:delText>
        </w:r>
        <w:r w:rsidDel="00CE6C53">
          <w:rPr>
            <w:noProof/>
            <w:webHidden/>
          </w:rPr>
          <w:tab/>
        </w:r>
        <w:r w:rsidR="00A30F60" w:rsidDel="00CE6C53">
          <w:rPr>
            <w:noProof/>
            <w:webHidden/>
          </w:rPr>
          <w:delText>42</w:delText>
        </w:r>
      </w:del>
    </w:p>
    <w:p w:rsidR="00502DEC" w:rsidDel="00CE6C53" w:rsidRDefault="00502DEC">
      <w:pPr>
        <w:pStyle w:val="TOC2"/>
        <w:tabs>
          <w:tab w:val="right" w:leader="dot" w:pos="8630"/>
        </w:tabs>
        <w:rPr>
          <w:del w:id="97" w:author="Igor P" w:date="2016-09-28T14:03:00Z"/>
          <w:rFonts w:ascii="Times New Roman" w:hAnsi="Times New Roman" w:cs="Times New Roman"/>
          <w:noProof/>
          <w:sz w:val="24"/>
          <w:szCs w:val="24"/>
          <w:lang w:val="ru-RU" w:eastAsia="ru-RU"/>
        </w:rPr>
      </w:pPr>
      <w:del w:id="98" w:author="Igor P" w:date="2016-09-28T14:03:00Z">
        <w:r w:rsidRPr="00CE6C53" w:rsidDel="00CE6C53">
          <w:rPr>
            <w:rPrChange w:id="99" w:author="Igor P" w:date="2016-09-28T14:03:00Z">
              <w:rPr>
                <w:rStyle w:val="Hyperlink"/>
                <w:noProof/>
              </w:rPr>
            </w:rPrChange>
          </w:rPr>
          <w:delText>InChIKey string</w:delText>
        </w:r>
        <w:r w:rsidDel="00CE6C53">
          <w:rPr>
            <w:noProof/>
            <w:webHidden/>
          </w:rPr>
          <w:tab/>
        </w:r>
        <w:r w:rsidR="00A30F60" w:rsidDel="00CE6C53">
          <w:rPr>
            <w:noProof/>
            <w:webHidden/>
          </w:rPr>
          <w:delText>43</w:delText>
        </w:r>
      </w:del>
    </w:p>
    <w:p w:rsidR="00502DEC" w:rsidDel="00CE6C53" w:rsidRDefault="00502DEC">
      <w:pPr>
        <w:pStyle w:val="TOC2"/>
        <w:tabs>
          <w:tab w:val="right" w:leader="dot" w:pos="8630"/>
        </w:tabs>
        <w:rPr>
          <w:del w:id="100" w:author="Igor P" w:date="2016-09-28T14:03:00Z"/>
          <w:rFonts w:ascii="Times New Roman" w:hAnsi="Times New Roman" w:cs="Times New Roman"/>
          <w:noProof/>
          <w:sz w:val="24"/>
          <w:szCs w:val="24"/>
          <w:lang w:val="ru-RU" w:eastAsia="ru-RU"/>
        </w:rPr>
      </w:pPr>
      <w:del w:id="101" w:author="Igor P" w:date="2016-09-28T14:03:00Z">
        <w:r w:rsidRPr="00CE6C53" w:rsidDel="00CE6C53">
          <w:rPr>
            <w:rPrChange w:id="102" w:author="Igor P" w:date="2016-09-28T14:03:00Z">
              <w:rPr>
                <w:rStyle w:val="Hyperlink"/>
                <w:noProof/>
              </w:rPr>
            </w:rPrChange>
          </w:rPr>
          <w:delText>Auxiliary Information Output</w:delText>
        </w:r>
        <w:r w:rsidDel="00CE6C53">
          <w:rPr>
            <w:noProof/>
            <w:webHidden/>
          </w:rPr>
          <w:tab/>
        </w:r>
        <w:r w:rsidR="00A30F60" w:rsidDel="00CE6C53">
          <w:rPr>
            <w:noProof/>
            <w:webHidden/>
          </w:rPr>
          <w:delText>45</w:delText>
        </w:r>
      </w:del>
    </w:p>
    <w:p w:rsidR="00502DEC" w:rsidDel="00CE6C53" w:rsidRDefault="00502DEC">
      <w:pPr>
        <w:pStyle w:val="TOC2"/>
        <w:tabs>
          <w:tab w:val="right" w:leader="dot" w:pos="8630"/>
        </w:tabs>
        <w:rPr>
          <w:del w:id="103" w:author="Igor P" w:date="2016-09-28T14:03:00Z"/>
          <w:rFonts w:ascii="Times New Roman" w:hAnsi="Times New Roman" w:cs="Times New Roman"/>
          <w:noProof/>
          <w:sz w:val="24"/>
          <w:szCs w:val="24"/>
          <w:lang w:val="ru-RU" w:eastAsia="ru-RU"/>
        </w:rPr>
      </w:pPr>
      <w:del w:id="104" w:author="Igor P" w:date="2016-09-28T14:03:00Z">
        <w:r w:rsidRPr="00CE6C53" w:rsidDel="00CE6C53">
          <w:rPr>
            <w:rPrChange w:id="105" w:author="Igor P" w:date="2016-09-28T14:03:00Z">
              <w:rPr>
                <w:rStyle w:val="Hyperlink"/>
                <w:noProof/>
              </w:rPr>
            </w:rPrChange>
          </w:rPr>
          <w:delText>Error/Warning Output</w:delText>
        </w:r>
        <w:r w:rsidDel="00CE6C53">
          <w:rPr>
            <w:noProof/>
            <w:webHidden/>
          </w:rPr>
          <w:tab/>
        </w:r>
        <w:r w:rsidR="00A30F60" w:rsidDel="00CE6C53">
          <w:rPr>
            <w:noProof/>
            <w:webHidden/>
          </w:rPr>
          <w:delText>47</w:delText>
        </w:r>
      </w:del>
    </w:p>
    <w:p w:rsidR="00502DEC" w:rsidDel="00CE6C53" w:rsidRDefault="00502DEC">
      <w:pPr>
        <w:pStyle w:val="TOC1"/>
        <w:tabs>
          <w:tab w:val="right" w:leader="dot" w:pos="8630"/>
        </w:tabs>
        <w:rPr>
          <w:del w:id="106" w:author="Igor P" w:date="2016-09-28T14:03:00Z"/>
          <w:rFonts w:ascii="Times New Roman" w:hAnsi="Times New Roman" w:cs="Times New Roman"/>
          <w:noProof/>
          <w:sz w:val="24"/>
          <w:szCs w:val="24"/>
          <w:lang w:val="ru-RU" w:eastAsia="ru-RU"/>
        </w:rPr>
      </w:pPr>
      <w:del w:id="107" w:author="Igor P" w:date="2016-09-28T14:03:00Z">
        <w:r w:rsidRPr="00CE6C53" w:rsidDel="00CE6C53">
          <w:rPr>
            <w:rPrChange w:id="108" w:author="Igor P" w:date="2016-09-28T14:03:00Z">
              <w:rPr>
                <w:rStyle w:val="Hyperlink"/>
                <w:noProof/>
              </w:rPr>
            </w:rPrChange>
          </w:rPr>
          <w:delText>VII. PRINTING</w:delText>
        </w:r>
        <w:r w:rsidDel="00CE6C53">
          <w:rPr>
            <w:noProof/>
            <w:webHidden/>
          </w:rPr>
          <w:tab/>
        </w:r>
        <w:r w:rsidR="00A30F60" w:rsidDel="00CE6C53">
          <w:rPr>
            <w:noProof/>
            <w:webHidden/>
          </w:rPr>
          <w:delText>47</w:delText>
        </w:r>
      </w:del>
    </w:p>
    <w:p w:rsidR="00502DEC" w:rsidDel="00CE6C53" w:rsidRDefault="00502DEC">
      <w:pPr>
        <w:pStyle w:val="TOC1"/>
        <w:tabs>
          <w:tab w:val="right" w:leader="dot" w:pos="8630"/>
        </w:tabs>
        <w:rPr>
          <w:del w:id="109" w:author="Igor P" w:date="2016-09-28T14:03:00Z"/>
          <w:rFonts w:ascii="Times New Roman" w:hAnsi="Times New Roman" w:cs="Times New Roman"/>
          <w:noProof/>
          <w:sz w:val="24"/>
          <w:szCs w:val="24"/>
          <w:lang w:val="ru-RU" w:eastAsia="ru-RU"/>
        </w:rPr>
      </w:pPr>
      <w:del w:id="110" w:author="Igor P" w:date="2016-09-28T14:03:00Z">
        <w:r w:rsidRPr="00CE6C53" w:rsidDel="00CE6C53">
          <w:rPr>
            <w:rPrChange w:id="111" w:author="Igor P" w:date="2016-09-28T14:03:00Z">
              <w:rPr>
                <w:rStyle w:val="Hyperlink"/>
                <w:noProof/>
              </w:rPr>
            </w:rPrChange>
          </w:rPr>
          <w:delText>VIII. OTHER OUTPUT FILES</w:delText>
        </w:r>
        <w:r w:rsidDel="00CE6C53">
          <w:rPr>
            <w:noProof/>
            <w:webHidden/>
          </w:rPr>
          <w:tab/>
        </w:r>
        <w:r w:rsidR="00A30F60" w:rsidDel="00CE6C53">
          <w:rPr>
            <w:noProof/>
            <w:webHidden/>
          </w:rPr>
          <w:delText>47</w:delText>
        </w:r>
      </w:del>
    </w:p>
    <w:p w:rsidR="00502DEC" w:rsidDel="00CE6C53" w:rsidRDefault="00502DEC">
      <w:pPr>
        <w:pStyle w:val="TOC1"/>
        <w:tabs>
          <w:tab w:val="right" w:leader="dot" w:pos="8630"/>
        </w:tabs>
        <w:rPr>
          <w:del w:id="112" w:author="Igor P" w:date="2016-09-28T14:03:00Z"/>
          <w:rFonts w:ascii="Times New Roman" w:hAnsi="Times New Roman" w:cs="Times New Roman"/>
          <w:noProof/>
          <w:sz w:val="24"/>
          <w:szCs w:val="24"/>
          <w:lang w:val="ru-RU" w:eastAsia="ru-RU"/>
        </w:rPr>
      </w:pPr>
      <w:del w:id="113" w:author="Igor P" w:date="2016-09-28T14:03:00Z">
        <w:r w:rsidRPr="00CE6C53" w:rsidDel="00CE6C53">
          <w:rPr>
            <w:rPrChange w:id="114" w:author="Igor P" w:date="2016-09-28T14:03:00Z">
              <w:rPr>
                <w:rStyle w:val="Hyperlink"/>
                <w:noProof/>
              </w:rPr>
            </w:rPrChange>
          </w:rPr>
          <w:delText>IX. SOURCE CODE</w:delText>
        </w:r>
        <w:r w:rsidDel="00CE6C53">
          <w:rPr>
            <w:noProof/>
            <w:webHidden/>
          </w:rPr>
          <w:tab/>
        </w:r>
        <w:r w:rsidR="00A30F60" w:rsidDel="00CE6C53">
          <w:rPr>
            <w:noProof/>
            <w:webHidden/>
          </w:rPr>
          <w:delText>47</w:delText>
        </w:r>
      </w:del>
    </w:p>
    <w:p w:rsidR="00502DEC" w:rsidDel="00CE6C53" w:rsidRDefault="00502DEC">
      <w:pPr>
        <w:pStyle w:val="TOC1"/>
        <w:tabs>
          <w:tab w:val="right" w:leader="dot" w:pos="8630"/>
        </w:tabs>
        <w:rPr>
          <w:del w:id="115" w:author="Igor P" w:date="2016-09-28T14:03:00Z"/>
          <w:rFonts w:ascii="Times New Roman" w:hAnsi="Times New Roman" w:cs="Times New Roman"/>
          <w:noProof/>
          <w:sz w:val="24"/>
          <w:szCs w:val="24"/>
          <w:lang w:val="ru-RU" w:eastAsia="ru-RU"/>
        </w:rPr>
      </w:pPr>
      <w:del w:id="116" w:author="Igor P" w:date="2016-09-28T14:03:00Z">
        <w:r w:rsidRPr="00CE6C53" w:rsidDel="00CE6C53">
          <w:rPr>
            <w:rPrChange w:id="117" w:author="Igor P" w:date="2016-09-28T14:03:00Z">
              <w:rPr>
                <w:rStyle w:val="Hyperlink"/>
                <w:noProof/>
              </w:rPr>
            </w:rPrChange>
          </w:rPr>
          <w:delText>X. CONTACT INFORMATION</w:delText>
        </w:r>
        <w:r w:rsidDel="00CE6C53">
          <w:rPr>
            <w:noProof/>
            <w:webHidden/>
          </w:rPr>
          <w:tab/>
        </w:r>
        <w:r w:rsidR="00A30F60" w:rsidDel="00CE6C53">
          <w:rPr>
            <w:noProof/>
            <w:webHidden/>
          </w:rPr>
          <w:delText>48</w:delText>
        </w:r>
      </w:del>
    </w:p>
    <w:p w:rsidR="00502DEC" w:rsidDel="00CE6C53" w:rsidRDefault="00502DEC">
      <w:pPr>
        <w:pStyle w:val="TOC1"/>
        <w:tabs>
          <w:tab w:val="right" w:leader="dot" w:pos="8630"/>
        </w:tabs>
        <w:rPr>
          <w:del w:id="118" w:author="Igor P" w:date="2016-09-28T14:03:00Z"/>
          <w:rFonts w:ascii="Times New Roman" w:hAnsi="Times New Roman" w:cs="Times New Roman"/>
          <w:noProof/>
          <w:sz w:val="24"/>
          <w:szCs w:val="24"/>
          <w:lang w:val="ru-RU" w:eastAsia="ru-RU"/>
        </w:rPr>
      </w:pPr>
      <w:del w:id="119" w:author="Igor P" w:date="2016-09-28T14:03:00Z">
        <w:r w:rsidRPr="00CE6C53" w:rsidDel="00CE6C53">
          <w:rPr>
            <w:rPrChange w:id="120" w:author="Igor P" w:date="2016-09-28T14:03:00Z">
              <w:rPr>
                <w:rStyle w:val="Hyperlink"/>
                <w:noProof/>
              </w:rPr>
            </w:rPrChange>
          </w:rPr>
          <w:delText xml:space="preserve">Appendix. </w:delText>
        </w:r>
      </w:del>
      <w:del w:id="121" w:author="Igor P" w:date="2016-09-03T16:39:00Z">
        <w:r w:rsidRPr="00CE6C53" w:rsidDel="00960D1D">
          <w:rPr>
            <w:rPrChange w:id="122" w:author="Igor P" w:date="2016-09-28T14:03:00Z">
              <w:rPr>
                <w:rStyle w:val="Hyperlink"/>
                <w:noProof/>
              </w:rPr>
            </w:rPrChange>
          </w:rPr>
          <w:delText>InChI Software</w:delText>
        </w:r>
      </w:del>
      <w:del w:id="123" w:author="Igor P" w:date="2016-09-28T14:03:00Z">
        <w:r w:rsidRPr="00CE6C53" w:rsidDel="00CE6C53">
          <w:rPr>
            <w:rPrChange w:id="124" w:author="Igor P" w:date="2016-09-28T14:03:00Z">
              <w:rPr>
                <w:rStyle w:val="Hyperlink"/>
                <w:noProof/>
              </w:rPr>
            </w:rPrChange>
          </w:rPr>
          <w:delText xml:space="preserve"> Warning and Error Messages</w:delText>
        </w:r>
        <w:r w:rsidDel="00CE6C53">
          <w:rPr>
            <w:noProof/>
            <w:webHidden/>
          </w:rPr>
          <w:tab/>
        </w:r>
        <w:r w:rsidR="00A30F60" w:rsidDel="00CE6C53">
          <w:rPr>
            <w:noProof/>
            <w:webHidden/>
          </w:rPr>
          <w:delText>48</w:delText>
        </w:r>
      </w:del>
    </w:p>
    <w:p w:rsidR="00502DEC" w:rsidDel="00CE6C53" w:rsidRDefault="00502DEC">
      <w:pPr>
        <w:pStyle w:val="TOC2"/>
        <w:tabs>
          <w:tab w:val="right" w:leader="dot" w:pos="8630"/>
        </w:tabs>
        <w:rPr>
          <w:del w:id="125" w:author="Igor P" w:date="2016-09-28T14:03:00Z"/>
          <w:rFonts w:ascii="Times New Roman" w:hAnsi="Times New Roman" w:cs="Times New Roman"/>
          <w:noProof/>
          <w:sz w:val="24"/>
          <w:szCs w:val="24"/>
          <w:lang w:val="ru-RU" w:eastAsia="ru-RU"/>
        </w:rPr>
      </w:pPr>
      <w:del w:id="126" w:author="Igor P" w:date="2016-09-28T14:03:00Z">
        <w:r w:rsidRPr="00CE6C53" w:rsidDel="00CE6C53">
          <w:rPr>
            <w:rPrChange w:id="127" w:author="Igor P" w:date="2016-09-28T14:03:00Z">
              <w:rPr>
                <w:rStyle w:val="Hyperlink"/>
                <w:noProof/>
              </w:rPr>
            </w:rPrChange>
          </w:rPr>
          <w:delText>Types of Warnings/Errors</w:delText>
        </w:r>
        <w:r w:rsidDel="00CE6C53">
          <w:rPr>
            <w:noProof/>
            <w:webHidden/>
          </w:rPr>
          <w:tab/>
        </w:r>
        <w:r w:rsidR="00A30F60" w:rsidDel="00CE6C53">
          <w:rPr>
            <w:noProof/>
            <w:webHidden/>
          </w:rPr>
          <w:delText>48</w:delText>
        </w:r>
      </w:del>
    </w:p>
    <w:p w:rsidR="00502DEC" w:rsidDel="00CE6C53" w:rsidRDefault="00502DEC">
      <w:pPr>
        <w:pStyle w:val="TOC2"/>
        <w:tabs>
          <w:tab w:val="right" w:leader="dot" w:pos="8630"/>
        </w:tabs>
        <w:rPr>
          <w:del w:id="128" w:author="Igor P" w:date="2016-09-28T14:03:00Z"/>
          <w:rFonts w:ascii="Times New Roman" w:hAnsi="Times New Roman" w:cs="Times New Roman"/>
          <w:noProof/>
          <w:sz w:val="24"/>
          <w:szCs w:val="24"/>
          <w:lang w:val="ru-RU" w:eastAsia="ru-RU"/>
        </w:rPr>
      </w:pPr>
      <w:del w:id="129" w:author="Igor P" w:date="2016-09-28T14:03:00Z">
        <w:r w:rsidRPr="00CE6C53" w:rsidDel="00CE6C53">
          <w:rPr>
            <w:rPrChange w:id="130" w:author="Igor P" w:date="2016-09-28T14:03:00Z">
              <w:rPr>
                <w:rStyle w:val="Hyperlink"/>
                <w:noProof/>
              </w:rPr>
            </w:rPrChange>
          </w:rPr>
          <w:delText>List of InChI warning and error messages</w:delText>
        </w:r>
        <w:r w:rsidDel="00CE6C53">
          <w:rPr>
            <w:noProof/>
            <w:webHidden/>
          </w:rPr>
          <w:tab/>
        </w:r>
        <w:r w:rsidR="00A30F60" w:rsidDel="00CE6C53">
          <w:rPr>
            <w:noProof/>
            <w:webHidden/>
          </w:rPr>
          <w:delText>48</w:delText>
        </w:r>
      </w:del>
    </w:p>
    <w:p w:rsidR="00502DEC" w:rsidDel="00CE6C53" w:rsidRDefault="00502DEC">
      <w:pPr>
        <w:pStyle w:val="TOC3"/>
        <w:tabs>
          <w:tab w:val="right" w:leader="dot" w:pos="8630"/>
        </w:tabs>
        <w:rPr>
          <w:del w:id="131" w:author="Igor P" w:date="2016-09-28T14:03:00Z"/>
          <w:rFonts w:ascii="Times New Roman" w:hAnsi="Times New Roman" w:cs="Times New Roman"/>
          <w:noProof/>
          <w:sz w:val="24"/>
          <w:szCs w:val="24"/>
          <w:lang w:val="ru-RU" w:eastAsia="ru-RU"/>
        </w:rPr>
      </w:pPr>
      <w:del w:id="132" w:author="Igor P" w:date="2016-09-28T14:03:00Z">
        <w:r w:rsidRPr="00CE6C53" w:rsidDel="00CE6C53">
          <w:rPr>
            <w:rPrChange w:id="133" w:author="Igor P" w:date="2016-09-28T14:03:00Z">
              <w:rPr>
                <w:rStyle w:val="Hyperlink"/>
                <w:noProof/>
              </w:rPr>
            </w:rPrChange>
          </w:rPr>
          <w:delText>Input structure warnings</w:delText>
        </w:r>
        <w:r w:rsidDel="00CE6C53">
          <w:rPr>
            <w:noProof/>
            <w:webHidden/>
          </w:rPr>
          <w:tab/>
        </w:r>
        <w:r w:rsidR="00A30F60" w:rsidDel="00CE6C53">
          <w:rPr>
            <w:noProof/>
            <w:webHidden/>
          </w:rPr>
          <w:delText>49</w:delText>
        </w:r>
      </w:del>
    </w:p>
    <w:p w:rsidR="00502DEC" w:rsidDel="00CE6C53" w:rsidRDefault="00502DEC">
      <w:pPr>
        <w:pStyle w:val="TOC3"/>
        <w:tabs>
          <w:tab w:val="right" w:leader="dot" w:pos="8630"/>
        </w:tabs>
        <w:rPr>
          <w:del w:id="134" w:author="Igor P" w:date="2016-09-28T14:03:00Z"/>
          <w:rFonts w:ascii="Times New Roman" w:hAnsi="Times New Roman" w:cs="Times New Roman"/>
          <w:noProof/>
          <w:sz w:val="24"/>
          <w:szCs w:val="24"/>
          <w:lang w:val="ru-RU" w:eastAsia="ru-RU"/>
        </w:rPr>
      </w:pPr>
      <w:del w:id="135" w:author="Igor P" w:date="2016-09-28T14:03:00Z">
        <w:r w:rsidRPr="00CE6C53" w:rsidDel="00CE6C53">
          <w:rPr>
            <w:rPrChange w:id="136" w:author="Igor P" w:date="2016-09-28T14:03:00Z">
              <w:rPr>
                <w:rStyle w:val="Hyperlink"/>
                <w:noProof/>
              </w:rPr>
            </w:rPrChange>
          </w:rPr>
          <w:delText>Input structure errors</w:delText>
        </w:r>
        <w:r w:rsidDel="00CE6C53">
          <w:rPr>
            <w:noProof/>
            <w:webHidden/>
          </w:rPr>
          <w:tab/>
        </w:r>
        <w:r w:rsidR="00A30F60" w:rsidDel="00CE6C53">
          <w:rPr>
            <w:noProof/>
            <w:webHidden/>
          </w:rPr>
          <w:delText>49</w:delText>
        </w:r>
      </w:del>
    </w:p>
    <w:p w:rsidR="00502DEC" w:rsidDel="00CE6C53" w:rsidRDefault="00502DEC">
      <w:pPr>
        <w:pStyle w:val="TOC3"/>
        <w:tabs>
          <w:tab w:val="right" w:leader="dot" w:pos="8630"/>
        </w:tabs>
        <w:rPr>
          <w:del w:id="137" w:author="Igor P" w:date="2016-09-28T14:03:00Z"/>
          <w:rFonts w:ascii="Times New Roman" w:hAnsi="Times New Roman" w:cs="Times New Roman"/>
          <w:noProof/>
          <w:sz w:val="24"/>
          <w:szCs w:val="24"/>
          <w:lang w:val="ru-RU" w:eastAsia="ru-RU"/>
        </w:rPr>
      </w:pPr>
      <w:del w:id="138" w:author="Igor P" w:date="2016-09-28T14:03:00Z">
        <w:r w:rsidRPr="00CE6C53" w:rsidDel="00CE6C53">
          <w:rPr>
            <w:rPrChange w:id="139" w:author="Igor P" w:date="2016-09-28T14:03:00Z">
              <w:rPr>
                <w:rStyle w:val="Hyperlink"/>
                <w:noProof/>
              </w:rPr>
            </w:rPrChange>
          </w:rPr>
          <w:delText>InChI calculation errors</w:delText>
        </w:r>
        <w:r w:rsidDel="00CE6C53">
          <w:rPr>
            <w:noProof/>
            <w:webHidden/>
          </w:rPr>
          <w:tab/>
        </w:r>
        <w:r w:rsidR="00A30F60" w:rsidDel="00CE6C53">
          <w:rPr>
            <w:noProof/>
            <w:webHidden/>
          </w:rPr>
          <w:delText>49</w:delText>
        </w:r>
      </w:del>
    </w:p>
    <w:p w:rsidR="00502DEC" w:rsidDel="00CE6C53" w:rsidRDefault="00502DEC">
      <w:pPr>
        <w:pStyle w:val="TOC3"/>
        <w:tabs>
          <w:tab w:val="right" w:leader="dot" w:pos="8630"/>
        </w:tabs>
        <w:rPr>
          <w:del w:id="140" w:author="Igor P" w:date="2016-09-28T14:03:00Z"/>
          <w:rFonts w:ascii="Times New Roman" w:hAnsi="Times New Roman" w:cs="Times New Roman"/>
          <w:noProof/>
          <w:sz w:val="24"/>
          <w:szCs w:val="24"/>
          <w:lang w:val="ru-RU" w:eastAsia="ru-RU"/>
        </w:rPr>
      </w:pPr>
      <w:del w:id="141" w:author="Igor P" w:date="2016-09-28T14:03:00Z">
        <w:r w:rsidRPr="00CE6C53" w:rsidDel="00CE6C53">
          <w:rPr>
            <w:rPrChange w:id="142" w:author="Igor P" w:date="2016-09-28T14:03:00Z">
              <w:rPr>
                <w:rStyle w:val="Hyperlink"/>
                <w:noProof/>
              </w:rPr>
            </w:rPrChange>
          </w:rPr>
          <w:delText>Reading Molfile warnings</w:delText>
        </w:r>
        <w:r w:rsidDel="00CE6C53">
          <w:rPr>
            <w:noProof/>
            <w:webHidden/>
          </w:rPr>
          <w:tab/>
        </w:r>
        <w:r w:rsidR="00A30F60" w:rsidDel="00CE6C53">
          <w:rPr>
            <w:noProof/>
            <w:webHidden/>
          </w:rPr>
          <w:delText>49</w:delText>
        </w:r>
      </w:del>
    </w:p>
    <w:p w:rsidR="00502DEC" w:rsidDel="00CE6C53" w:rsidRDefault="00502DEC">
      <w:pPr>
        <w:pStyle w:val="TOC3"/>
        <w:tabs>
          <w:tab w:val="right" w:leader="dot" w:pos="8630"/>
        </w:tabs>
        <w:rPr>
          <w:del w:id="143" w:author="Igor P" w:date="2016-09-28T14:03:00Z"/>
          <w:rFonts w:ascii="Times New Roman" w:hAnsi="Times New Roman" w:cs="Times New Roman"/>
          <w:noProof/>
          <w:sz w:val="24"/>
          <w:szCs w:val="24"/>
          <w:lang w:val="ru-RU" w:eastAsia="ru-RU"/>
        </w:rPr>
      </w:pPr>
      <w:del w:id="144" w:author="Igor P" w:date="2016-09-28T14:03:00Z">
        <w:r w:rsidRPr="00CE6C53" w:rsidDel="00CE6C53">
          <w:rPr>
            <w:rPrChange w:id="145" w:author="Igor P" w:date="2016-09-28T14:03:00Z">
              <w:rPr>
                <w:rStyle w:val="Hyperlink"/>
                <w:noProof/>
              </w:rPr>
            </w:rPrChange>
          </w:rPr>
          <w:delText>Reading Molfile errors</w:delText>
        </w:r>
        <w:r w:rsidDel="00CE6C53">
          <w:rPr>
            <w:noProof/>
            <w:webHidden/>
          </w:rPr>
          <w:tab/>
        </w:r>
        <w:r w:rsidR="00A30F60" w:rsidDel="00CE6C53">
          <w:rPr>
            <w:noProof/>
            <w:webHidden/>
          </w:rPr>
          <w:delText>50</w:delText>
        </w:r>
      </w:del>
    </w:p>
    <w:p w:rsidR="00502DEC" w:rsidDel="00CE6C53" w:rsidRDefault="00502DEC">
      <w:pPr>
        <w:pStyle w:val="TOC3"/>
        <w:tabs>
          <w:tab w:val="right" w:leader="dot" w:pos="8630"/>
        </w:tabs>
        <w:rPr>
          <w:del w:id="146" w:author="Igor P" w:date="2016-09-28T14:03:00Z"/>
          <w:rFonts w:ascii="Times New Roman" w:hAnsi="Times New Roman" w:cs="Times New Roman"/>
          <w:noProof/>
          <w:sz w:val="24"/>
          <w:szCs w:val="24"/>
          <w:lang w:val="ru-RU" w:eastAsia="ru-RU"/>
        </w:rPr>
      </w:pPr>
      <w:del w:id="147" w:author="Igor P" w:date="2016-09-28T14:03:00Z">
        <w:r w:rsidRPr="00CE6C53" w:rsidDel="00CE6C53">
          <w:rPr>
            <w:rPrChange w:id="148" w:author="Igor P" w:date="2016-09-28T14:03:00Z">
              <w:rPr>
                <w:rStyle w:val="Hyperlink"/>
                <w:noProof/>
              </w:rPr>
            </w:rPrChange>
          </w:rPr>
          <w:delText>Reading pre-existing InChI output errors</w:delText>
        </w:r>
        <w:r w:rsidDel="00CE6C53">
          <w:rPr>
            <w:noProof/>
            <w:webHidden/>
          </w:rPr>
          <w:tab/>
        </w:r>
        <w:r w:rsidR="00A30F60" w:rsidDel="00CE6C53">
          <w:rPr>
            <w:noProof/>
            <w:webHidden/>
          </w:rPr>
          <w:delText>50</w:delText>
        </w:r>
      </w:del>
    </w:p>
    <w:p w:rsidR="00502DEC" w:rsidDel="00CE6C53" w:rsidRDefault="00502DEC">
      <w:pPr>
        <w:pStyle w:val="TOC3"/>
        <w:tabs>
          <w:tab w:val="right" w:leader="dot" w:pos="8630"/>
        </w:tabs>
        <w:rPr>
          <w:del w:id="149" w:author="Igor P" w:date="2016-09-28T14:03:00Z"/>
          <w:rFonts w:ascii="Times New Roman" w:hAnsi="Times New Roman" w:cs="Times New Roman"/>
          <w:noProof/>
          <w:sz w:val="24"/>
          <w:szCs w:val="24"/>
          <w:lang w:val="ru-RU" w:eastAsia="ru-RU"/>
        </w:rPr>
      </w:pPr>
      <w:del w:id="150" w:author="Igor P" w:date="2016-09-28T14:03:00Z">
        <w:r w:rsidRPr="00CE6C53" w:rsidDel="00CE6C53">
          <w:rPr>
            <w:rPrChange w:id="151" w:author="Igor P" w:date="2016-09-28T14:03:00Z">
              <w:rPr>
                <w:rStyle w:val="Hyperlink"/>
                <w:noProof/>
              </w:rPr>
            </w:rPrChange>
          </w:rPr>
          <w:delText>Internal errors (possible software error)</w:delText>
        </w:r>
        <w:r w:rsidDel="00CE6C53">
          <w:rPr>
            <w:noProof/>
            <w:webHidden/>
          </w:rPr>
          <w:tab/>
        </w:r>
        <w:r w:rsidR="00A30F60" w:rsidDel="00CE6C53">
          <w:rPr>
            <w:noProof/>
            <w:webHidden/>
          </w:rPr>
          <w:delText>50</w:delText>
        </w:r>
      </w:del>
    </w:p>
    <w:p w:rsidR="008E41A9" w:rsidRDefault="00843756">
      <w:pPr>
        <w:pStyle w:val="TOC1"/>
        <w:tabs>
          <w:tab w:val="right" w:leader="dot" w:pos="8630"/>
        </w:tabs>
        <w:rPr>
          <w:ins w:id="152" w:author="Igor P" w:date="2016-09-28T14:13:00Z"/>
          <w:rFonts w:asciiTheme="minorHAnsi" w:eastAsiaTheme="minorEastAsia" w:hAnsiTheme="minorHAnsi" w:cstheme="minorBidi"/>
          <w:noProof/>
          <w:sz w:val="22"/>
          <w:szCs w:val="22"/>
        </w:rPr>
      </w:pPr>
      <w:del w:id="153" w:author="Igor P" w:date="2016-09-28T14:13:00Z">
        <w:r w:rsidRPr="00E6410E" w:rsidDel="008E41A9">
          <w:rPr>
            <w:sz w:val="24"/>
            <w:szCs w:val="24"/>
          </w:rPr>
          <w:fldChar w:fldCharType="end"/>
        </w:r>
      </w:del>
      <w:ins w:id="154" w:author="Igor P" w:date="2016-09-28T14:13:00Z">
        <w:r w:rsidR="008E41A9">
          <w:rPr>
            <w:sz w:val="24"/>
            <w:szCs w:val="24"/>
          </w:rPr>
          <w:fldChar w:fldCharType="begin"/>
        </w:r>
        <w:r w:rsidR="008E41A9">
          <w:rPr>
            <w:sz w:val="24"/>
            <w:szCs w:val="24"/>
          </w:rPr>
          <w:instrText xml:space="preserve"> TOC \o "1-3" \h \z \u </w:instrText>
        </w:r>
      </w:ins>
      <w:r w:rsidR="008E41A9">
        <w:rPr>
          <w:sz w:val="24"/>
          <w:szCs w:val="24"/>
        </w:rPr>
        <w:fldChar w:fldCharType="separate"/>
      </w:r>
      <w:ins w:id="155" w:author="Igor P" w:date="2016-09-28T14:13:00Z">
        <w:r w:rsidR="008E41A9" w:rsidRPr="00481A56">
          <w:rPr>
            <w:rStyle w:val="Hyperlink"/>
            <w:noProof/>
          </w:rPr>
          <w:fldChar w:fldCharType="begin"/>
        </w:r>
        <w:r w:rsidR="008E41A9" w:rsidRPr="00481A56">
          <w:rPr>
            <w:rStyle w:val="Hyperlink"/>
            <w:noProof/>
          </w:rPr>
          <w:instrText xml:space="preserve"> </w:instrText>
        </w:r>
        <w:r w:rsidR="008E41A9">
          <w:rPr>
            <w:noProof/>
          </w:rPr>
          <w:instrText>HYPERLINK \l "_Toc462835326"</w:instrText>
        </w:r>
        <w:r w:rsidR="008E41A9" w:rsidRPr="00481A56">
          <w:rPr>
            <w:rStyle w:val="Hyperlink"/>
            <w:noProof/>
          </w:rPr>
          <w:instrText xml:space="preserve"> </w:instrText>
        </w:r>
        <w:r w:rsidR="008E41A9" w:rsidRPr="00481A56">
          <w:rPr>
            <w:rStyle w:val="Hyperlink"/>
            <w:noProof/>
          </w:rPr>
          <w:fldChar w:fldCharType="separate"/>
        </w:r>
        <w:r w:rsidR="008E41A9" w:rsidRPr="00481A56">
          <w:rPr>
            <w:rStyle w:val="Hyperlink"/>
            <w:noProof/>
          </w:rPr>
          <w:t>I. OVERVIEW</w:t>
        </w:r>
        <w:r w:rsidR="008E41A9">
          <w:rPr>
            <w:noProof/>
            <w:webHidden/>
          </w:rPr>
          <w:tab/>
        </w:r>
        <w:r w:rsidR="008E41A9">
          <w:rPr>
            <w:noProof/>
            <w:webHidden/>
          </w:rPr>
          <w:fldChar w:fldCharType="begin"/>
        </w:r>
        <w:r w:rsidR="008E41A9">
          <w:rPr>
            <w:noProof/>
            <w:webHidden/>
          </w:rPr>
          <w:instrText xml:space="preserve"> PAGEREF _Toc462835326 \h </w:instrText>
        </w:r>
      </w:ins>
      <w:r w:rsidR="008E41A9">
        <w:rPr>
          <w:noProof/>
          <w:webHidden/>
        </w:rPr>
      </w:r>
      <w:r w:rsidR="008E41A9">
        <w:rPr>
          <w:noProof/>
          <w:webHidden/>
        </w:rPr>
        <w:fldChar w:fldCharType="separate"/>
      </w:r>
      <w:ins w:id="156" w:author="Igor P" w:date="2016-09-28T14:13:00Z">
        <w:r w:rsidR="008E41A9">
          <w:rPr>
            <w:noProof/>
            <w:webHidden/>
          </w:rPr>
          <w:t>3</w:t>
        </w:r>
        <w:r w:rsidR="008E41A9">
          <w:rPr>
            <w:noProof/>
            <w:webHidden/>
          </w:rPr>
          <w:fldChar w:fldCharType="end"/>
        </w:r>
        <w:r w:rsidR="008E41A9" w:rsidRPr="00481A56">
          <w:rPr>
            <w:rStyle w:val="Hyperlink"/>
            <w:noProof/>
          </w:rPr>
          <w:fldChar w:fldCharType="end"/>
        </w:r>
      </w:ins>
    </w:p>
    <w:p w:rsidR="008E41A9" w:rsidRDefault="008E41A9">
      <w:pPr>
        <w:pStyle w:val="TOC2"/>
        <w:tabs>
          <w:tab w:val="right" w:leader="dot" w:pos="8630"/>
        </w:tabs>
        <w:rPr>
          <w:ins w:id="157" w:author="Igor P" w:date="2016-09-28T14:13:00Z"/>
          <w:rFonts w:asciiTheme="minorHAnsi" w:eastAsiaTheme="minorEastAsia" w:hAnsiTheme="minorHAnsi" w:cstheme="minorBidi"/>
          <w:noProof/>
          <w:sz w:val="22"/>
          <w:szCs w:val="22"/>
        </w:rPr>
      </w:pPr>
      <w:ins w:id="158" w:author="Igor P" w:date="2016-09-28T14:13:00Z">
        <w:r w:rsidRPr="00481A56">
          <w:rPr>
            <w:rStyle w:val="Hyperlink"/>
            <w:noProof/>
          </w:rPr>
          <w:fldChar w:fldCharType="begin"/>
        </w:r>
        <w:r w:rsidRPr="00481A56">
          <w:rPr>
            <w:rStyle w:val="Hyperlink"/>
            <w:noProof/>
          </w:rPr>
          <w:instrText xml:space="preserve"> </w:instrText>
        </w:r>
        <w:r>
          <w:rPr>
            <w:noProof/>
          </w:rPr>
          <w:instrText>HYPERLINK \l "_Toc462835327"</w:instrText>
        </w:r>
        <w:r w:rsidRPr="00481A56">
          <w:rPr>
            <w:rStyle w:val="Hyperlink"/>
            <w:noProof/>
          </w:rPr>
          <w:instrText xml:space="preserve"> </w:instrText>
        </w:r>
        <w:r w:rsidRPr="00481A56">
          <w:rPr>
            <w:rStyle w:val="Hyperlink"/>
            <w:noProof/>
          </w:rPr>
          <w:fldChar w:fldCharType="separate"/>
        </w:r>
        <w:r w:rsidRPr="00481A56">
          <w:rPr>
            <w:rStyle w:val="Hyperlink"/>
            <w:noProof/>
          </w:rPr>
          <w:t>About InChI</w:t>
        </w:r>
        <w:r>
          <w:rPr>
            <w:noProof/>
            <w:webHidden/>
          </w:rPr>
          <w:tab/>
        </w:r>
        <w:r>
          <w:rPr>
            <w:noProof/>
            <w:webHidden/>
          </w:rPr>
          <w:fldChar w:fldCharType="begin"/>
        </w:r>
        <w:r>
          <w:rPr>
            <w:noProof/>
            <w:webHidden/>
          </w:rPr>
          <w:instrText xml:space="preserve"> PAGEREF _Toc462835327 \h </w:instrText>
        </w:r>
      </w:ins>
      <w:r>
        <w:rPr>
          <w:noProof/>
          <w:webHidden/>
        </w:rPr>
      </w:r>
      <w:r>
        <w:rPr>
          <w:noProof/>
          <w:webHidden/>
        </w:rPr>
        <w:fldChar w:fldCharType="separate"/>
      </w:r>
      <w:ins w:id="159" w:author="Igor P" w:date="2016-09-28T14:13:00Z">
        <w:r>
          <w:rPr>
            <w:noProof/>
            <w:webHidden/>
          </w:rPr>
          <w:t>3</w:t>
        </w:r>
        <w:r>
          <w:rPr>
            <w:noProof/>
            <w:webHidden/>
          </w:rPr>
          <w:fldChar w:fldCharType="end"/>
        </w:r>
        <w:r w:rsidRPr="00481A56">
          <w:rPr>
            <w:rStyle w:val="Hyperlink"/>
            <w:noProof/>
          </w:rPr>
          <w:fldChar w:fldCharType="end"/>
        </w:r>
      </w:ins>
    </w:p>
    <w:p w:rsidR="008E41A9" w:rsidRDefault="008E41A9">
      <w:pPr>
        <w:pStyle w:val="TOC2"/>
        <w:tabs>
          <w:tab w:val="right" w:leader="dot" w:pos="8630"/>
        </w:tabs>
        <w:rPr>
          <w:ins w:id="160" w:author="Igor P" w:date="2016-09-28T14:13:00Z"/>
          <w:rFonts w:asciiTheme="minorHAnsi" w:eastAsiaTheme="minorEastAsia" w:hAnsiTheme="minorHAnsi" w:cstheme="minorBidi"/>
          <w:noProof/>
          <w:sz w:val="22"/>
          <w:szCs w:val="22"/>
        </w:rPr>
      </w:pPr>
      <w:ins w:id="161" w:author="Igor P" w:date="2016-09-28T14:13:00Z">
        <w:r w:rsidRPr="00481A56">
          <w:rPr>
            <w:rStyle w:val="Hyperlink"/>
            <w:noProof/>
          </w:rPr>
          <w:fldChar w:fldCharType="begin"/>
        </w:r>
        <w:r w:rsidRPr="00481A56">
          <w:rPr>
            <w:rStyle w:val="Hyperlink"/>
            <w:noProof/>
          </w:rPr>
          <w:instrText xml:space="preserve"> </w:instrText>
        </w:r>
        <w:r>
          <w:rPr>
            <w:noProof/>
          </w:rPr>
          <w:instrText>HYPERLINK \l "_Toc462835328"</w:instrText>
        </w:r>
        <w:r w:rsidRPr="00481A56">
          <w:rPr>
            <w:rStyle w:val="Hyperlink"/>
            <w:noProof/>
          </w:rPr>
          <w:instrText xml:space="preserve"> </w:instrText>
        </w:r>
        <w:r w:rsidRPr="00481A56">
          <w:rPr>
            <w:rStyle w:val="Hyperlink"/>
            <w:noProof/>
          </w:rPr>
          <w:fldChar w:fldCharType="separate"/>
        </w:r>
        <w:r w:rsidRPr="00481A56">
          <w:rPr>
            <w:rStyle w:val="Hyperlink"/>
            <w:noProof/>
          </w:rPr>
          <w:t>Standard and non-standard InChI</w:t>
        </w:r>
        <w:r>
          <w:rPr>
            <w:noProof/>
            <w:webHidden/>
          </w:rPr>
          <w:tab/>
        </w:r>
        <w:r>
          <w:rPr>
            <w:noProof/>
            <w:webHidden/>
          </w:rPr>
          <w:fldChar w:fldCharType="begin"/>
        </w:r>
        <w:r>
          <w:rPr>
            <w:noProof/>
            <w:webHidden/>
          </w:rPr>
          <w:instrText xml:space="preserve"> PAGEREF _Toc462835328 \h </w:instrText>
        </w:r>
      </w:ins>
      <w:r>
        <w:rPr>
          <w:noProof/>
          <w:webHidden/>
        </w:rPr>
      </w:r>
      <w:r>
        <w:rPr>
          <w:noProof/>
          <w:webHidden/>
        </w:rPr>
        <w:fldChar w:fldCharType="separate"/>
      </w:r>
      <w:ins w:id="162" w:author="Igor P" w:date="2016-09-28T14:13:00Z">
        <w:r>
          <w:rPr>
            <w:noProof/>
            <w:webHidden/>
          </w:rPr>
          <w:t>4</w:t>
        </w:r>
        <w:r>
          <w:rPr>
            <w:noProof/>
            <w:webHidden/>
          </w:rPr>
          <w:fldChar w:fldCharType="end"/>
        </w:r>
        <w:r w:rsidRPr="00481A56">
          <w:rPr>
            <w:rStyle w:val="Hyperlink"/>
            <w:noProof/>
          </w:rPr>
          <w:fldChar w:fldCharType="end"/>
        </w:r>
      </w:ins>
    </w:p>
    <w:p w:rsidR="008E41A9" w:rsidRDefault="008E41A9">
      <w:pPr>
        <w:pStyle w:val="TOC2"/>
        <w:tabs>
          <w:tab w:val="right" w:leader="dot" w:pos="8630"/>
        </w:tabs>
        <w:rPr>
          <w:ins w:id="163" w:author="Igor P" w:date="2016-09-28T14:13:00Z"/>
          <w:rFonts w:asciiTheme="minorHAnsi" w:eastAsiaTheme="minorEastAsia" w:hAnsiTheme="minorHAnsi" w:cstheme="minorBidi"/>
          <w:noProof/>
          <w:sz w:val="22"/>
          <w:szCs w:val="22"/>
        </w:rPr>
      </w:pPr>
      <w:ins w:id="164" w:author="Igor P" w:date="2016-09-28T14:13:00Z">
        <w:r w:rsidRPr="00481A56">
          <w:rPr>
            <w:rStyle w:val="Hyperlink"/>
            <w:noProof/>
          </w:rPr>
          <w:fldChar w:fldCharType="begin"/>
        </w:r>
        <w:r w:rsidRPr="00481A56">
          <w:rPr>
            <w:rStyle w:val="Hyperlink"/>
            <w:noProof/>
          </w:rPr>
          <w:instrText xml:space="preserve"> </w:instrText>
        </w:r>
        <w:r>
          <w:rPr>
            <w:noProof/>
          </w:rPr>
          <w:instrText>HYPERLINK \l "_Toc462835329"</w:instrText>
        </w:r>
        <w:r w:rsidRPr="00481A56">
          <w:rPr>
            <w:rStyle w:val="Hyperlink"/>
            <w:noProof/>
          </w:rPr>
          <w:instrText xml:space="preserve"> </w:instrText>
        </w:r>
        <w:r w:rsidRPr="00481A56">
          <w:rPr>
            <w:rStyle w:val="Hyperlink"/>
            <w:noProof/>
          </w:rPr>
          <w:fldChar w:fldCharType="separate"/>
        </w:r>
        <w:r w:rsidRPr="00481A56">
          <w:rPr>
            <w:rStyle w:val="Hyperlink"/>
            <w:noProof/>
          </w:rPr>
          <w:t>About InChIKey</w:t>
        </w:r>
        <w:r>
          <w:rPr>
            <w:noProof/>
            <w:webHidden/>
          </w:rPr>
          <w:tab/>
        </w:r>
        <w:r>
          <w:rPr>
            <w:noProof/>
            <w:webHidden/>
          </w:rPr>
          <w:fldChar w:fldCharType="begin"/>
        </w:r>
        <w:r>
          <w:rPr>
            <w:noProof/>
            <w:webHidden/>
          </w:rPr>
          <w:instrText xml:space="preserve"> PAGEREF _Toc462835329 \h </w:instrText>
        </w:r>
      </w:ins>
      <w:r>
        <w:rPr>
          <w:noProof/>
          <w:webHidden/>
        </w:rPr>
      </w:r>
      <w:r>
        <w:rPr>
          <w:noProof/>
          <w:webHidden/>
        </w:rPr>
        <w:fldChar w:fldCharType="separate"/>
      </w:r>
      <w:ins w:id="165" w:author="Igor P" w:date="2016-09-28T14:13:00Z">
        <w:r>
          <w:rPr>
            <w:noProof/>
            <w:webHidden/>
          </w:rPr>
          <w:t>5</w:t>
        </w:r>
        <w:r>
          <w:rPr>
            <w:noProof/>
            <w:webHidden/>
          </w:rPr>
          <w:fldChar w:fldCharType="end"/>
        </w:r>
        <w:r w:rsidRPr="00481A56">
          <w:rPr>
            <w:rStyle w:val="Hyperlink"/>
            <w:noProof/>
          </w:rPr>
          <w:fldChar w:fldCharType="end"/>
        </w:r>
      </w:ins>
    </w:p>
    <w:p w:rsidR="008E41A9" w:rsidRDefault="008E41A9">
      <w:pPr>
        <w:pStyle w:val="TOC1"/>
        <w:tabs>
          <w:tab w:val="right" w:leader="dot" w:pos="8630"/>
        </w:tabs>
        <w:rPr>
          <w:ins w:id="166" w:author="Igor P" w:date="2016-09-28T14:13:00Z"/>
          <w:rFonts w:asciiTheme="minorHAnsi" w:eastAsiaTheme="minorEastAsia" w:hAnsiTheme="minorHAnsi" w:cstheme="minorBidi"/>
          <w:noProof/>
          <w:sz w:val="22"/>
          <w:szCs w:val="22"/>
        </w:rPr>
      </w:pPr>
      <w:ins w:id="167" w:author="Igor P" w:date="2016-09-28T14:13:00Z">
        <w:r w:rsidRPr="00481A56">
          <w:rPr>
            <w:rStyle w:val="Hyperlink"/>
            <w:noProof/>
          </w:rPr>
          <w:fldChar w:fldCharType="begin"/>
        </w:r>
        <w:r w:rsidRPr="00481A56">
          <w:rPr>
            <w:rStyle w:val="Hyperlink"/>
            <w:noProof/>
          </w:rPr>
          <w:instrText xml:space="preserve"> </w:instrText>
        </w:r>
        <w:r>
          <w:rPr>
            <w:noProof/>
          </w:rPr>
          <w:instrText>HYPERLINK \l "_Toc462835330"</w:instrText>
        </w:r>
        <w:r w:rsidRPr="00481A56">
          <w:rPr>
            <w:rStyle w:val="Hyperlink"/>
            <w:noProof/>
          </w:rPr>
          <w:instrText xml:space="preserve"> </w:instrText>
        </w:r>
        <w:r w:rsidRPr="00481A56">
          <w:rPr>
            <w:rStyle w:val="Hyperlink"/>
            <w:noProof/>
          </w:rPr>
          <w:fldChar w:fldCharType="separate"/>
        </w:r>
        <w:r w:rsidRPr="00481A56">
          <w:rPr>
            <w:rStyle w:val="Hyperlink"/>
            <w:noProof/>
          </w:rPr>
          <w:t>II. ABOUT InChI PROGRAMS</w:t>
        </w:r>
        <w:r>
          <w:rPr>
            <w:noProof/>
            <w:webHidden/>
          </w:rPr>
          <w:tab/>
        </w:r>
        <w:r>
          <w:rPr>
            <w:noProof/>
            <w:webHidden/>
          </w:rPr>
          <w:fldChar w:fldCharType="begin"/>
        </w:r>
        <w:r>
          <w:rPr>
            <w:noProof/>
            <w:webHidden/>
          </w:rPr>
          <w:instrText xml:space="preserve"> PAGEREF _Toc462835330 \h </w:instrText>
        </w:r>
      </w:ins>
      <w:r>
        <w:rPr>
          <w:noProof/>
          <w:webHidden/>
        </w:rPr>
      </w:r>
      <w:r>
        <w:rPr>
          <w:noProof/>
          <w:webHidden/>
        </w:rPr>
        <w:fldChar w:fldCharType="separate"/>
      </w:r>
      <w:ins w:id="168" w:author="Igor P" w:date="2016-09-28T14:13:00Z">
        <w:r>
          <w:rPr>
            <w:noProof/>
            <w:webHidden/>
          </w:rPr>
          <w:t>6</w:t>
        </w:r>
        <w:r>
          <w:rPr>
            <w:noProof/>
            <w:webHidden/>
          </w:rPr>
          <w:fldChar w:fldCharType="end"/>
        </w:r>
        <w:r w:rsidRPr="00481A56">
          <w:rPr>
            <w:rStyle w:val="Hyperlink"/>
            <w:noProof/>
          </w:rPr>
          <w:fldChar w:fldCharType="end"/>
        </w:r>
      </w:ins>
    </w:p>
    <w:p w:rsidR="008E41A9" w:rsidRDefault="008E41A9">
      <w:pPr>
        <w:pStyle w:val="TOC1"/>
        <w:tabs>
          <w:tab w:val="right" w:leader="dot" w:pos="8630"/>
        </w:tabs>
        <w:rPr>
          <w:ins w:id="169" w:author="Igor P" w:date="2016-09-28T14:13:00Z"/>
          <w:rFonts w:asciiTheme="minorHAnsi" w:eastAsiaTheme="minorEastAsia" w:hAnsiTheme="minorHAnsi" w:cstheme="minorBidi"/>
          <w:noProof/>
          <w:sz w:val="22"/>
          <w:szCs w:val="22"/>
        </w:rPr>
      </w:pPr>
      <w:ins w:id="170" w:author="Igor P" w:date="2016-09-28T14:13:00Z">
        <w:r w:rsidRPr="00481A56">
          <w:rPr>
            <w:rStyle w:val="Hyperlink"/>
            <w:noProof/>
          </w:rPr>
          <w:fldChar w:fldCharType="begin"/>
        </w:r>
        <w:r w:rsidRPr="00481A56">
          <w:rPr>
            <w:rStyle w:val="Hyperlink"/>
            <w:noProof/>
          </w:rPr>
          <w:instrText xml:space="preserve"> </w:instrText>
        </w:r>
        <w:r>
          <w:rPr>
            <w:noProof/>
          </w:rPr>
          <w:instrText>HYPERLINK \l "_Toc462835331"</w:instrText>
        </w:r>
        <w:r w:rsidRPr="00481A56">
          <w:rPr>
            <w:rStyle w:val="Hyperlink"/>
            <w:noProof/>
          </w:rPr>
          <w:instrText xml:space="preserve"> </w:instrText>
        </w:r>
        <w:r w:rsidRPr="00481A56">
          <w:rPr>
            <w:rStyle w:val="Hyperlink"/>
            <w:noProof/>
          </w:rPr>
          <w:fldChar w:fldCharType="separate"/>
        </w:r>
        <w:r w:rsidRPr="00481A56">
          <w:rPr>
            <w:rStyle w:val="Hyperlink"/>
            <w:noProof/>
          </w:rPr>
          <w:t>III. RUNNING InChI PROGRAMS</w:t>
        </w:r>
        <w:r>
          <w:rPr>
            <w:noProof/>
            <w:webHidden/>
          </w:rPr>
          <w:tab/>
        </w:r>
        <w:r>
          <w:rPr>
            <w:noProof/>
            <w:webHidden/>
          </w:rPr>
          <w:fldChar w:fldCharType="begin"/>
        </w:r>
        <w:r>
          <w:rPr>
            <w:noProof/>
            <w:webHidden/>
          </w:rPr>
          <w:instrText xml:space="preserve"> PAGEREF _Toc462835331 \h </w:instrText>
        </w:r>
      </w:ins>
      <w:r>
        <w:rPr>
          <w:noProof/>
          <w:webHidden/>
        </w:rPr>
      </w:r>
      <w:r>
        <w:rPr>
          <w:noProof/>
          <w:webHidden/>
        </w:rPr>
        <w:fldChar w:fldCharType="separate"/>
      </w:r>
      <w:ins w:id="171" w:author="Igor P" w:date="2016-09-28T14:13:00Z">
        <w:r>
          <w:rPr>
            <w:noProof/>
            <w:webHidden/>
          </w:rPr>
          <w:t>7</w:t>
        </w:r>
        <w:r>
          <w:rPr>
            <w:noProof/>
            <w:webHidden/>
          </w:rPr>
          <w:fldChar w:fldCharType="end"/>
        </w:r>
        <w:r w:rsidRPr="00481A56">
          <w:rPr>
            <w:rStyle w:val="Hyperlink"/>
            <w:noProof/>
          </w:rPr>
          <w:fldChar w:fldCharType="end"/>
        </w:r>
      </w:ins>
    </w:p>
    <w:p w:rsidR="008E41A9" w:rsidRDefault="008E41A9">
      <w:pPr>
        <w:pStyle w:val="TOC2"/>
        <w:tabs>
          <w:tab w:val="right" w:leader="dot" w:pos="8630"/>
        </w:tabs>
        <w:rPr>
          <w:ins w:id="172" w:author="Igor P" w:date="2016-09-28T14:13:00Z"/>
          <w:rFonts w:asciiTheme="minorHAnsi" w:eastAsiaTheme="minorEastAsia" w:hAnsiTheme="minorHAnsi" w:cstheme="minorBidi"/>
          <w:noProof/>
          <w:sz w:val="22"/>
          <w:szCs w:val="22"/>
        </w:rPr>
      </w:pPr>
      <w:ins w:id="173" w:author="Igor P" w:date="2016-09-28T14:13:00Z">
        <w:r w:rsidRPr="00481A56">
          <w:rPr>
            <w:rStyle w:val="Hyperlink"/>
            <w:noProof/>
          </w:rPr>
          <w:fldChar w:fldCharType="begin"/>
        </w:r>
        <w:r w:rsidRPr="00481A56">
          <w:rPr>
            <w:rStyle w:val="Hyperlink"/>
            <w:noProof/>
          </w:rPr>
          <w:instrText xml:space="preserve"> </w:instrText>
        </w:r>
        <w:r>
          <w:rPr>
            <w:noProof/>
          </w:rPr>
          <w:instrText>HYPERLINK \l "_Toc462835332"</w:instrText>
        </w:r>
        <w:r w:rsidRPr="00481A56">
          <w:rPr>
            <w:rStyle w:val="Hyperlink"/>
            <w:noProof/>
          </w:rPr>
          <w:instrText xml:space="preserve"> </w:instrText>
        </w:r>
        <w:r w:rsidRPr="00481A56">
          <w:rPr>
            <w:rStyle w:val="Hyperlink"/>
            <w:noProof/>
          </w:rPr>
          <w:fldChar w:fldCharType="separate"/>
        </w:r>
        <w:r w:rsidRPr="00481A56">
          <w:rPr>
            <w:rStyle w:val="Hyperlink"/>
            <w:noProof/>
          </w:rPr>
          <w:t>Graphical Interface Program (winchi-1)</w:t>
        </w:r>
        <w:r>
          <w:rPr>
            <w:noProof/>
            <w:webHidden/>
          </w:rPr>
          <w:tab/>
        </w:r>
        <w:r>
          <w:rPr>
            <w:noProof/>
            <w:webHidden/>
          </w:rPr>
          <w:fldChar w:fldCharType="begin"/>
        </w:r>
        <w:r>
          <w:rPr>
            <w:noProof/>
            <w:webHidden/>
          </w:rPr>
          <w:instrText xml:space="preserve"> PAGEREF _Toc462835332 \h </w:instrText>
        </w:r>
      </w:ins>
      <w:r>
        <w:rPr>
          <w:noProof/>
          <w:webHidden/>
        </w:rPr>
      </w:r>
      <w:r>
        <w:rPr>
          <w:noProof/>
          <w:webHidden/>
        </w:rPr>
        <w:fldChar w:fldCharType="separate"/>
      </w:r>
      <w:ins w:id="174" w:author="Igor P" w:date="2016-09-28T14:13:00Z">
        <w:r>
          <w:rPr>
            <w:noProof/>
            <w:webHidden/>
          </w:rPr>
          <w:t>7</w:t>
        </w:r>
        <w:r>
          <w:rPr>
            <w:noProof/>
            <w:webHidden/>
          </w:rPr>
          <w:fldChar w:fldCharType="end"/>
        </w:r>
        <w:r w:rsidRPr="00481A56">
          <w:rPr>
            <w:rStyle w:val="Hyperlink"/>
            <w:noProof/>
          </w:rPr>
          <w:fldChar w:fldCharType="end"/>
        </w:r>
      </w:ins>
    </w:p>
    <w:p w:rsidR="008E41A9" w:rsidRDefault="008E41A9">
      <w:pPr>
        <w:pStyle w:val="TOC3"/>
        <w:tabs>
          <w:tab w:val="right" w:leader="dot" w:pos="8630"/>
        </w:tabs>
        <w:rPr>
          <w:ins w:id="175" w:author="Igor P" w:date="2016-09-28T14:13:00Z"/>
          <w:rFonts w:asciiTheme="minorHAnsi" w:eastAsiaTheme="minorEastAsia" w:hAnsiTheme="minorHAnsi" w:cstheme="minorBidi"/>
          <w:noProof/>
          <w:sz w:val="22"/>
          <w:szCs w:val="22"/>
        </w:rPr>
      </w:pPr>
      <w:ins w:id="176" w:author="Igor P" w:date="2016-09-28T14:13:00Z">
        <w:r w:rsidRPr="00481A56">
          <w:rPr>
            <w:rStyle w:val="Hyperlink"/>
            <w:noProof/>
          </w:rPr>
          <w:fldChar w:fldCharType="begin"/>
        </w:r>
        <w:r w:rsidRPr="00481A56">
          <w:rPr>
            <w:rStyle w:val="Hyperlink"/>
            <w:noProof/>
          </w:rPr>
          <w:instrText xml:space="preserve"> </w:instrText>
        </w:r>
        <w:r>
          <w:rPr>
            <w:noProof/>
          </w:rPr>
          <w:instrText>HYPERLINK \l "_Toc462835333"</w:instrText>
        </w:r>
        <w:r w:rsidRPr="00481A56">
          <w:rPr>
            <w:rStyle w:val="Hyperlink"/>
            <w:noProof/>
          </w:rPr>
          <w:instrText xml:space="preserve"> </w:instrText>
        </w:r>
        <w:r w:rsidRPr="00481A56">
          <w:rPr>
            <w:rStyle w:val="Hyperlink"/>
            <w:noProof/>
          </w:rPr>
          <w:fldChar w:fldCharType="separate"/>
        </w:r>
        <w:r w:rsidRPr="00481A56">
          <w:rPr>
            <w:rStyle w:val="Hyperlink"/>
            <w:noProof/>
          </w:rPr>
          <w:t>Introduction</w:t>
        </w:r>
        <w:r>
          <w:rPr>
            <w:noProof/>
            <w:webHidden/>
          </w:rPr>
          <w:tab/>
        </w:r>
        <w:r>
          <w:rPr>
            <w:noProof/>
            <w:webHidden/>
          </w:rPr>
          <w:fldChar w:fldCharType="begin"/>
        </w:r>
        <w:r>
          <w:rPr>
            <w:noProof/>
            <w:webHidden/>
          </w:rPr>
          <w:instrText xml:space="preserve"> PAGEREF _Toc462835333 \h </w:instrText>
        </w:r>
      </w:ins>
      <w:r>
        <w:rPr>
          <w:noProof/>
          <w:webHidden/>
        </w:rPr>
      </w:r>
      <w:r>
        <w:rPr>
          <w:noProof/>
          <w:webHidden/>
        </w:rPr>
        <w:fldChar w:fldCharType="separate"/>
      </w:r>
      <w:ins w:id="177" w:author="Igor P" w:date="2016-09-28T14:13:00Z">
        <w:r>
          <w:rPr>
            <w:noProof/>
            <w:webHidden/>
          </w:rPr>
          <w:t>7</w:t>
        </w:r>
        <w:r>
          <w:rPr>
            <w:noProof/>
            <w:webHidden/>
          </w:rPr>
          <w:fldChar w:fldCharType="end"/>
        </w:r>
        <w:r w:rsidRPr="00481A56">
          <w:rPr>
            <w:rStyle w:val="Hyperlink"/>
            <w:noProof/>
          </w:rPr>
          <w:fldChar w:fldCharType="end"/>
        </w:r>
      </w:ins>
    </w:p>
    <w:p w:rsidR="008E41A9" w:rsidRDefault="008E41A9">
      <w:pPr>
        <w:pStyle w:val="TOC3"/>
        <w:tabs>
          <w:tab w:val="right" w:leader="dot" w:pos="8630"/>
        </w:tabs>
        <w:rPr>
          <w:ins w:id="178" w:author="Igor P" w:date="2016-09-28T14:13:00Z"/>
          <w:rFonts w:asciiTheme="minorHAnsi" w:eastAsiaTheme="minorEastAsia" w:hAnsiTheme="minorHAnsi" w:cstheme="minorBidi"/>
          <w:noProof/>
          <w:sz w:val="22"/>
          <w:szCs w:val="22"/>
        </w:rPr>
      </w:pPr>
      <w:ins w:id="179" w:author="Igor P" w:date="2016-09-28T14:13:00Z">
        <w:r w:rsidRPr="00481A56">
          <w:rPr>
            <w:rStyle w:val="Hyperlink"/>
            <w:noProof/>
          </w:rPr>
          <w:fldChar w:fldCharType="begin"/>
        </w:r>
        <w:r w:rsidRPr="00481A56">
          <w:rPr>
            <w:rStyle w:val="Hyperlink"/>
            <w:noProof/>
          </w:rPr>
          <w:instrText xml:space="preserve"> </w:instrText>
        </w:r>
        <w:r>
          <w:rPr>
            <w:noProof/>
          </w:rPr>
          <w:instrText>HYPERLINK \l "_Toc462835334"</w:instrText>
        </w:r>
        <w:r w:rsidRPr="00481A56">
          <w:rPr>
            <w:rStyle w:val="Hyperlink"/>
            <w:noProof/>
          </w:rPr>
          <w:instrText xml:space="preserve"> </w:instrText>
        </w:r>
        <w:r w:rsidRPr="00481A56">
          <w:rPr>
            <w:rStyle w:val="Hyperlink"/>
            <w:noProof/>
          </w:rPr>
          <w:fldChar w:fldCharType="separate"/>
        </w:r>
        <w:r w:rsidRPr="00481A56">
          <w:rPr>
            <w:rStyle w:val="Hyperlink"/>
            <w:noProof/>
          </w:rPr>
          <w:t>Upper section</w:t>
        </w:r>
        <w:r>
          <w:rPr>
            <w:noProof/>
            <w:webHidden/>
          </w:rPr>
          <w:tab/>
        </w:r>
        <w:r>
          <w:rPr>
            <w:noProof/>
            <w:webHidden/>
          </w:rPr>
          <w:fldChar w:fldCharType="begin"/>
        </w:r>
        <w:r>
          <w:rPr>
            <w:noProof/>
            <w:webHidden/>
          </w:rPr>
          <w:instrText xml:space="preserve"> PAGEREF _Toc462835334 \h </w:instrText>
        </w:r>
      </w:ins>
      <w:r>
        <w:rPr>
          <w:noProof/>
          <w:webHidden/>
        </w:rPr>
      </w:r>
      <w:r>
        <w:rPr>
          <w:noProof/>
          <w:webHidden/>
        </w:rPr>
        <w:fldChar w:fldCharType="separate"/>
      </w:r>
      <w:ins w:id="180" w:author="Igor P" w:date="2016-09-28T14:13:00Z">
        <w:r>
          <w:rPr>
            <w:noProof/>
            <w:webHidden/>
          </w:rPr>
          <w:t>11</w:t>
        </w:r>
        <w:r>
          <w:rPr>
            <w:noProof/>
            <w:webHidden/>
          </w:rPr>
          <w:fldChar w:fldCharType="end"/>
        </w:r>
        <w:r w:rsidRPr="00481A56">
          <w:rPr>
            <w:rStyle w:val="Hyperlink"/>
            <w:noProof/>
          </w:rPr>
          <w:fldChar w:fldCharType="end"/>
        </w:r>
      </w:ins>
    </w:p>
    <w:p w:rsidR="008E41A9" w:rsidRDefault="008E41A9">
      <w:pPr>
        <w:pStyle w:val="TOC3"/>
        <w:tabs>
          <w:tab w:val="right" w:leader="dot" w:pos="8630"/>
        </w:tabs>
        <w:rPr>
          <w:ins w:id="181" w:author="Igor P" w:date="2016-09-28T14:13:00Z"/>
          <w:rFonts w:asciiTheme="minorHAnsi" w:eastAsiaTheme="minorEastAsia" w:hAnsiTheme="minorHAnsi" w:cstheme="minorBidi"/>
          <w:noProof/>
          <w:sz w:val="22"/>
          <w:szCs w:val="22"/>
        </w:rPr>
      </w:pPr>
      <w:ins w:id="182" w:author="Igor P" w:date="2016-09-28T14:13:00Z">
        <w:r w:rsidRPr="00481A56">
          <w:rPr>
            <w:rStyle w:val="Hyperlink"/>
            <w:noProof/>
          </w:rPr>
          <w:fldChar w:fldCharType="begin"/>
        </w:r>
        <w:r w:rsidRPr="00481A56">
          <w:rPr>
            <w:rStyle w:val="Hyperlink"/>
            <w:noProof/>
          </w:rPr>
          <w:instrText xml:space="preserve"> </w:instrText>
        </w:r>
        <w:r>
          <w:rPr>
            <w:noProof/>
          </w:rPr>
          <w:instrText>HYPERLINK \l "_Toc462835335"</w:instrText>
        </w:r>
        <w:r w:rsidRPr="00481A56">
          <w:rPr>
            <w:rStyle w:val="Hyperlink"/>
            <w:noProof/>
          </w:rPr>
          <w:instrText xml:space="preserve"> </w:instrText>
        </w:r>
        <w:r w:rsidRPr="00481A56">
          <w:rPr>
            <w:rStyle w:val="Hyperlink"/>
            <w:noProof/>
          </w:rPr>
          <w:fldChar w:fldCharType="separate"/>
        </w:r>
        <w:r w:rsidRPr="00481A56">
          <w:rPr>
            <w:rStyle w:val="Hyperlink"/>
            <w:noProof/>
          </w:rPr>
          <w:t>Lower Section</w:t>
        </w:r>
        <w:r>
          <w:rPr>
            <w:noProof/>
            <w:webHidden/>
          </w:rPr>
          <w:tab/>
        </w:r>
        <w:r>
          <w:rPr>
            <w:noProof/>
            <w:webHidden/>
          </w:rPr>
          <w:fldChar w:fldCharType="begin"/>
        </w:r>
        <w:r>
          <w:rPr>
            <w:noProof/>
            <w:webHidden/>
          </w:rPr>
          <w:instrText xml:space="preserve"> PAGEREF _Toc462835335 \h </w:instrText>
        </w:r>
      </w:ins>
      <w:r>
        <w:rPr>
          <w:noProof/>
          <w:webHidden/>
        </w:rPr>
      </w:r>
      <w:r>
        <w:rPr>
          <w:noProof/>
          <w:webHidden/>
        </w:rPr>
        <w:fldChar w:fldCharType="separate"/>
      </w:r>
      <w:ins w:id="183" w:author="Igor P" w:date="2016-09-28T14:13:00Z">
        <w:r>
          <w:rPr>
            <w:noProof/>
            <w:webHidden/>
          </w:rPr>
          <w:t>15</w:t>
        </w:r>
        <w:r>
          <w:rPr>
            <w:noProof/>
            <w:webHidden/>
          </w:rPr>
          <w:fldChar w:fldCharType="end"/>
        </w:r>
        <w:r w:rsidRPr="00481A56">
          <w:rPr>
            <w:rStyle w:val="Hyperlink"/>
            <w:noProof/>
          </w:rPr>
          <w:fldChar w:fldCharType="end"/>
        </w:r>
      </w:ins>
    </w:p>
    <w:p w:rsidR="008E41A9" w:rsidRDefault="008E41A9">
      <w:pPr>
        <w:pStyle w:val="TOC3"/>
        <w:tabs>
          <w:tab w:val="right" w:leader="dot" w:pos="8630"/>
        </w:tabs>
        <w:rPr>
          <w:ins w:id="184" w:author="Igor P" w:date="2016-09-28T14:13:00Z"/>
          <w:rFonts w:asciiTheme="minorHAnsi" w:eastAsiaTheme="minorEastAsia" w:hAnsiTheme="minorHAnsi" w:cstheme="minorBidi"/>
          <w:noProof/>
          <w:sz w:val="22"/>
          <w:szCs w:val="22"/>
        </w:rPr>
      </w:pPr>
      <w:ins w:id="185" w:author="Igor P" w:date="2016-09-28T14:13:00Z">
        <w:r w:rsidRPr="00481A56">
          <w:rPr>
            <w:rStyle w:val="Hyperlink"/>
            <w:noProof/>
          </w:rPr>
          <w:fldChar w:fldCharType="begin"/>
        </w:r>
        <w:r w:rsidRPr="00481A56">
          <w:rPr>
            <w:rStyle w:val="Hyperlink"/>
            <w:noProof/>
          </w:rPr>
          <w:instrText xml:space="preserve"> </w:instrText>
        </w:r>
        <w:r>
          <w:rPr>
            <w:noProof/>
          </w:rPr>
          <w:instrText>HYPERLINK \l "_Toc462835336"</w:instrText>
        </w:r>
        <w:r w:rsidRPr="00481A56">
          <w:rPr>
            <w:rStyle w:val="Hyperlink"/>
            <w:noProof/>
          </w:rPr>
          <w:instrText xml:space="preserve"> </w:instrText>
        </w:r>
        <w:r w:rsidRPr="00481A56">
          <w:rPr>
            <w:rStyle w:val="Hyperlink"/>
            <w:noProof/>
          </w:rPr>
          <w:fldChar w:fldCharType="separate"/>
        </w:r>
        <w:r w:rsidRPr="00481A56">
          <w:rPr>
            <w:rStyle w:val="Hyperlink"/>
            <w:noProof/>
          </w:rPr>
          <w:t>Options</w:t>
        </w:r>
        <w:r>
          <w:rPr>
            <w:noProof/>
            <w:webHidden/>
          </w:rPr>
          <w:tab/>
        </w:r>
        <w:r>
          <w:rPr>
            <w:noProof/>
            <w:webHidden/>
          </w:rPr>
          <w:fldChar w:fldCharType="begin"/>
        </w:r>
        <w:r>
          <w:rPr>
            <w:noProof/>
            <w:webHidden/>
          </w:rPr>
          <w:instrText xml:space="preserve"> PAGEREF _Toc462835336 \h </w:instrText>
        </w:r>
      </w:ins>
      <w:r>
        <w:rPr>
          <w:noProof/>
          <w:webHidden/>
        </w:rPr>
      </w:r>
      <w:r>
        <w:rPr>
          <w:noProof/>
          <w:webHidden/>
        </w:rPr>
        <w:fldChar w:fldCharType="separate"/>
      </w:r>
      <w:ins w:id="186" w:author="Igor P" w:date="2016-09-28T14:13:00Z">
        <w:r>
          <w:rPr>
            <w:noProof/>
            <w:webHidden/>
          </w:rPr>
          <w:t>16</w:t>
        </w:r>
        <w:r>
          <w:rPr>
            <w:noProof/>
            <w:webHidden/>
          </w:rPr>
          <w:fldChar w:fldCharType="end"/>
        </w:r>
        <w:r w:rsidRPr="00481A56">
          <w:rPr>
            <w:rStyle w:val="Hyperlink"/>
            <w:noProof/>
          </w:rPr>
          <w:fldChar w:fldCharType="end"/>
        </w:r>
      </w:ins>
    </w:p>
    <w:p w:rsidR="008E41A9" w:rsidRDefault="008E41A9">
      <w:pPr>
        <w:pStyle w:val="TOC3"/>
        <w:tabs>
          <w:tab w:val="right" w:leader="dot" w:pos="8630"/>
        </w:tabs>
        <w:rPr>
          <w:ins w:id="187" w:author="Igor P" w:date="2016-09-28T14:13:00Z"/>
          <w:rFonts w:asciiTheme="minorHAnsi" w:eastAsiaTheme="minorEastAsia" w:hAnsiTheme="minorHAnsi" w:cstheme="minorBidi"/>
          <w:noProof/>
          <w:sz w:val="22"/>
          <w:szCs w:val="22"/>
        </w:rPr>
      </w:pPr>
      <w:ins w:id="188" w:author="Igor P" w:date="2016-09-28T14:13:00Z">
        <w:r w:rsidRPr="00481A56">
          <w:rPr>
            <w:rStyle w:val="Hyperlink"/>
            <w:noProof/>
          </w:rPr>
          <w:lastRenderedPageBreak/>
          <w:fldChar w:fldCharType="begin"/>
        </w:r>
        <w:r w:rsidRPr="00481A56">
          <w:rPr>
            <w:rStyle w:val="Hyperlink"/>
            <w:noProof/>
          </w:rPr>
          <w:instrText xml:space="preserve"> </w:instrText>
        </w:r>
        <w:r>
          <w:rPr>
            <w:noProof/>
          </w:rPr>
          <w:instrText>HYPERLINK \l "_Toc462835337"</w:instrText>
        </w:r>
        <w:r w:rsidRPr="00481A56">
          <w:rPr>
            <w:rStyle w:val="Hyperlink"/>
            <w:noProof/>
          </w:rPr>
          <w:instrText xml:space="preserve"> </w:instrText>
        </w:r>
        <w:r w:rsidRPr="00481A56">
          <w:rPr>
            <w:rStyle w:val="Hyperlink"/>
            <w:noProof/>
          </w:rPr>
          <w:fldChar w:fldCharType="separate"/>
        </w:r>
        <w:r w:rsidRPr="00481A56">
          <w:rPr>
            <w:rStyle w:val="Hyperlink"/>
            <w:noProof/>
          </w:rPr>
          <w:t>Text File Output</w:t>
        </w:r>
        <w:r>
          <w:rPr>
            <w:noProof/>
            <w:webHidden/>
          </w:rPr>
          <w:tab/>
        </w:r>
        <w:r>
          <w:rPr>
            <w:noProof/>
            <w:webHidden/>
          </w:rPr>
          <w:fldChar w:fldCharType="begin"/>
        </w:r>
        <w:r>
          <w:rPr>
            <w:noProof/>
            <w:webHidden/>
          </w:rPr>
          <w:instrText xml:space="preserve"> PAGEREF _Toc462835337 \h </w:instrText>
        </w:r>
      </w:ins>
      <w:r>
        <w:rPr>
          <w:noProof/>
          <w:webHidden/>
        </w:rPr>
      </w:r>
      <w:r>
        <w:rPr>
          <w:noProof/>
          <w:webHidden/>
        </w:rPr>
        <w:fldChar w:fldCharType="separate"/>
      </w:r>
      <w:ins w:id="189" w:author="Igor P" w:date="2016-09-28T14:13:00Z">
        <w:r>
          <w:rPr>
            <w:noProof/>
            <w:webHidden/>
          </w:rPr>
          <w:t>17</w:t>
        </w:r>
        <w:r>
          <w:rPr>
            <w:noProof/>
            <w:webHidden/>
          </w:rPr>
          <w:fldChar w:fldCharType="end"/>
        </w:r>
        <w:r w:rsidRPr="00481A56">
          <w:rPr>
            <w:rStyle w:val="Hyperlink"/>
            <w:noProof/>
          </w:rPr>
          <w:fldChar w:fldCharType="end"/>
        </w:r>
      </w:ins>
    </w:p>
    <w:p w:rsidR="008E41A9" w:rsidRDefault="008E41A9">
      <w:pPr>
        <w:pStyle w:val="TOC2"/>
        <w:tabs>
          <w:tab w:val="right" w:leader="dot" w:pos="8630"/>
        </w:tabs>
        <w:rPr>
          <w:ins w:id="190" w:author="Igor P" w:date="2016-09-28T14:13:00Z"/>
          <w:rFonts w:asciiTheme="minorHAnsi" w:eastAsiaTheme="minorEastAsia" w:hAnsiTheme="minorHAnsi" w:cstheme="minorBidi"/>
          <w:noProof/>
          <w:sz w:val="22"/>
          <w:szCs w:val="22"/>
        </w:rPr>
      </w:pPr>
      <w:ins w:id="191" w:author="Igor P" w:date="2016-09-28T14:13:00Z">
        <w:r w:rsidRPr="00481A56">
          <w:rPr>
            <w:rStyle w:val="Hyperlink"/>
            <w:noProof/>
          </w:rPr>
          <w:fldChar w:fldCharType="begin"/>
        </w:r>
        <w:r w:rsidRPr="00481A56">
          <w:rPr>
            <w:rStyle w:val="Hyperlink"/>
            <w:noProof/>
          </w:rPr>
          <w:instrText xml:space="preserve"> </w:instrText>
        </w:r>
        <w:r>
          <w:rPr>
            <w:noProof/>
          </w:rPr>
          <w:instrText>HYPERLINK \l "_Toc462835338"</w:instrText>
        </w:r>
        <w:r w:rsidRPr="00481A56">
          <w:rPr>
            <w:rStyle w:val="Hyperlink"/>
            <w:noProof/>
          </w:rPr>
          <w:instrText xml:space="preserve"> </w:instrText>
        </w:r>
        <w:r w:rsidRPr="00481A56">
          <w:rPr>
            <w:rStyle w:val="Hyperlink"/>
            <w:noProof/>
          </w:rPr>
          <w:fldChar w:fldCharType="separate"/>
        </w:r>
        <w:r w:rsidRPr="00481A56">
          <w:rPr>
            <w:rStyle w:val="Hyperlink"/>
            <w:noProof/>
          </w:rPr>
          <w:t>Command Line Program (inchi-1)</w:t>
        </w:r>
        <w:r>
          <w:rPr>
            <w:noProof/>
            <w:webHidden/>
          </w:rPr>
          <w:tab/>
        </w:r>
        <w:r>
          <w:rPr>
            <w:noProof/>
            <w:webHidden/>
          </w:rPr>
          <w:fldChar w:fldCharType="begin"/>
        </w:r>
        <w:r>
          <w:rPr>
            <w:noProof/>
            <w:webHidden/>
          </w:rPr>
          <w:instrText xml:space="preserve"> PAGEREF _Toc462835338 \h </w:instrText>
        </w:r>
      </w:ins>
      <w:r>
        <w:rPr>
          <w:noProof/>
          <w:webHidden/>
        </w:rPr>
      </w:r>
      <w:r>
        <w:rPr>
          <w:noProof/>
          <w:webHidden/>
        </w:rPr>
        <w:fldChar w:fldCharType="separate"/>
      </w:r>
      <w:ins w:id="192" w:author="Igor P" w:date="2016-09-28T14:13:00Z">
        <w:r>
          <w:rPr>
            <w:noProof/>
            <w:webHidden/>
          </w:rPr>
          <w:t>19</w:t>
        </w:r>
        <w:r>
          <w:rPr>
            <w:noProof/>
            <w:webHidden/>
          </w:rPr>
          <w:fldChar w:fldCharType="end"/>
        </w:r>
        <w:r w:rsidRPr="00481A56">
          <w:rPr>
            <w:rStyle w:val="Hyperlink"/>
            <w:noProof/>
          </w:rPr>
          <w:fldChar w:fldCharType="end"/>
        </w:r>
      </w:ins>
    </w:p>
    <w:p w:rsidR="008E41A9" w:rsidRDefault="008E41A9">
      <w:pPr>
        <w:pStyle w:val="TOC2"/>
        <w:tabs>
          <w:tab w:val="right" w:leader="dot" w:pos="8630"/>
        </w:tabs>
        <w:rPr>
          <w:ins w:id="193" w:author="Igor P" w:date="2016-09-28T14:13:00Z"/>
          <w:rFonts w:asciiTheme="minorHAnsi" w:eastAsiaTheme="minorEastAsia" w:hAnsiTheme="minorHAnsi" w:cstheme="minorBidi"/>
          <w:noProof/>
          <w:sz w:val="22"/>
          <w:szCs w:val="22"/>
        </w:rPr>
      </w:pPr>
      <w:ins w:id="194" w:author="Igor P" w:date="2016-09-28T14:13:00Z">
        <w:r w:rsidRPr="00481A56">
          <w:rPr>
            <w:rStyle w:val="Hyperlink"/>
            <w:noProof/>
          </w:rPr>
          <w:fldChar w:fldCharType="begin"/>
        </w:r>
        <w:r w:rsidRPr="00481A56">
          <w:rPr>
            <w:rStyle w:val="Hyperlink"/>
            <w:noProof/>
          </w:rPr>
          <w:instrText xml:space="preserve"> </w:instrText>
        </w:r>
        <w:r>
          <w:rPr>
            <w:noProof/>
          </w:rPr>
          <w:instrText>HYPERLINK \l "_Toc462835339"</w:instrText>
        </w:r>
        <w:r w:rsidRPr="00481A56">
          <w:rPr>
            <w:rStyle w:val="Hyperlink"/>
            <w:noProof/>
          </w:rPr>
          <w:instrText xml:space="preserve"> </w:instrText>
        </w:r>
        <w:r w:rsidRPr="00481A56">
          <w:rPr>
            <w:rStyle w:val="Hyperlink"/>
            <w:noProof/>
          </w:rPr>
          <w:fldChar w:fldCharType="separate"/>
        </w:r>
        <w:r w:rsidRPr="00481A56">
          <w:rPr>
            <w:rStyle w:val="Hyperlink"/>
            <w:noProof/>
          </w:rPr>
          <w:t>InChI Software Library (libinchi)</w:t>
        </w:r>
        <w:r>
          <w:rPr>
            <w:noProof/>
            <w:webHidden/>
          </w:rPr>
          <w:tab/>
        </w:r>
        <w:r>
          <w:rPr>
            <w:noProof/>
            <w:webHidden/>
          </w:rPr>
          <w:fldChar w:fldCharType="begin"/>
        </w:r>
        <w:r>
          <w:rPr>
            <w:noProof/>
            <w:webHidden/>
          </w:rPr>
          <w:instrText xml:space="preserve"> PAGEREF _Toc462835339 \h </w:instrText>
        </w:r>
      </w:ins>
      <w:r>
        <w:rPr>
          <w:noProof/>
          <w:webHidden/>
        </w:rPr>
      </w:r>
      <w:r>
        <w:rPr>
          <w:noProof/>
          <w:webHidden/>
        </w:rPr>
        <w:fldChar w:fldCharType="separate"/>
      </w:r>
      <w:ins w:id="195" w:author="Igor P" w:date="2016-09-28T14:13:00Z">
        <w:r>
          <w:rPr>
            <w:noProof/>
            <w:webHidden/>
          </w:rPr>
          <w:t>21</w:t>
        </w:r>
        <w:r>
          <w:rPr>
            <w:noProof/>
            <w:webHidden/>
          </w:rPr>
          <w:fldChar w:fldCharType="end"/>
        </w:r>
        <w:r w:rsidRPr="00481A56">
          <w:rPr>
            <w:rStyle w:val="Hyperlink"/>
            <w:noProof/>
          </w:rPr>
          <w:fldChar w:fldCharType="end"/>
        </w:r>
      </w:ins>
    </w:p>
    <w:p w:rsidR="008E41A9" w:rsidRDefault="008E41A9">
      <w:pPr>
        <w:pStyle w:val="TOC2"/>
        <w:tabs>
          <w:tab w:val="right" w:leader="dot" w:pos="8630"/>
        </w:tabs>
        <w:rPr>
          <w:ins w:id="196" w:author="Igor P" w:date="2016-09-28T14:13:00Z"/>
          <w:rFonts w:asciiTheme="minorHAnsi" w:eastAsiaTheme="minorEastAsia" w:hAnsiTheme="minorHAnsi" w:cstheme="minorBidi"/>
          <w:noProof/>
          <w:sz w:val="22"/>
          <w:szCs w:val="22"/>
        </w:rPr>
      </w:pPr>
      <w:ins w:id="197" w:author="Igor P" w:date="2016-09-28T14:13:00Z">
        <w:r w:rsidRPr="00481A56">
          <w:rPr>
            <w:rStyle w:val="Hyperlink"/>
            <w:noProof/>
          </w:rPr>
          <w:fldChar w:fldCharType="begin"/>
        </w:r>
        <w:r w:rsidRPr="00481A56">
          <w:rPr>
            <w:rStyle w:val="Hyperlink"/>
            <w:noProof/>
          </w:rPr>
          <w:instrText xml:space="preserve"> </w:instrText>
        </w:r>
        <w:r>
          <w:rPr>
            <w:noProof/>
          </w:rPr>
          <w:instrText>HYPERLINK \l "_Toc462835340"</w:instrText>
        </w:r>
        <w:r w:rsidRPr="00481A56">
          <w:rPr>
            <w:rStyle w:val="Hyperlink"/>
            <w:noProof/>
          </w:rPr>
          <w:instrText xml:space="preserve"> </w:instrText>
        </w:r>
        <w:r w:rsidRPr="00481A56">
          <w:rPr>
            <w:rStyle w:val="Hyperlink"/>
            <w:noProof/>
          </w:rPr>
          <w:fldChar w:fldCharType="separate"/>
        </w:r>
        <w:r w:rsidRPr="00481A56">
          <w:rPr>
            <w:rStyle w:val="Hyperlink"/>
            <w:noProof/>
          </w:rPr>
          <w:t>InChI Software Options</w:t>
        </w:r>
        <w:r>
          <w:rPr>
            <w:noProof/>
            <w:webHidden/>
          </w:rPr>
          <w:tab/>
        </w:r>
        <w:r>
          <w:rPr>
            <w:noProof/>
            <w:webHidden/>
          </w:rPr>
          <w:fldChar w:fldCharType="begin"/>
        </w:r>
        <w:r>
          <w:rPr>
            <w:noProof/>
            <w:webHidden/>
          </w:rPr>
          <w:instrText xml:space="preserve"> PAGEREF _Toc462835340 \h </w:instrText>
        </w:r>
      </w:ins>
      <w:r>
        <w:rPr>
          <w:noProof/>
          <w:webHidden/>
        </w:rPr>
      </w:r>
      <w:r>
        <w:rPr>
          <w:noProof/>
          <w:webHidden/>
        </w:rPr>
        <w:fldChar w:fldCharType="separate"/>
      </w:r>
      <w:ins w:id="198" w:author="Igor P" w:date="2016-09-28T14:13:00Z">
        <w:r>
          <w:rPr>
            <w:noProof/>
            <w:webHidden/>
          </w:rPr>
          <w:t>21</w:t>
        </w:r>
        <w:r>
          <w:rPr>
            <w:noProof/>
            <w:webHidden/>
          </w:rPr>
          <w:fldChar w:fldCharType="end"/>
        </w:r>
        <w:r w:rsidRPr="00481A56">
          <w:rPr>
            <w:rStyle w:val="Hyperlink"/>
            <w:noProof/>
          </w:rPr>
          <w:fldChar w:fldCharType="end"/>
        </w:r>
      </w:ins>
    </w:p>
    <w:p w:rsidR="008E41A9" w:rsidRDefault="008E41A9">
      <w:pPr>
        <w:pStyle w:val="TOC3"/>
        <w:tabs>
          <w:tab w:val="right" w:leader="dot" w:pos="8630"/>
        </w:tabs>
        <w:rPr>
          <w:ins w:id="199" w:author="Igor P" w:date="2016-09-28T14:13:00Z"/>
          <w:rFonts w:asciiTheme="minorHAnsi" w:eastAsiaTheme="minorEastAsia" w:hAnsiTheme="minorHAnsi" w:cstheme="minorBidi"/>
          <w:noProof/>
          <w:sz w:val="22"/>
          <w:szCs w:val="22"/>
        </w:rPr>
      </w:pPr>
      <w:ins w:id="200" w:author="Igor P" w:date="2016-09-28T14:13:00Z">
        <w:r w:rsidRPr="00481A56">
          <w:rPr>
            <w:rStyle w:val="Hyperlink"/>
            <w:noProof/>
          </w:rPr>
          <w:fldChar w:fldCharType="begin"/>
        </w:r>
        <w:r w:rsidRPr="00481A56">
          <w:rPr>
            <w:rStyle w:val="Hyperlink"/>
            <w:noProof/>
          </w:rPr>
          <w:instrText xml:space="preserve"> </w:instrText>
        </w:r>
        <w:r>
          <w:rPr>
            <w:noProof/>
          </w:rPr>
          <w:instrText>HYPERLINK \l "_Toc462835341"</w:instrText>
        </w:r>
        <w:r w:rsidRPr="00481A56">
          <w:rPr>
            <w:rStyle w:val="Hyperlink"/>
            <w:noProof/>
          </w:rPr>
          <w:instrText xml:space="preserve"> </w:instrText>
        </w:r>
        <w:r w:rsidRPr="00481A56">
          <w:rPr>
            <w:rStyle w:val="Hyperlink"/>
            <w:noProof/>
          </w:rPr>
          <w:fldChar w:fldCharType="separate"/>
        </w:r>
        <w:r w:rsidRPr="00481A56">
          <w:rPr>
            <w:rStyle w:val="Hyperlink"/>
            <w:noProof/>
          </w:rPr>
          <w:t>Structure perception and InChI creation options</w:t>
        </w:r>
        <w:r>
          <w:rPr>
            <w:noProof/>
            <w:webHidden/>
          </w:rPr>
          <w:tab/>
        </w:r>
        <w:r>
          <w:rPr>
            <w:noProof/>
            <w:webHidden/>
          </w:rPr>
          <w:fldChar w:fldCharType="begin"/>
        </w:r>
        <w:r>
          <w:rPr>
            <w:noProof/>
            <w:webHidden/>
          </w:rPr>
          <w:instrText xml:space="preserve"> PAGEREF _Toc462835341 \h </w:instrText>
        </w:r>
      </w:ins>
      <w:r>
        <w:rPr>
          <w:noProof/>
          <w:webHidden/>
        </w:rPr>
      </w:r>
      <w:r>
        <w:rPr>
          <w:noProof/>
          <w:webHidden/>
        </w:rPr>
        <w:fldChar w:fldCharType="separate"/>
      </w:r>
      <w:ins w:id="201" w:author="Igor P" w:date="2016-09-28T14:13:00Z">
        <w:r>
          <w:rPr>
            <w:noProof/>
            <w:webHidden/>
          </w:rPr>
          <w:t>22</w:t>
        </w:r>
        <w:r>
          <w:rPr>
            <w:noProof/>
            <w:webHidden/>
          </w:rPr>
          <w:fldChar w:fldCharType="end"/>
        </w:r>
        <w:r w:rsidRPr="00481A56">
          <w:rPr>
            <w:rStyle w:val="Hyperlink"/>
            <w:noProof/>
          </w:rPr>
          <w:fldChar w:fldCharType="end"/>
        </w:r>
      </w:ins>
    </w:p>
    <w:p w:rsidR="008E41A9" w:rsidRDefault="008E41A9">
      <w:pPr>
        <w:pStyle w:val="TOC3"/>
        <w:tabs>
          <w:tab w:val="right" w:leader="dot" w:pos="8630"/>
        </w:tabs>
        <w:rPr>
          <w:ins w:id="202" w:author="Igor P" w:date="2016-09-28T14:13:00Z"/>
          <w:rFonts w:asciiTheme="minorHAnsi" w:eastAsiaTheme="minorEastAsia" w:hAnsiTheme="minorHAnsi" w:cstheme="minorBidi"/>
          <w:noProof/>
          <w:sz w:val="22"/>
          <w:szCs w:val="22"/>
        </w:rPr>
      </w:pPr>
      <w:ins w:id="203" w:author="Igor P" w:date="2016-09-28T14:13:00Z">
        <w:r w:rsidRPr="00481A56">
          <w:rPr>
            <w:rStyle w:val="Hyperlink"/>
            <w:noProof/>
          </w:rPr>
          <w:fldChar w:fldCharType="begin"/>
        </w:r>
        <w:r w:rsidRPr="00481A56">
          <w:rPr>
            <w:rStyle w:val="Hyperlink"/>
            <w:noProof/>
          </w:rPr>
          <w:instrText xml:space="preserve"> </w:instrText>
        </w:r>
        <w:r>
          <w:rPr>
            <w:noProof/>
          </w:rPr>
          <w:instrText>HYPERLINK \l "_Toc462835342"</w:instrText>
        </w:r>
        <w:r w:rsidRPr="00481A56">
          <w:rPr>
            <w:rStyle w:val="Hyperlink"/>
            <w:noProof/>
          </w:rPr>
          <w:instrText xml:space="preserve"> </w:instrText>
        </w:r>
        <w:r w:rsidRPr="00481A56">
          <w:rPr>
            <w:rStyle w:val="Hyperlink"/>
            <w:noProof/>
          </w:rPr>
          <w:fldChar w:fldCharType="separate"/>
        </w:r>
        <w:r w:rsidRPr="00481A56">
          <w:rPr>
            <w:rStyle w:val="Hyperlink"/>
            <w:noProof/>
          </w:rPr>
          <w:t>Saving InChI creation options</w:t>
        </w:r>
        <w:r>
          <w:rPr>
            <w:noProof/>
            <w:webHidden/>
          </w:rPr>
          <w:tab/>
        </w:r>
        <w:r>
          <w:rPr>
            <w:noProof/>
            <w:webHidden/>
          </w:rPr>
          <w:fldChar w:fldCharType="begin"/>
        </w:r>
        <w:r>
          <w:rPr>
            <w:noProof/>
            <w:webHidden/>
          </w:rPr>
          <w:instrText xml:space="preserve"> PAGEREF _Toc462835342 \h </w:instrText>
        </w:r>
      </w:ins>
      <w:r>
        <w:rPr>
          <w:noProof/>
          <w:webHidden/>
        </w:rPr>
      </w:r>
      <w:r>
        <w:rPr>
          <w:noProof/>
          <w:webHidden/>
        </w:rPr>
        <w:fldChar w:fldCharType="separate"/>
      </w:r>
      <w:ins w:id="204" w:author="Igor P" w:date="2016-09-28T14:13:00Z">
        <w:r>
          <w:rPr>
            <w:noProof/>
            <w:webHidden/>
          </w:rPr>
          <w:t>24</w:t>
        </w:r>
        <w:r>
          <w:rPr>
            <w:noProof/>
            <w:webHidden/>
          </w:rPr>
          <w:fldChar w:fldCharType="end"/>
        </w:r>
        <w:r w:rsidRPr="00481A56">
          <w:rPr>
            <w:rStyle w:val="Hyperlink"/>
            <w:noProof/>
          </w:rPr>
          <w:fldChar w:fldCharType="end"/>
        </w:r>
      </w:ins>
    </w:p>
    <w:p w:rsidR="008E41A9" w:rsidRDefault="008E41A9">
      <w:pPr>
        <w:pStyle w:val="TOC2"/>
        <w:tabs>
          <w:tab w:val="right" w:leader="dot" w:pos="8630"/>
        </w:tabs>
        <w:rPr>
          <w:ins w:id="205" w:author="Igor P" w:date="2016-09-28T14:13:00Z"/>
          <w:rFonts w:asciiTheme="minorHAnsi" w:eastAsiaTheme="minorEastAsia" w:hAnsiTheme="minorHAnsi" w:cstheme="minorBidi"/>
          <w:noProof/>
          <w:sz w:val="22"/>
          <w:szCs w:val="22"/>
        </w:rPr>
      </w:pPr>
      <w:ins w:id="206" w:author="Igor P" w:date="2016-09-28T14:13:00Z">
        <w:r w:rsidRPr="00481A56">
          <w:rPr>
            <w:rStyle w:val="Hyperlink"/>
            <w:noProof/>
          </w:rPr>
          <w:fldChar w:fldCharType="begin"/>
        </w:r>
        <w:r w:rsidRPr="00481A56">
          <w:rPr>
            <w:rStyle w:val="Hyperlink"/>
            <w:noProof/>
          </w:rPr>
          <w:instrText xml:space="preserve"> </w:instrText>
        </w:r>
        <w:r>
          <w:rPr>
            <w:noProof/>
          </w:rPr>
          <w:instrText>HYPERLINK \l "_Toc462835343"</w:instrText>
        </w:r>
        <w:r w:rsidRPr="00481A56">
          <w:rPr>
            <w:rStyle w:val="Hyperlink"/>
            <w:noProof/>
          </w:rPr>
          <w:instrText xml:space="preserve"> </w:instrText>
        </w:r>
        <w:r w:rsidRPr="00481A56">
          <w:rPr>
            <w:rStyle w:val="Hyperlink"/>
            <w:noProof/>
          </w:rPr>
          <w:fldChar w:fldCharType="separate"/>
        </w:r>
        <w:r w:rsidRPr="00481A56">
          <w:rPr>
            <w:rStyle w:val="Hyperlink"/>
            <w:noProof/>
          </w:rPr>
          <w:t>Test Files</w:t>
        </w:r>
        <w:r>
          <w:rPr>
            <w:noProof/>
            <w:webHidden/>
          </w:rPr>
          <w:tab/>
        </w:r>
        <w:r>
          <w:rPr>
            <w:noProof/>
            <w:webHidden/>
          </w:rPr>
          <w:fldChar w:fldCharType="begin"/>
        </w:r>
        <w:r>
          <w:rPr>
            <w:noProof/>
            <w:webHidden/>
          </w:rPr>
          <w:instrText xml:space="preserve"> PAGEREF _Toc462835343 \h </w:instrText>
        </w:r>
      </w:ins>
      <w:r>
        <w:rPr>
          <w:noProof/>
          <w:webHidden/>
        </w:rPr>
      </w:r>
      <w:r>
        <w:rPr>
          <w:noProof/>
          <w:webHidden/>
        </w:rPr>
        <w:fldChar w:fldCharType="separate"/>
      </w:r>
      <w:ins w:id="207" w:author="Igor P" w:date="2016-09-28T14:13:00Z">
        <w:r>
          <w:rPr>
            <w:noProof/>
            <w:webHidden/>
          </w:rPr>
          <w:t>28</w:t>
        </w:r>
        <w:r>
          <w:rPr>
            <w:noProof/>
            <w:webHidden/>
          </w:rPr>
          <w:fldChar w:fldCharType="end"/>
        </w:r>
        <w:r w:rsidRPr="00481A56">
          <w:rPr>
            <w:rStyle w:val="Hyperlink"/>
            <w:noProof/>
          </w:rPr>
          <w:fldChar w:fldCharType="end"/>
        </w:r>
      </w:ins>
    </w:p>
    <w:p w:rsidR="008E41A9" w:rsidRDefault="008E41A9">
      <w:pPr>
        <w:pStyle w:val="TOC1"/>
        <w:tabs>
          <w:tab w:val="right" w:leader="dot" w:pos="8630"/>
        </w:tabs>
        <w:rPr>
          <w:ins w:id="208" w:author="Igor P" w:date="2016-09-28T14:13:00Z"/>
          <w:rFonts w:asciiTheme="minorHAnsi" w:eastAsiaTheme="minorEastAsia" w:hAnsiTheme="minorHAnsi" w:cstheme="minorBidi"/>
          <w:noProof/>
          <w:sz w:val="22"/>
          <w:szCs w:val="22"/>
        </w:rPr>
      </w:pPr>
      <w:ins w:id="209" w:author="Igor P" w:date="2016-09-28T14:13:00Z">
        <w:r w:rsidRPr="00481A56">
          <w:rPr>
            <w:rStyle w:val="Hyperlink"/>
            <w:noProof/>
          </w:rPr>
          <w:fldChar w:fldCharType="begin"/>
        </w:r>
        <w:r w:rsidRPr="00481A56">
          <w:rPr>
            <w:rStyle w:val="Hyperlink"/>
            <w:noProof/>
          </w:rPr>
          <w:instrText xml:space="preserve"> </w:instrText>
        </w:r>
        <w:r>
          <w:rPr>
            <w:noProof/>
          </w:rPr>
          <w:instrText>HYPERLINK \l "_Toc462835344"</w:instrText>
        </w:r>
        <w:r w:rsidRPr="00481A56">
          <w:rPr>
            <w:rStyle w:val="Hyperlink"/>
            <w:noProof/>
          </w:rPr>
          <w:instrText xml:space="preserve"> </w:instrText>
        </w:r>
        <w:r w:rsidRPr="00481A56">
          <w:rPr>
            <w:rStyle w:val="Hyperlink"/>
            <w:noProof/>
          </w:rPr>
          <w:fldChar w:fldCharType="separate"/>
        </w:r>
        <w:r w:rsidRPr="00481A56">
          <w:rPr>
            <w:rStyle w:val="Hyperlink"/>
            <w:noProof/>
          </w:rPr>
          <w:t>IV. CHEMICAL STRUCTURE INPUT</w:t>
        </w:r>
        <w:r>
          <w:rPr>
            <w:noProof/>
            <w:webHidden/>
          </w:rPr>
          <w:tab/>
        </w:r>
        <w:r>
          <w:rPr>
            <w:noProof/>
            <w:webHidden/>
          </w:rPr>
          <w:fldChar w:fldCharType="begin"/>
        </w:r>
        <w:r>
          <w:rPr>
            <w:noProof/>
            <w:webHidden/>
          </w:rPr>
          <w:instrText xml:space="preserve"> PAGEREF _Toc462835344 \h </w:instrText>
        </w:r>
      </w:ins>
      <w:r>
        <w:rPr>
          <w:noProof/>
          <w:webHidden/>
        </w:rPr>
      </w:r>
      <w:r>
        <w:rPr>
          <w:noProof/>
          <w:webHidden/>
        </w:rPr>
        <w:fldChar w:fldCharType="separate"/>
      </w:r>
      <w:ins w:id="210" w:author="Igor P" w:date="2016-09-28T14:13:00Z">
        <w:r>
          <w:rPr>
            <w:noProof/>
            <w:webHidden/>
          </w:rPr>
          <w:t>28</w:t>
        </w:r>
        <w:r>
          <w:rPr>
            <w:noProof/>
            <w:webHidden/>
          </w:rPr>
          <w:fldChar w:fldCharType="end"/>
        </w:r>
        <w:r w:rsidRPr="00481A56">
          <w:rPr>
            <w:rStyle w:val="Hyperlink"/>
            <w:noProof/>
          </w:rPr>
          <w:fldChar w:fldCharType="end"/>
        </w:r>
      </w:ins>
    </w:p>
    <w:p w:rsidR="008E41A9" w:rsidRDefault="008E41A9">
      <w:pPr>
        <w:pStyle w:val="TOC1"/>
        <w:tabs>
          <w:tab w:val="right" w:leader="dot" w:pos="8630"/>
        </w:tabs>
        <w:rPr>
          <w:ins w:id="211" w:author="Igor P" w:date="2016-09-28T14:13:00Z"/>
          <w:rFonts w:asciiTheme="minorHAnsi" w:eastAsiaTheme="minorEastAsia" w:hAnsiTheme="minorHAnsi" w:cstheme="minorBidi"/>
          <w:noProof/>
          <w:sz w:val="22"/>
          <w:szCs w:val="22"/>
        </w:rPr>
      </w:pPr>
      <w:ins w:id="212" w:author="Igor P" w:date="2016-09-28T14:13:00Z">
        <w:r w:rsidRPr="00481A56">
          <w:rPr>
            <w:rStyle w:val="Hyperlink"/>
            <w:noProof/>
          </w:rPr>
          <w:fldChar w:fldCharType="begin"/>
        </w:r>
        <w:r w:rsidRPr="00481A56">
          <w:rPr>
            <w:rStyle w:val="Hyperlink"/>
            <w:noProof/>
          </w:rPr>
          <w:instrText xml:space="preserve"> </w:instrText>
        </w:r>
        <w:r>
          <w:rPr>
            <w:noProof/>
          </w:rPr>
          <w:instrText>HYPERLINK \l "_Toc462835345"</w:instrText>
        </w:r>
        <w:r w:rsidRPr="00481A56">
          <w:rPr>
            <w:rStyle w:val="Hyperlink"/>
            <w:noProof/>
          </w:rPr>
          <w:instrText xml:space="preserve"> </w:instrText>
        </w:r>
        <w:r w:rsidRPr="00481A56">
          <w:rPr>
            <w:rStyle w:val="Hyperlink"/>
            <w:noProof/>
          </w:rPr>
          <w:fldChar w:fldCharType="separate"/>
        </w:r>
        <w:r w:rsidRPr="00481A56">
          <w:rPr>
            <w:rStyle w:val="Hyperlink"/>
            <w:noProof/>
          </w:rPr>
          <w:t>V. Further reading and contacts</w:t>
        </w:r>
        <w:r>
          <w:rPr>
            <w:noProof/>
            <w:webHidden/>
          </w:rPr>
          <w:tab/>
        </w:r>
        <w:r>
          <w:rPr>
            <w:noProof/>
            <w:webHidden/>
          </w:rPr>
          <w:fldChar w:fldCharType="begin"/>
        </w:r>
        <w:r>
          <w:rPr>
            <w:noProof/>
            <w:webHidden/>
          </w:rPr>
          <w:instrText xml:space="preserve"> PAGEREF _Toc462835345 \h </w:instrText>
        </w:r>
      </w:ins>
      <w:r>
        <w:rPr>
          <w:noProof/>
          <w:webHidden/>
        </w:rPr>
      </w:r>
      <w:r>
        <w:rPr>
          <w:noProof/>
          <w:webHidden/>
        </w:rPr>
        <w:fldChar w:fldCharType="separate"/>
      </w:r>
      <w:ins w:id="213" w:author="Igor P" w:date="2016-09-28T14:13:00Z">
        <w:r>
          <w:rPr>
            <w:noProof/>
            <w:webHidden/>
          </w:rPr>
          <w:t>30</w:t>
        </w:r>
        <w:r>
          <w:rPr>
            <w:noProof/>
            <w:webHidden/>
          </w:rPr>
          <w:fldChar w:fldCharType="end"/>
        </w:r>
        <w:r w:rsidRPr="00481A56">
          <w:rPr>
            <w:rStyle w:val="Hyperlink"/>
            <w:noProof/>
          </w:rPr>
          <w:fldChar w:fldCharType="end"/>
        </w:r>
      </w:ins>
    </w:p>
    <w:p w:rsidR="008E41A9" w:rsidDel="008E41A9" w:rsidRDefault="008E41A9">
      <w:pPr>
        <w:rPr>
          <w:del w:id="214" w:author="Igor P" w:date="2016-09-28T14:13:00Z"/>
          <w:noProof/>
        </w:rPr>
      </w:pPr>
    </w:p>
    <w:p w:rsidR="00DC2E14" w:rsidRDefault="008E41A9">
      <w:pPr>
        <w:rPr>
          <w:sz w:val="24"/>
        </w:rPr>
      </w:pPr>
      <w:ins w:id="215" w:author="Igor P" w:date="2016-09-28T14:13:00Z">
        <w:r>
          <w:rPr>
            <w:sz w:val="24"/>
            <w:szCs w:val="24"/>
          </w:rPr>
          <w:fldChar w:fldCharType="end"/>
        </w:r>
      </w:ins>
    </w:p>
    <w:p w:rsidR="008C42EB" w:rsidRDefault="00E0014C" w:rsidP="00E63F64">
      <w:pPr>
        <w:pStyle w:val="Heading1"/>
        <w:keepLines/>
        <w:rPr>
          <w:ins w:id="216" w:author="Igor P" w:date="2016-09-28T14:19:00Z"/>
        </w:rPr>
      </w:pPr>
      <w:bookmarkStart w:id="217" w:name="_Toc107649059"/>
      <w:bookmarkStart w:id="218" w:name="_Toc107650944"/>
      <w:r>
        <w:br w:type="page"/>
      </w:r>
      <w:bookmarkStart w:id="219" w:name="_Toc462835326"/>
    </w:p>
    <w:p w:rsidR="008C42EB" w:rsidRPr="00ED2105" w:rsidRDefault="008C42EB" w:rsidP="008C42EB">
      <w:pPr>
        <w:pStyle w:val="BodyText"/>
        <w:rPr>
          <w:ins w:id="220" w:author="Igor P" w:date="2016-09-28T14:20:00Z"/>
          <w:rStyle w:val="BodyTextChar"/>
        </w:rPr>
      </w:pPr>
      <w:ins w:id="221" w:author="Igor P" w:date="2016-09-28T14:20:00Z">
        <w:r w:rsidRPr="00ED2105">
          <w:rPr>
            <w:rStyle w:val="BodyTextChar"/>
          </w:rPr>
          <w:lastRenderedPageBreak/>
          <w:t>Th</w:t>
        </w:r>
        <w:r>
          <w:rPr>
            <w:rStyle w:val="BodyTextChar"/>
          </w:rPr>
          <w:t xml:space="preserve">is introductory User Guide is addressed to </w:t>
        </w:r>
      </w:ins>
      <w:ins w:id="222" w:author="Alan McNaught" w:date="2016-09-28T14:41:00Z">
        <w:r w:rsidR="002A4CC8">
          <w:rPr>
            <w:rStyle w:val="BodyTextChar"/>
          </w:rPr>
          <w:t xml:space="preserve">the </w:t>
        </w:r>
      </w:ins>
      <w:ins w:id="223" w:author="Igor P" w:date="2016-09-28T14:20:00Z">
        <w:r>
          <w:rPr>
            <w:rStyle w:val="BodyTextChar"/>
          </w:rPr>
          <w:t xml:space="preserve">novice user of </w:t>
        </w:r>
        <w:proofErr w:type="spellStart"/>
        <w:r>
          <w:rPr>
            <w:rStyle w:val="BodyTextChar"/>
          </w:rPr>
          <w:t>InChI</w:t>
        </w:r>
        <w:proofErr w:type="spellEnd"/>
        <w:r>
          <w:rPr>
            <w:rStyle w:val="BodyTextChar"/>
          </w:rPr>
          <w:t xml:space="preserve"> whose primary interest is </w:t>
        </w:r>
      </w:ins>
      <w:ins w:id="224" w:author="Igor P" w:date="2016-09-28T14:21:00Z">
        <w:r>
          <w:rPr>
            <w:rStyle w:val="BodyTextChar"/>
          </w:rPr>
          <w:t xml:space="preserve">to learn how to </w:t>
        </w:r>
      </w:ins>
      <w:ins w:id="225" w:author="Igor P" w:date="2016-09-28T14:20:00Z">
        <w:r>
          <w:rPr>
            <w:rStyle w:val="BodyTextChar"/>
          </w:rPr>
          <w:t>produc</w:t>
        </w:r>
      </w:ins>
      <w:ins w:id="226" w:author="Igor P" w:date="2016-09-28T14:22:00Z">
        <w:r>
          <w:rPr>
            <w:rStyle w:val="BodyTextChar"/>
          </w:rPr>
          <w:t>e</w:t>
        </w:r>
      </w:ins>
      <w:ins w:id="227" w:author="Igor P" w:date="2016-09-28T14:20:00Z">
        <w:r>
          <w:rPr>
            <w:rStyle w:val="BodyTextChar"/>
          </w:rPr>
          <w:t xml:space="preserve"> </w:t>
        </w:r>
      </w:ins>
      <w:proofErr w:type="spellStart"/>
      <w:ins w:id="228" w:author="Igor P" w:date="2016-09-28T14:21:00Z">
        <w:r>
          <w:rPr>
            <w:rStyle w:val="BodyTextChar"/>
          </w:rPr>
          <w:t>InChI</w:t>
        </w:r>
        <w:proofErr w:type="spellEnd"/>
        <w:r>
          <w:rPr>
            <w:rStyle w:val="BodyTextChar"/>
          </w:rPr>
          <w:t>/</w:t>
        </w:r>
        <w:proofErr w:type="spellStart"/>
        <w:r>
          <w:rPr>
            <w:rStyle w:val="BodyTextChar"/>
          </w:rPr>
          <w:t>InChIKey</w:t>
        </w:r>
        <w:proofErr w:type="spellEnd"/>
        <w:r>
          <w:rPr>
            <w:rStyle w:val="BodyTextChar"/>
          </w:rPr>
          <w:t xml:space="preserve"> </w:t>
        </w:r>
      </w:ins>
      <w:ins w:id="229" w:author="Igor P" w:date="2016-09-28T14:20:00Z">
        <w:r>
          <w:rPr>
            <w:rStyle w:val="BodyTextChar"/>
          </w:rPr>
          <w:t xml:space="preserve">identifiers </w:t>
        </w:r>
      </w:ins>
      <w:ins w:id="230" w:author="Igor P" w:date="2016-09-28T14:21:00Z">
        <w:r>
          <w:rPr>
            <w:rStyle w:val="BodyTextChar"/>
          </w:rPr>
          <w:t xml:space="preserve">of chemical compounds with </w:t>
        </w:r>
        <w:proofErr w:type="spellStart"/>
        <w:r>
          <w:rPr>
            <w:rStyle w:val="BodyTextChar"/>
          </w:rPr>
          <w:t>InChI</w:t>
        </w:r>
        <w:proofErr w:type="spellEnd"/>
        <w:r>
          <w:rPr>
            <w:rStyle w:val="BodyTextChar"/>
          </w:rPr>
          <w:t xml:space="preserve"> executables</w:t>
        </w:r>
      </w:ins>
      <w:ins w:id="231" w:author="Igor P" w:date="2016-09-28T14:22:00Z">
        <w:r>
          <w:rPr>
            <w:rStyle w:val="BodyTextChar"/>
          </w:rPr>
          <w:t xml:space="preserve"> included in </w:t>
        </w:r>
        <w:proofErr w:type="spellStart"/>
        <w:r>
          <w:rPr>
            <w:rStyle w:val="BodyTextChar"/>
          </w:rPr>
          <w:t>InChI</w:t>
        </w:r>
        <w:proofErr w:type="spellEnd"/>
        <w:r>
          <w:rPr>
            <w:rStyle w:val="BodyTextChar"/>
          </w:rPr>
          <w:t xml:space="preserve"> </w:t>
        </w:r>
        <w:r w:rsidRPr="008C42EB">
          <w:rPr>
            <w:rStyle w:val="BodyTextChar"/>
          </w:rPr>
          <w:t>Software</w:t>
        </w:r>
        <w:r>
          <w:rPr>
            <w:rStyle w:val="BodyTextChar"/>
          </w:rPr>
          <w:t xml:space="preserve"> distribution (note that alternatively one may simply </w:t>
        </w:r>
      </w:ins>
      <w:ins w:id="232" w:author="Igor P" w:date="2016-09-28T14:24:00Z">
        <w:r w:rsidR="003A451B">
          <w:rPr>
            <w:rStyle w:val="BodyTextChar"/>
          </w:rPr>
          <w:t xml:space="preserve">use nearly </w:t>
        </w:r>
      </w:ins>
      <w:ins w:id="233" w:author="Igor P" w:date="2016-09-28T14:22:00Z">
        <w:r>
          <w:rPr>
            <w:rStyle w:val="BodyTextChar"/>
          </w:rPr>
          <w:t xml:space="preserve">any </w:t>
        </w:r>
      </w:ins>
      <w:ins w:id="234" w:author="Igor P" w:date="2016-09-28T14:24:00Z">
        <w:del w:id="235" w:author="Alan McNaught" w:date="2016-09-28T14:41:00Z">
          <w:r w:rsidR="003A451B" w:rsidDel="002A4CC8">
            <w:rPr>
              <w:rStyle w:val="BodyTextChar"/>
            </w:rPr>
            <w:delText xml:space="preserve">of </w:delText>
          </w:r>
        </w:del>
      </w:ins>
      <w:ins w:id="236" w:author="Igor P" w:date="2016-09-28T14:23:00Z">
        <w:r>
          <w:rPr>
            <w:rStyle w:val="BodyTextChar"/>
          </w:rPr>
          <w:t xml:space="preserve">chemical drawing programs </w:t>
        </w:r>
      </w:ins>
      <w:ins w:id="237" w:author="Igor P" w:date="2016-09-28T14:24:00Z">
        <w:r w:rsidR="003A451B">
          <w:rPr>
            <w:rStyle w:val="BodyTextChar"/>
          </w:rPr>
          <w:t>as</w:t>
        </w:r>
      </w:ins>
      <w:ins w:id="238" w:author="Igor P" w:date="2016-09-28T14:23:00Z">
        <w:r>
          <w:rPr>
            <w:rStyle w:val="BodyTextChar"/>
          </w:rPr>
          <w:t xml:space="preserve">, </w:t>
        </w:r>
      </w:ins>
      <w:ins w:id="239" w:author="Igor P" w:date="2016-09-28T14:24:00Z">
        <w:r w:rsidR="003A451B">
          <w:rPr>
            <w:rStyle w:val="BodyTextChar"/>
          </w:rPr>
          <w:t xml:space="preserve">at </w:t>
        </w:r>
      </w:ins>
      <w:ins w:id="240" w:author="Igor P" w:date="2016-09-28T14:23:00Z">
        <w:r>
          <w:rPr>
            <w:rStyle w:val="BodyTextChar"/>
          </w:rPr>
          <w:t xml:space="preserve">the moment of this writing, </w:t>
        </w:r>
      </w:ins>
      <w:ins w:id="241" w:author="Igor P" w:date="2016-09-28T14:24:00Z">
        <w:r w:rsidR="003A451B">
          <w:rPr>
            <w:rStyle w:val="BodyTextChar"/>
          </w:rPr>
          <w:t xml:space="preserve">they </w:t>
        </w:r>
      </w:ins>
      <w:ins w:id="242" w:author="Igor P" w:date="2016-09-28T14:23:00Z">
        <w:r>
          <w:rPr>
            <w:rStyle w:val="BodyTextChar"/>
          </w:rPr>
          <w:t>typically have a buil</w:t>
        </w:r>
      </w:ins>
      <w:ins w:id="243" w:author="Alan McNaught" w:date="2016-09-28T14:42:00Z">
        <w:r w:rsidR="002A4CC8">
          <w:rPr>
            <w:rStyle w:val="BodyTextChar"/>
          </w:rPr>
          <w:t>t</w:t>
        </w:r>
      </w:ins>
      <w:ins w:id="244" w:author="Igor P" w:date="2016-09-28T14:23:00Z">
        <w:r>
          <w:rPr>
            <w:rStyle w:val="BodyTextChar"/>
          </w:rPr>
          <w:t>-</w:t>
        </w:r>
        <w:del w:id="245" w:author="Alan McNaught" w:date="2016-09-28T14:42:00Z">
          <w:r w:rsidDel="002A4CC8">
            <w:rPr>
              <w:rStyle w:val="BodyTextChar"/>
            </w:rPr>
            <w:delText>u</w:delText>
          </w:r>
        </w:del>
      </w:ins>
      <w:ins w:id="246" w:author="Alan McNaught" w:date="2016-09-28T14:42:00Z">
        <w:r w:rsidR="002A4CC8">
          <w:rPr>
            <w:rStyle w:val="BodyTextChar"/>
          </w:rPr>
          <w:t>i</w:t>
        </w:r>
      </w:ins>
      <w:ins w:id="247" w:author="Igor P" w:date="2016-09-28T14:23:00Z">
        <w:r>
          <w:rPr>
            <w:rStyle w:val="BodyTextChar"/>
          </w:rPr>
          <w:t xml:space="preserve">n </w:t>
        </w:r>
        <w:del w:id="248" w:author="Alan McNaught" w:date="2016-09-28T14:42:00Z">
          <w:r w:rsidDel="002A4CC8">
            <w:rPr>
              <w:rStyle w:val="BodyTextChar"/>
            </w:rPr>
            <w:delText>ability of</w:delText>
          </w:r>
        </w:del>
        <w:r>
          <w:rPr>
            <w:rStyle w:val="BodyTextChar"/>
          </w:rPr>
          <w:t xml:space="preserve"> </w:t>
        </w:r>
        <w:proofErr w:type="spellStart"/>
        <w:r>
          <w:rPr>
            <w:rStyle w:val="BodyTextChar"/>
          </w:rPr>
          <w:t>InChI</w:t>
        </w:r>
        <w:proofErr w:type="spellEnd"/>
        <w:r>
          <w:rPr>
            <w:rStyle w:val="BodyTextChar"/>
          </w:rPr>
          <w:t xml:space="preserve"> generation</w:t>
        </w:r>
      </w:ins>
      <w:ins w:id="249" w:author="Alan McNaught" w:date="2016-09-28T14:42:00Z">
        <w:r w:rsidR="002A4CC8" w:rsidRPr="002A4CC8">
          <w:rPr>
            <w:rStyle w:val="BodyTextChar"/>
          </w:rPr>
          <w:t xml:space="preserve"> </w:t>
        </w:r>
        <w:r w:rsidR="002A4CC8">
          <w:rPr>
            <w:rStyle w:val="BodyTextChar"/>
          </w:rPr>
          <w:t>ability</w:t>
        </w:r>
      </w:ins>
      <w:ins w:id="250" w:author="Igor P" w:date="2016-09-28T14:22:00Z">
        <w:r>
          <w:rPr>
            <w:rStyle w:val="BodyTextChar"/>
          </w:rPr>
          <w:t>)</w:t>
        </w:r>
      </w:ins>
      <w:ins w:id="251" w:author="Igor P" w:date="2016-09-28T14:21:00Z">
        <w:r>
          <w:rPr>
            <w:rStyle w:val="BodyTextChar"/>
          </w:rPr>
          <w:t xml:space="preserve">. </w:t>
        </w:r>
      </w:ins>
    </w:p>
    <w:p w:rsidR="00DC2E14" w:rsidRPr="00E63F64" w:rsidRDefault="00DC2E14" w:rsidP="00E63F64">
      <w:pPr>
        <w:pStyle w:val="Heading1"/>
        <w:keepLines/>
      </w:pPr>
      <w:r w:rsidRPr="00E63F64">
        <w:t>I. OVERVIEW</w:t>
      </w:r>
      <w:bookmarkEnd w:id="217"/>
      <w:bookmarkEnd w:id="218"/>
      <w:bookmarkEnd w:id="219"/>
    </w:p>
    <w:p w:rsidR="006D58AD" w:rsidRPr="000E43FB" w:rsidRDefault="006D58AD" w:rsidP="00787BDC">
      <w:pPr>
        <w:pStyle w:val="Heading2"/>
        <w:rPr>
          <w:rStyle w:val="BodyTextChar"/>
        </w:rPr>
      </w:pPr>
      <w:bookmarkStart w:id="252" w:name="_Toc462835327"/>
      <w:r w:rsidRPr="00787BDC">
        <w:rPr>
          <w:rStyle w:val="Heading2Char"/>
        </w:rPr>
        <w:t>About</w:t>
      </w:r>
      <w:r w:rsidRPr="000E43FB">
        <w:rPr>
          <w:rStyle w:val="Heading2Char"/>
        </w:rPr>
        <w:t xml:space="preserve"> </w:t>
      </w:r>
      <w:proofErr w:type="spellStart"/>
      <w:r w:rsidRPr="000E43FB">
        <w:rPr>
          <w:rStyle w:val="Heading2Char"/>
        </w:rPr>
        <w:t>InChI</w:t>
      </w:r>
      <w:bookmarkEnd w:id="252"/>
      <w:proofErr w:type="spellEnd"/>
    </w:p>
    <w:p w:rsidR="00DC2E14" w:rsidRPr="00ED2105" w:rsidRDefault="00DC2E14" w:rsidP="009979F8">
      <w:pPr>
        <w:pStyle w:val="BodyText"/>
        <w:rPr>
          <w:rStyle w:val="BodyTextChar"/>
        </w:rPr>
      </w:pPr>
      <w:r w:rsidRPr="00ED2105">
        <w:rPr>
          <w:rStyle w:val="BodyTextChar"/>
        </w:rPr>
        <w:t>The IUPAC International Chemical Identifier (</w:t>
      </w:r>
      <w:proofErr w:type="spellStart"/>
      <w:r w:rsidRPr="00ED2105">
        <w:rPr>
          <w:rStyle w:val="BodyTextChar"/>
        </w:rPr>
        <w:t>InChI</w:t>
      </w:r>
      <w:proofErr w:type="spellEnd"/>
      <w:r w:rsidRPr="00ED2105">
        <w:rPr>
          <w:rStyle w:val="BodyTextChar"/>
        </w:rPr>
        <w:t xml:space="preserve">) provides unique labels for well-defined chemical substances. These labels are generated by converting an input chemical structure, in the form of a ‘connection table’, to a unique and predictable series of ASCII characters. They offer a means for representing chemical compounds in a manner that does not depend on how they were drawn. Note that they are re-expressions of chemical structures, they are not registry or registration numbers and do not require access to a database. They were developed primarily as a means of ‘naming’ a compound in digital media although </w:t>
      </w:r>
      <w:r w:rsidR="00AB7776">
        <w:rPr>
          <w:rStyle w:val="BodyTextChar"/>
        </w:rPr>
        <w:t>they are</w:t>
      </w:r>
      <w:r w:rsidRPr="00ED2105">
        <w:rPr>
          <w:rStyle w:val="BodyTextChar"/>
        </w:rPr>
        <w:t xml:space="preserve"> expressed as simple text that may be manually interpreted. This document describes the operation and output of the </w:t>
      </w:r>
      <w:r w:rsidR="00AB7776">
        <w:rPr>
          <w:rStyle w:val="BodyTextChar"/>
        </w:rPr>
        <w:t>present</w:t>
      </w:r>
      <w:r w:rsidR="00AB7776" w:rsidRPr="00ED2105">
        <w:rPr>
          <w:rStyle w:val="BodyTextChar"/>
        </w:rPr>
        <w:t xml:space="preserve"> </w:t>
      </w:r>
      <w:r w:rsidRPr="00ED2105">
        <w:rPr>
          <w:rStyle w:val="BodyTextChar"/>
        </w:rPr>
        <w:t>version of the program that generates this Identifier.</w:t>
      </w:r>
    </w:p>
    <w:p w:rsidR="00817F49" w:rsidRPr="009979F8" w:rsidRDefault="00DC2E14" w:rsidP="009979F8">
      <w:pPr>
        <w:pStyle w:val="BodyText"/>
        <w:rPr>
          <w:rStyle w:val="BodyTextChar"/>
        </w:rPr>
      </w:pPr>
      <w:r w:rsidRPr="009979F8">
        <w:rPr>
          <w:rStyle w:val="BodyTextChar"/>
        </w:rPr>
        <w:t>Th</w:t>
      </w:r>
      <w:r w:rsidR="00403587" w:rsidRPr="009979F8">
        <w:rPr>
          <w:rStyle w:val="BodyTextChar"/>
        </w:rPr>
        <w:t xml:space="preserve">e </w:t>
      </w:r>
      <w:r w:rsidRPr="009979F8">
        <w:rPr>
          <w:rStyle w:val="BodyTextChar"/>
        </w:rPr>
        <w:t>Identifier is designed to process single, well-defined chemical compounds</w:t>
      </w:r>
      <w:r w:rsidR="00C7692C">
        <w:rPr>
          <w:rStyle w:val="BodyTextChar"/>
        </w:rPr>
        <w:t xml:space="preserve"> (which may be </w:t>
      </w:r>
      <w:r w:rsidRPr="009979F8">
        <w:rPr>
          <w:rStyle w:val="BodyTextChar"/>
        </w:rPr>
        <w:t>composed of multiple components</w:t>
      </w:r>
      <w:r w:rsidR="00C7692C">
        <w:rPr>
          <w:rStyle w:val="BodyTextChar"/>
        </w:rPr>
        <w:t>)</w:t>
      </w:r>
      <w:r w:rsidRPr="009979F8">
        <w:rPr>
          <w:rStyle w:val="BodyTextChar"/>
        </w:rPr>
        <w:t xml:space="preserve">. </w:t>
      </w:r>
    </w:p>
    <w:p w:rsidR="008E41A9" w:rsidRPr="008E41A9" w:rsidRDefault="008E41A9" w:rsidP="008E41A9">
      <w:pPr>
        <w:pStyle w:val="BodyText"/>
        <w:rPr>
          <w:ins w:id="253" w:author="Igor P" w:date="2016-09-28T14:17:00Z"/>
          <w:rStyle w:val="BodyTextChar"/>
        </w:rPr>
      </w:pPr>
      <w:proofErr w:type="spellStart"/>
      <w:ins w:id="254" w:author="Igor P" w:date="2016-09-28T14:17:00Z">
        <w:r w:rsidRPr="008E41A9">
          <w:rPr>
            <w:rStyle w:val="BodyTextChar"/>
          </w:rPr>
          <w:t>InChI</w:t>
        </w:r>
        <w:proofErr w:type="spellEnd"/>
        <w:r w:rsidRPr="008E41A9">
          <w:rPr>
            <w:rStyle w:val="BodyTextChar"/>
          </w:rPr>
          <w:t xml:space="preserve"> is a project of the International Union of Pure and Applied Chemistry (IUPAC) described at: http://www.iupac.org/inchi/</w:t>
        </w:r>
      </w:ins>
    </w:p>
    <w:p w:rsidR="008E41A9" w:rsidRPr="008E41A9" w:rsidRDefault="008E41A9" w:rsidP="008E41A9">
      <w:pPr>
        <w:pStyle w:val="BodyText"/>
        <w:rPr>
          <w:ins w:id="255" w:author="Igor P" w:date="2016-09-28T14:17:00Z"/>
          <w:rStyle w:val="BodyTextChar"/>
        </w:rPr>
      </w:pPr>
      <w:ins w:id="256" w:author="Igor P" w:date="2016-09-28T14:17:00Z">
        <w:r w:rsidRPr="008E41A9">
          <w:rPr>
            <w:rStyle w:val="BodyTextChar"/>
          </w:rPr>
          <w:t xml:space="preserve">The IUPAC body which takes care of the current and future shape of </w:t>
        </w:r>
        <w:proofErr w:type="spellStart"/>
        <w:r w:rsidRPr="008E41A9">
          <w:rPr>
            <w:rStyle w:val="BodyTextChar"/>
          </w:rPr>
          <w:t>InChI</w:t>
        </w:r>
        <w:proofErr w:type="spellEnd"/>
        <w:r w:rsidRPr="008E41A9">
          <w:rPr>
            <w:rStyle w:val="BodyTextChar"/>
          </w:rPr>
          <w:t xml:space="preserve"> is the “IUPAC </w:t>
        </w:r>
        <w:proofErr w:type="spellStart"/>
        <w:r w:rsidRPr="008E41A9">
          <w:rPr>
            <w:rStyle w:val="BodyTextChar"/>
          </w:rPr>
          <w:t>InChI</w:t>
        </w:r>
        <w:proofErr w:type="spellEnd"/>
        <w:r w:rsidRPr="008E41A9">
          <w:rPr>
            <w:rStyle w:val="BodyTextChar"/>
          </w:rPr>
          <w:t xml:space="preserve"> Subcommittee” (IUPAC Division VIII </w:t>
        </w:r>
        <w:proofErr w:type="spellStart"/>
        <w:r w:rsidRPr="008E41A9">
          <w:rPr>
            <w:rStyle w:val="BodyTextChar"/>
          </w:rPr>
          <w:t>InChI</w:t>
        </w:r>
        <w:proofErr w:type="spellEnd"/>
        <w:r w:rsidRPr="008E41A9">
          <w:rPr>
            <w:rStyle w:val="BodyTextChar"/>
          </w:rPr>
          <w:t xml:space="preserve"> Subcommittee)</w:t>
        </w:r>
      </w:ins>
      <w:ins w:id="257" w:author="Alan McNaught" w:date="2016-09-28T14:43:00Z">
        <w:r w:rsidR="002A4CC8">
          <w:rPr>
            <w:rStyle w:val="BodyTextChar"/>
          </w:rPr>
          <w:t>, which reports to IUPAC Division VIII and also to</w:t>
        </w:r>
      </w:ins>
      <w:ins w:id="258" w:author="Alan McNaught" w:date="2016-09-28T14:44:00Z">
        <w:r w:rsidR="002A4CC8">
          <w:rPr>
            <w:rStyle w:val="BodyTextChar"/>
          </w:rPr>
          <w:t xml:space="preserve"> the IUPAC Committee on Publication</w:t>
        </w:r>
      </w:ins>
      <w:ins w:id="259" w:author="Alan McNaught" w:date="2016-09-28T14:45:00Z">
        <w:r w:rsidR="002A4CC8">
          <w:rPr>
            <w:rStyle w:val="BodyTextChar"/>
          </w:rPr>
          <w:t>s and Cheminformatics Data Standards</w:t>
        </w:r>
      </w:ins>
      <w:ins w:id="260" w:author="Igor P" w:date="2016-09-28T14:17:00Z">
        <w:r w:rsidRPr="008E41A9">
          <w:rPr>
            <w:rStyle w:val="BodyTextChar"/>
          </w:rPr>
          <w:t>.</w:t>
        </w:r>
      </w:ins>
      <w:ins w:id="261" w:author="Alan McNaught" w:date="2016-09-28T14:45:00Z">
        <w:r w:rsidR="002A4CC8">
          <w:rPr>
            <w:rStyle w:val="BodyTextChar"/>
          </w:rPr>
          <w:t xml:space="preserve"> </w:t>
        </w:r>
      </w:ins>
      <w:ins w:id="262" w:author="Igor P" w:date="2016-09-28T14:17:00Z">
        <w:r w:rsidRPr="008E41A9">
          <w:rPr>
            <w:rStyle w:val="BodyTextChar"/>
          </w:rPr>
          <w:t xml:space="preserve">There exist also </w:t>
        </w:r>
        <w:proofErr w:type="spellStart"/>
        <w:r w:rsidRPr="008E41A9">
          <w:rPr>
            <w:rStyle w:val="BodyTextChar"/>
          </w:rPr>
          <w:t>InChI</w:t>
        </w:r>
        <w:proofErr w:type="spellEnd"/>
        <w:r w:rsidRPr="008E41A9">
          <w:rPr>
            <w:rStyle w:val="BodyTextChar"/>
          </w:rPr>
          <w:t xml:space="preserve"> Subcommittee working groups made up of additional chemists who are developing rules for extending the capabilities of </w:t>
        </w:r>
        <w:proofErr w:type="spellStart"/>
        <w:r w:rsidRPr="008E41A9">
          <w:rPr>
            <w:rStyle w:val="BodyTextChar"/>
          </w:rPr>
          <w:t>InChI</w:t>
        </w:r>
        <w:proofErr w:type="spellEnd"/>
        <w:r w:rsidRPr="008E41A9">
          <w:rPr>
            <w:rStyle w:val="BodyTextChar"/>
          </w:rPr>
          <w:t>. See: http://iupac.org/web/ins/802</w:t>
        </w:r>
      </w:ins>
    </w:p>
    <w:p w:rsidR="008E41A9" w:rsidRPr="008E41A9" w:rsidRDefault="008E41A9" w:rsidP="008E41A9">
      <w:pPr>
        <w:pStyle w:val="BodyText"/>
        <w:rPr>
          <w:ins w:id="263" w:author="Igor P" w:date="2016-09-28T14:17:00Z"/>
          <w:rStyle w:val="BodyTextChar"/>
        </w:rPr>
      </w:pPr>
      <w:ins w:id="264" w:author="Igor P" w:date="2016-09-28T14:17:00Z">
        <w:r w:rsidRPr="008E41A9">
          <w:rPr>
            <w:rStyle w:val="BodyTextChar"/>
          </w:rPr>
          <w:lastRenderedPageBreak/>
          <w:t xml:space="preserve">Historically, the primary development of the </w:t>
        </w:r>
        <w:proofErr w:type="spellStart"/>
        <w:r w:rsidRPr="008E41A9">
          <w:rPr>
            <w:rStyle w:val="BodyTextChar"/>
          </w:rPr>
          <w:t>InChI</w:t>
        </w:r>
        <w:proofErr w:type="spellEnd"/>
        <w:r w:rsidRPr="008E41A9">
          <w:rPr>
            <w:rStyle w:val="BodyTextChar"/>
          </w:rPr>
          <w:t xml:space="preserve"> algorithm and software took place at NIST (US National Institute of Standards and Technology, USA) under the auspices of IUPAC.</w:t>
        </w:r>
        <w:r>
          <w:rPr>
            <w:rStyle w:val="BodyTextChar"/>
          </w:rPr>
          <w:t xml:space="preserve"> </w:t>
        </w:r>
        <w:r w:rsidRPr="008E41A9">
          <w:rPr>
            <w:rStyle w:val="BodyTextChar"/>
          </w:rPr>
          <w:t xml:space="preserve">Since 2009, the responsibility for </w:t>
        </w:r>
        <w:proofErr w:type="spellStart"/>
        <w:r w:rsidRPr="008E41A9">
          <w:rPr>
            <w:rStyle w:val="BodyTextChar"/>
          </w:rPr>
          <w:t>InChI</w:t>
        </w:r>
        <w:proofErr w:type="spellEnd"/>
        <w:r w:rsidRPr="008E41A9">
          <w:rPr>
            <w:rStyle w:val="BodyTextChar"/>
          </w:rPr>
          <w:t xml:space="preserve"> technical development and promotion has been in the hands of the </w:t>
        </w:r>
        <w:proofErr w:type="spellStart"/>
        <w:r w:rsidRPr="008E41A9">
          <w:rPr>
            <w:rStyle w:val="BodyTextChar"/>
          </w:rPr>
          <w:t>InChI</w:t>
        </w:r>
        <w:proofErr w:type="spellEnd"/>
        <w:r w:rsidRPr="008E41A9">
          <w:rPr>
            <w:rStyle w:val="BodyTextChar"/>
          </w:rPr>
          <w:t xml:space="preserve"> Trust</w:t>
        </w:r>
      </w:ins>
      <w:ins w:id="265" w:author="Igor P" w:date="2016-09-28T14:18:00Z">
        <w:r>
          <w:rPr>
            <w:rStyle w:val="BodyTextChar"/>
          </w:rPr>
          <w:t xml:space="preserve"> (</w:t>
        </w:r>
        <w:r w:rsidRPr="008E41A9">
          <w:rPr>
            <w:rStyle w:val="BodyTextChar"/>
          </w:rPr>
          <w:t>http://www.inchi-trust.org/</w:t>
        </w:r>
        <w:r>
          <w:rPr>
            <w:rStyle w:val="BodyTextChar"/>
          </w:rPr>
          <w:t>)</w:t>
        </w:r>
      </w:ins>
      <w:ins w:id="266" w:author="Igor P" w:date="2016-09-28T14:17:00Z">
        <w:r w:rsidRPr="008E41A9">
          <w:rPr>
            <w:rStyle w:val="BodyTextChar"/>
          </w:rPr>
          <w:t xml:space="preserve"> – a not-for-profit organization which works in close contact with IUPAC (and of which IUPAC is a member).</w:t>
        </w:r>
      </w:ins>
    </w:p>
    <w:p w:rsidR="008E41A9" w:rsidRPr="008E41A9" w:rsidRDefault="008E41A9" w:rsidP="008E41A9">
      <w:pPr>
        <w:pStyle w:val="BodyText"/>
        <w:rPr>
          <w:ins w:id="267" w:author="Igor P" w:date="2016-09-28T14:17:00Z"/>
          <w:rStyle w:val="BodyTextChar"/>
        </w:rPr>
      </w:pPr>
    </w:p>
    <w:p w:rsidR="008E41A9" w:rsidRDefault="008E41A9" w:rsidP="008E41A9">
      <w:pPr>
        <w:pStyle w:val="BodyText"/>
        <w:rPr>
          <w:ins w:id="268" w:author="Igor P" w:date="2016-09-28T14:18:00Z"/>
          <w:rStyle w:val="BodyTextChar"/>
        </w:rPr>
      </w:pPr>
    </w:p>
    <w:p w:rsidR="00ED4805" w:rsidRPr="009979F8" w:rsidRDefault="00CD0562" w:rsidP="008E41A9">
      <w:pPr>
        <w:pStyle w:val="BodyText"/>
        <w:rPr>
          <w:rStyle w:val="BodyTextChar"/>
        </w:rPr>
      </w:pPr>
      <w:r w:rsidRPr="009979F8">
        <w:rPr>
          <w:rStyle w:val="BodyTextChar"/>
        </w:rPr>
        <w:t xml:space="preserve">Technical details are given in a separate document, the </w:t>
      </w:r>
      <w:proofErr w:type="spellStart"/>
      <w:r w:rsidRPr="009979F8">
        <w:rPr>
          <w:rStyle w:val="BodyTextChar"/>
        </w:rPr>
        <w:t>InChI</w:t>
      </w:r>
      <w:proofErr w:type="spellEnd"/>
      <w:r w:rsidRPr="009979F8">
        <w:rPr>
          <w:rStyle w:val="BodyTextChar"/>
        </w:rPr>
        <w:t xml:space="preserve"> Technical Manual. The basic algorithms were taken from the literature, with selection, testing and implementation done </w:t>
      </w:r>
      <w:r w:rsidR="00ED4805" w:rsidRPr="009979F8">
        <w:rPr>
          <w:rStyle w:val="BodyTextChar"/>
        </w:rPr>
        <w:t xml:space="preserve">primarily </w:t>
      </w:r>
      <w:r w:rsidRPr="009979F8">
        <w:rPr>
          <w:rStyle w:val="BodyTextChar"/>
        </w:rPr>
        <w:t>at NIST</w:t>
      </w:r>
      <w:r w:rsidR="002D46A1">
        <w:rPr>
          <w:rStyle w:val="BodyTextChar"/>
        </w:rPr>
        <w:t>;</w:t>
      </w:r>
      <w:r w:rsidR="00ED4805" w:rsidRPr="009979F8">
        <w:rPr>
          <w:rStyle w:val="BodyTextChar"/>
        </w:rPr>
        <w:t xml:space="preserve"> with modifications and additions by IUPAC and the </w:t>
      </w:r>
      <w:proofErr w:type="spellStart"/>
      <w:r w:rsidR="00ED4805" w:rsidRPr="009979F8">
        <w:rPr>
          <w:rStyle w:val="BodyTextChar"/>
        </w:rPr>
        <w:t>InChI</w:t>
      </w:r>
      <w:proofErr w:type="spellEnd"/>
      <w:r w:rsidR="00ED4805" w:rsidRPr="009979F8">
        <w:rPr>
          <w:rStyle w:val="BodyTextChar"/>
        </w:rPr>
        <w:t xml:space="preserve"> Trust</w:t>
      </w:r>
      <w:r w:rsidRPr="009979F8">
        <w:rPr>
          <w:rStyle w:val="BodyTextChar"/>
        </w:rPr>
        <w:t xml:space="preserve">. </w:t>
      </w:r>
    </w:p>
    <w:p w:rsidR="00CD0562" w:rsidRDefault="00CD0562" w:rsidP="001700DE">
      <w:pPr>
        <w:pStyle w:val="BodyText"/>
        <w:rPr>
          <w:rStyle w:val="BodyTextChar"/>
        </w:rPr>
      </w:pPr>
      <w:r>
        <w:rPr>
          <w:rStyle w:val="BodyTextChar"/>
        </w:rPr>
        <w:t xml:space="preserve">In the several years of its development, many individuals contributed to the development of the </w:t>
      </w:r>
      <w:proofErr w:type="spellStart"/>
      <w:r>
        <w:rPr>
          <w:rStyle w:val="BodyTextChar"/>
        </w:rPr>
        <w:t>InChI</w:t>
      </w:r>
      <w:proofErr w:type="spellEnd"/>
      <w:r>
        <w:rPr>
          <w:rStyle w:val="BodyTextChar"/>
        </w:rPr>
        <w:t xml:space="preserve"> at meetings and through </w:t>
      </w:r>
      <w:r w:rsidRPr="002D78EC">
        <w:rPr>
          <w:rStyle w:val="BodyTextChar"/>
        </w:rPr>
        <w:t>correspondence</w:t>
      </w:r>
      <w:r>
        <w:rPr>
          <w:rStyle w:val="BodyTextChar"/>
        </w:rPr>
        <w:t>. The chemical rules employed are intended to represent a consensus view of the concept of chemical identity. The computer program described in this document applies these algorithms to input structures and generates both the Identifier and an annotated depiction of the structure.</w:t>
      </w:r>
    </w:p>
    <w:p w:rsidR="00CD0562" w:rsidRDefault="00CD0562" w:rsidP="009979F8">
      <w:pPr>
        <w:pStyle w:val="BodyText"/>
        <w:rPr>
          <w:rStyle w:val="BodyTextChar"/>
        </w:rPr>
      </w:pPr>
      <w:r>
        <w:rPr>
          <w:rStyle w:val="BodyTextChar"/>
        </w:rPr>
        <w:t xml:space="preserve">Derivation of the </w:t>
      </w:r>
      <w:proofErr w:type="spellStart"/>
      <w:r>
        <w:rPr>
          <w:rStyle w:val="BodyTextChar"/>
        </w:rPr>
        <w:t>InChI</w:t>
      </w:r>
      <w:proofErr w:type="spellEnd"/>
      <w:r>
        <w:rPr>
          <w:rStyle w:val="BodyTextChar"/>
        </w:rPr>
        <w:t xml:space="preserve"> from an input chemical structure proceeds through three steps: </w:t>
      </w:r>
      <w:r w:rsidR="002D46A1">
        <w:rPr>
          <w:rStyle w:val="BodyTextChar"/>
        </w:rPr>
        <w:br/>
      </w:r>
      <w:r>
        <w:rPr>
          <w:rStyle w:val="BodyTextChar"/>
        </w:rPr>
        <w:t>1) normalization – all input information not needed for structure identification is discarded and structure information is divided into ‘layers’; 2) canonicalization – each atom is given a label that depends only on its position in the structure; 3) serialization – a string of characters, the Identifier, is generated from the canonical labels. All ‘chemical’ rules are applied in the first step.</w:t>
      </w:r>
    </w:p>
    <w:p w:rsidR="00272725" w:rsidRDefault="003101CE" w:rsidP="003101CE">
      <w:pPr>
        <w:pStyle w:val="BodyText"/>
        <w:rPr>
          <w:ins w:id="269" w:author="Igor P" w:date="2016-09-28T14:16:00Z"/>
          <w:rStyle w:val="BodyTextChar"/>
        </w:rPr>
      </w:pPr>
      <w:proofErr w:type="gramStart"/>
      <w:r w:rsidRPr="003101CE">
        <w:rPr>
          <w:rStyle w:val="BodyTextChar"/>
        </w:rPr>
        <w:t>The  current</w:t>
      </w:r>
      <w:proofErr w:type="gramEnd"/>
      <w:r w:rsidRPr="003101CE">
        <w:rPr>
          <w:rStyle w:val="BodyTextChar"/>
        </w:rPr>
        <w:t xml:space="preserve">  version  of  the  Identifier  is  1;  the  current</w:t>
      </w:r>
      <w:ins w:id="270" w:author="Igor P" w:date="2016-09-28T13:51:00Z">
        <w:r w:rsidR="00D60E5D">
          <w:rPr>
            <w:rStyle w:val="BodyTextChar"/>
          </w:rPr>
          <w:t xml:space="preserve"> </w:t>
        </w:r>
      </w:ins>
      <w:del w:id="271" w:author="Igor P" w:date="2016-09-28T13:51:00Z">
        <w:r w:rsidRPr="003101CE" w:rsidDel="00D60E5D">
          <w:rPr>
            <w:rStyle w:val="BodyTextChar"/>
          </w:rPr>
          <w:delText xml:space="preserve">  </w:delText>
        </w:r>
      </w:del>
      <w:ins w:id="272" w:author="Igor P" w:date="2016-09-28T13:51:00Z">
        <w:r w:rsidR="00D60E5D">
          <w:rPr>
            <w:rStyle w:val="BodyTextChar"/>
          </w:rPr>
          <w:t xml:space="preserve">stable </w:t>
        </w:r>
      </w:ins>
      <w:r w:rsidRPr="003101CE">
        <w:rPr>
          <w:rStyle w:val="BodyTextChar"/>
        </w:rPr>
        <w:t xml:space="preserve">version  of  the  </w:t>
      </w:r>
      <w:proofErr w:type="spellStart"/>
      <w:r w:rsidRPr="003101CE">
        <w:rPr>
          <w:rStyle w:val="BodyTextChar"/>
        </w:rPr>
        <w:t>InChI</w:t>
      </w:r>
      <w:proofErr w:type="spellEnd"/>
      <w:r w:rsidRPr="003101CE">
        <w:rPr>
          <w:rStyle w:val="BodyTextChar"/>
        </w:rPr>
        <w:t xml:space="preserve">  software  is  </w:t>
      </w:r>
      <w:r w:rsidR="0064117A">
        <w:rPr>
          <w:rStyle w:val="BodyTextChar"/>
        </w:rPr>
        <w:t>1.04 (</w:t>
      </w:r>
      <w:r w:rsidR="008B3448">
        <w:rPr>
          <w:rStyle w:val="BodyTextChar"/>
        </w:rPr>
        <w:t>September 2011</w:t>
      </w:r>
      <w:r w:rsidR="0064117A">
        <w:rPr>
          <w:rStyle w:val="BodyTextChar"/>
        </w:rPr>
        <w:t>).</w:t>
      </w:r>
      <w:r w:rsidRPr="003101CE">
        <w:rPr>
          <w:rStyle w:val="BodyTextChar"/>
        </w:rPr>
        <w:t xml:space="preserve"> </w:t>
      </w:r>
      <w:ins w:id="273" w:author="Igor P" w:date="2016-09-28T13:50:00Z">
        <w:r w:rsidR="00D60E5D">
          <w:rPr>
            <w:rStyle w:val="BodyTextChar"/>
          </w:rPr>
          <w:t xml:space="preserve">The current beta (in-testing) </w:t>
        </w:r>
      </w:ins>
      <w:del w:id="274" w:author="Igor P" w:date="2016-09-28T13:50:00Z">
        <w:r w:rsidRPr="003101CE" w:rsidDel="00D60E5D">
          <w:rPr>
            <w:rStyle w:val="BodyTextChar"/>
          </w:rPr>
          <w:delText xml:space="preserve">Previously released </w:delText>
        </w:r>
      </w:del>
      <w:r w:rsidRPr="003101CE">
        <w:rPr>
          <w:rStyle w:val="BodyTextChar"/>
        </w:rPr>
        <w:t>version</w:t>
      </w:r>
      <w:ins w:id="275" w:author="Igor P" w:date="2016-09-28T13:50:00Z">
        <w:r w:rsidR="00D60E5D">
          <w:rPr>
            <w:rStyle w:val="BodyTextChar"/>
          </w:rPr>
          <w:t xml:space="preserve"> is 1.05 (Fall 2016)</w:t>
        </w:r>
      </w:ins>
      <w:del w:id="276" w:author="Igor P" w:date="2016-09-28T13:50:00Z">
        <w:r w:rsidRPr="003101CE" w:rsidDel="00D60E5D">
          <w:rPr>
            <w:rStyle w:val="BodyTextChar"/>
          </w:rPr>
          <w:delText xml:space="preserve">s 1.01 (2006), 1.02-beta (2007), 1.02-standard (2009), </w:delText>
        </w:r>
        <w:r w:rsidR="0064117A" w:rsidRPr="003101CE" w:rsidDel="00D60E5D">
          <w:rPr>
            <w:rStyle w:val="BodyTextChar"/>
          </w:rPr>
          <w:delText>and 1.03  (June 2010)</w:delText>
        </w:r>
        <w:r w:rsidR="0064117A" w:rsidDel="00D60E5D">
          <w:rPr>
            <w:rStyle w:val="BodyTextChar"/>
          </w:rPr>
          <w:delText xml:space="preserve"> </w:delText>
        </w:r>
        <w:r w:rsidRPr="003101CE" w:rsidDel="00D60E5D">
          <w:rPr>
            <w:rStyle w:val="BodyTextChar"/>
          </w:rPr>
          <w:delText>as well as all earlier versions, are now considered obsolete</w:delText>
        </w:r>
      </w:del>
      <w:r w:rsidRPr="003101CE">
        <w:rPr>
          <w:rStyle w:val="BodyTextChar"/>
        </w:rPr>
        <w:t>.</w:t>
      </w:r>
    </w:p>
    <w:p w:rsidR="008E41A9" w:rsidRPr="003101CE" w:rsidDel="008E41A9" w:rsidRDefault="008E41A9" w:rsidP="003101CE">
      <w:pPr>
        <w:pStyle w:val="BodyText"/>
        <w:rPr>
          <w:del w:id="277" w:author="Igor P" w:date="2016-09-28T14:18:00Z"/>
          <w:rStyle w:val="BodyTextChar"/>
        </w:rPr>
      </w:pPr>
    </w:p>
    <w:p w:rsidR="00241DEE" w:rsidRPr="00E90251" w:rsidRDefault="00ED4805" w:rsidP="00241DEE">
      <w:pPr>
        <w:pStyle w:val="Heading2"/>
        <w:rPr>
          <w:rStyle w:val="BodyTextChar"/>
        </w:rPr>
      </w:pPr>
      <w:bookmarkStart w:id="278" w:name="_Toc462835328"/>
      <w:r>
        <w:rPr>
          <w:rStyle w:val="Heading2Char"/>
        </w:rPr>
        <w:lastRenderedPageBreak/>
        <w:t>S</w:t>
      </w:r>
      <w:r w:rsidR="00241DEE">
        <w:rPr>
          <w:rStyle w:val="Heading2Char"/>
        </w:rPr>
        <w:t xml:space="preserve">tandard </w:t>
      </w:r>
      <w:r>
        <w:rPr>
          <w:rStyle w:val="Heading2Char"/>
        </w:rPr>
        <w:t xml:space="preserve">and non-standard </w:t>
      </w:r>
      <w:proofErr w:type="spellStart"/>
      <w:r w:rsidR="00241DEE" w:rsidRPr="00E90251">
        <w:rPr>
          <w:rStyle w:val="Heading2Char"/>
        </w:rPr>
        <w:t>InChI</w:t>
      </w:r>
      <w:bookmarkEnd w:id="278"/>
      <w:proofErr w:type="spellEnd"/>
      <w:r w:rsidR="00241DEE" w:rsidRPr="00E90251">
        <w:rPr>
          <w:rStyle w:val="Heading2Char"/>
        </w:rPr>
        <w:t xml:space="preserve"> </w:t>
      </w:r>
    </w:p>
    <w:p w:rsidR="00CD0562" w:rsidRDefault="00817F49" w:rsidP="009979F8">
      <w:pPr>
        <w:pStyle w:val="BodyText"/>
      </w:pPr>
      <w:proofErr w:type="spellStart"/>
      <w:r>
        <w:rPr>
          <w:rStyle w:val="BodyTextChar"/>
        </w:rPr>
        <w:t>InChI</w:t>
      </w:r>
      <w:proofErr w:type="spellEnd"/>
      <w:r>
        <w:rPr>
          <w:rStyle w:val="BodyTextChar"/>
        </w:rPr>
        <w:t xml:space="preserve"> has </w:t>
      </w:r>
      <w:r w:rsidR="00614278">
        <w:rPr>
          <w:rStyle w:val="BodyTextChar"/>
        </w:rPr>
        <w:t xml:space="preserve">a </w:t>
      </w:r>
      <w:r>
        <w:rPr>
          <w:rStyle w:val="BodyTextChar"/>
        </w:rPr>
        <w:t xml:space="preserve">layered structure which allows one to represent molecular structure with a desired level of detail. </w:t>
      </w:r>
      <w:r w:rsidR="006D58AD">
        <w:rPr>
          <w:rStyle w:val="BodyTextChar"/>
        </w:rPr>
        <w:t xml:space="preserve">Accordingly, </w:t>
      </w:r>
      <w:r w:rsidR="00AB7776">
        <w:rPr>
          <w:rStyle w:val="BodyTextChar"/>
        </w:rPr>
        <w:t xml:space="preserve">the </w:t>
      </w:r>
      <w:del w:id="279" w:author="Igor P" w:date="2016-09-03T16:38:00Z">
        <w:r w:rsidR="006D58AD" w:rsidDel="00960D1D">
          <w:rPr>
            <w:rStyle w:val="BodyTextChar"/>
          </w:rPr>
          <w:delText>InChI software</w:delText>
        </w:r>
      </w:del>
      <w:proofErr w:type="spellStart"/>
      <w:ins w:id="280" w:author="Igor P" w:date="2016-09-03T16:39:00Z">
        <w:r w:rsidR="00960D1D">
          <w:rPr>
            <w:rStyle w:val="BodyTextChar"/>
          </w:rPr>
          <w:t>InChI</w:t>
        </w:r>
        <w:proofErr w:type="spellEnd"/>
        <w:r w:rsidR="00960D1D">
          <w:rPr>
            <w:rStyle w:val="BodyTextChar"/>
          </w:rPr>
          <w:t xml:space="preserve"> Software</w:t>
        </w:r>
      </w:ins>
      <w:r w:rsidR="006D58AD">
        <w:rPr>
          <w:rStyle w:val="BodyTextChar"/>
        </w:rPr>
        <w:t xml:space="preserve"> </w:t>
      </w:r>
      <w:r w:rsidR="00E5495F">
        <w:rPr>
          <w:rStyle w:val="BodyTextChar"/>
        </w:rPr>
        <w:t xml:space="preserve">may </w:t>
      </w:r>
      <w:r w:rsidR="006D58AD">
        <w:rPr>
          <w:rStyle w:val="BodyTextChar"/>
        </w:rPr>
        <w:t xml:space="preserve">generate different </w:t>
      </w:r>
      <w:proofErr w:type="spellStart"/>
      <w:r w:rsidR="006D58AD">
        <w:rPr>
          <w:rStyle w:val="BodyTextChar"/>
        </w:rPr>
        <w:t>InChI</w:t>
      </w:r>
      <w:proofErr w:type="spellEnd"/>
      <w:r w:rsidR="006D58AD">
        <w:rPr>
          <w:rStyle w:val="BodyTextChar"/>
        </w:rPr>
        <w:t xml:space="preserve"> strings for the same molecule, depend</w:t>
      </w:r>
      <w:r w:rsidR="00AB7776">
        <w:rPr>
          <w:rStyle w:val="BodyTextChar"/>
        </w:rPr>
        <w:t>ing</w:t>
      </w:r>
      <w:r w:rsidR="006D58AD">
        <w:rPr>
          <w:rStyle w:val="BodyTextChar"/>
        </w:rPr>
        <w:t xml:space="preserve"> on </w:t>
      </w:r>
      <w:r w:rsidR="00AB7776">
        <w:rPr>
          <w:rStyle w:val="BodyTextChar"/>
        </w:rPr>
        <w:t xml:space="preserve">the choice of </w:t>
      </w:r>
      <w:r w:rsidR="006D58AD">
        <w:rPr>
          <w:rStyle w:val="BodyTextChar"/>
        </w:rPr>
        <w:t>a multitude of options</w:t>
      </w:r>
      <w:r w:rsidR="00F10A5E">
        <w:rPr>
          <w:rStyle w:val="BodyTextChar"/>
        </w:rPr>
        <w:t xml:space="preserve"> (e.g., distinguishing or not </w:t>
      </w:r>
      <w:r w:rsidR="00AB7776">
        <w:rPr>
          <w:rStyle w:val="BodyTextChar"/>
        </w:rPr>
        <w:t>distinguishing</w:t>
      </w:r>
      <w:r w:rsidR="00F10A5E">
        <w:rPr>
          <w:rStyle w:val="BodyTextChar"/>
        </w:rPr>
        <w:t xml:space="preserve"> </w:t>
      </w:r>
      <w:proofErr w:type="spellStart"/>
      <w:r w:rsidR="00F10A5E">
        <w:rPr>
          <w:rStyle w:val="BodyTextChar"/>
        </w:rPr>
        <w:t>tautomers</w:t>
      </w:r>
      <w:proofErr w:type="spellEnd"/>
      <w:r w:rsidR="00F10A5E">
        <w:rPr>
          <w:rStyle w:val="BodyTextChar"/>
        </w:rPr>
        <w:t>)</w:t>
      </w:r>
      <w:r w:rsidR="006D58AD">
        <w:rPr>
          <w:rStyle w:val="BodyTextChar"/>
        </w:rPr>
        <w:t>.</w:t>
      </w:r>
      <w:r w:rsidR="00CD0562">
        <w:rPr>
          <w:rStyle w:val="BodyTextChar"/>
        </w:rPr>
        <w:t xml:space="preserve"> </w:t>
      </w:r>
      <w:r w:rsidR="006D58AD">
        <w:rPr>
          <w:rStyle w:val="BodyTextChar"/>
        </w:rPr>
        <w:t xml:space="preserve">This flexibility, however, </w:t>
      </w:r>
      <w:r w:rsidR="00CD0562">
        <w:rPr>
          <w:rStyle w:val="BodyTextChar"/>
        </w:rPr>
        <w:t>may be considered a drawback with respect to standardization/interoperability.</w:t>
      </w:r>
      <w:r w:rsidR="00403587">
        <w:rPr>
          <w:rStyle w:val="BodyTextChar"/>
        </w:rPr>
        <w:t xml:space="preserve"> </w:t>
      </w:r>
      <w:r w:rsidR="00CD0562" w:rsidRPr="00CD0562">
        <w:t xml:space="preserve">The standard </w:t>
      </w:r>
      <w:proofErr w:type="spellStart"/>
      <w:r w:rsidR="00CD0562" w:rsidRPr="00CD0562">
        <w:t>InChI</w:t>
      </w:r>
      <w:proofErr w:type="spellEnd"/>
      <w:r w:rsidR="00CD0562" w:rsidRPr="00CD0562">
        <w:t xml:space="preserve"> </w:t>
      </w:r>
      <w:r w:rsidR="006537A3">
        <w:t xml:space="preserve">which is always </w:t>
      </w:r>
      <w:r w:rsidR="005A476E">
        <w:t xml:space="preserve">produced with </w:t>
      </w:r>
      <w:r w:rsidR="004171F8">
        <w:t xml:space="preserve">fixed </w:t>
      </w:r>
      <w:r w:rsidR="005A476E">
        <w:t xml:space="preserve">options </w:t>
      </w:r>
      <w:r w:rsidR="0088740C">
        <w:t xml:space="preserve">was </w:t>
      </w:r>
      <w:r w:rsidR="005E6AA4">
        <w:t>defined</w:t>
      </w:r>
      <w:r w:rsidR="005E6AA4" w:rsidRPr="00CD0562">
        <w:t xml:space="preserve"> </w:t>
      </w:r>
      <w:r w:rsidR="00CD0562" w:rsidRPr="00CD0562">
        <w:t xml:space="preserve">by </w:t>
      </w:r>
      <w:r w:rsidR="00AB7776">
        <w:t xml:space="preserve">the </w:t>
      </w:r>
      <w:r w:rsidR="00CD0562" w:rsidRPr="00CD0562">
        <w:t xml:space="preserve">IUPAC </w:t>
      </w:r>
      <w:proofErr w:type="spellStart"/>
      <w:r w:rsidR="00CD0562" w:rsidRPr="00CD0562">
        <w:t>InChI</w:t>
      </w:r>
      <w:proofErr w:type="spellEnd"/>
      <w:r w:rsidR="00CD0562" w:rsidRPr="00CD0562">
        <w:t xml:space="preserve"> Subcommittee in response to </w:t>
      </w:r>
      <w:r w:rsidR="00403587">
        <w:t>these concerns</w:t>
      </w:r>
      <w:r w:rsidR="00CD0562" w:rsidRPr="00CD0562">
        <w:t xml:space="preserve">. </w:t>
      </w:r>
    </w:p>
    <w:p w:rsidR="00CD0562" w:rsidRDefault="00F97357" w:rsidP="00E07CAA">
      <w:pPr>
        <w:pStyle w:val="BodyText"/>
      </w:pPr>
      <w:r w:rsidRPr="00F97357">
        <w:t xml:space="preserve">The standard </w:t>
      </w:r>
      <w:proofErr w:type="spellStart"/>
      <w:r w:rsidRPr="00F97357">
        <w:t>InChI</w:t>
      </w:r>
      <w:proofErr w:type="spellEnd"/>
      <w:r w:rsidRPr="00F97357">
        <w:t xml:space="preserve"> was defined to </w:t>
      </w:r>
      <w:r w:rsidR="00E07CAA">
        <w:t xml:space="preserve">ensure </w:t>
      </w:r>
      <w:r w:rsidR="00CD0562" w:rsidRPr="009979F8">
        <w:t>interoperability/compatibility between large databases/web searching and information exchange</w:t>
      </w:r>
      <w:r w:rsidR="00E07CAA">
        <w:t xml:space="preserve">. </w:t>
      </w:r>
      <w:r w:rsidR="00E07CAA" w:rsidRPr="00CD0562">
        <w:t xml:space="preserve">As </w:t>
      </w:r>
      <w:r w:rsidR="00E07CAA">
        <w:t>related to its internal layered</w:t>
      </w:r>
      <w:r w:rsidR="00E07CAA" w:rsidRPr="00CD0562">
        <w:t xml:space="preserve"> structure, standard </w:t>
      </w:r>
      <w:proofErr w:type="spellStart"/>
      <w:r w:rsidR="00E07CAA" w:rsidRPr="00CD0562">
        <w:t>InChI</w:t>
      </w:r>
      <w:proofErr w:type="spellEnd"/>
      <w:r w:rsidR="00E07CAA" w:rsidRPr="00CD0562">
        <w:t>, introduced in</w:t>
      </w:r>
      <w:r w:rsidR="00E07CAA">
        <w:t xml:space="preserve"> </w:t>
      </w:r>
      <w:r w:rsidR="00E07CAA" w:rsidRPr="00CD0562">
        <w:t>v.1.02</w:t>
      </w:r>
      <w:r w:rsidR="00E07CAA">
        <w:t>-standard</w:t>
      </w:r>
      <w:r w:rsidR="00E07CAA" w:rsidRPr="00CD0562">
        <w:t xml:space="preserve"> </w:t>
      </w:r>
      <w:r w:rsidR="00E07CAA">
        <w:t xml:space="preserve">(2009) </w:t>
      </w:r>
      <w:r w:rsidR="00E07CAA" w:rsidRPr="00CD0562">
        <w:t xml:space="preserve">release of </w:t>
      </w:r>
      <w:del w:id="281" w:author="Igor P" w:date="2016-09-03T16:38:00Z">
        <w:r w:rsidR="00E07CAA" w:rsidRPr="00CD0562" w:rsidDel="00960D1D">
          <w:delText>InChI software</w:delText>
        </w:r>
      </w:del>
      <w:proofErr w:type="spellStart"/>
      <w:ins w:id="282" w:author="Igor P" w:date="2016-09-03T16:39:00Z">
        <w:r w:rsidR="00960D1D">
          <w:t>InChI</w:t>
        </w:r>
        <w:proofErr w:type="spellEnd"/>
        <w:r w:rsidR="00960D1D">
          <w:t xml:space="preserve"> Software</w:t>
        </w:r>
      </w:ins>
      <w:r w:rsidR="00E07CAA" w:rsidRPr="00CD0562">
        <w:t>, is a subset of IUPAC International Chemical Identifier v.1.</w:t>
      </w:r>
      <w:r w:rsidR="00E07CAA">
        <w:t xml:space="preserve"> </w:t>
      </w:r>
      <w:r w:rsidR="00CD0562" w:rsidRPr="00CD0562">
        <w:t xml:space="preserve">The layered structure of the standard </w:t>
      </w:r>
      <w:proofErr w:type="spellStart"/>
      <w:r w:rsidR="00CD0562" w:rsidRPr="00CD0562">
        <w:t>InChI</w:t>
      </w:r>
      <w:proofErr w:type="spellEnd"/>
      <w:r w:rsidR="00CD0562" w:rsidRPr="00CD0562">
        <w:t xml:space="preserve"> conforms </w:t>
      </w:r>
      <w:r w:rsidR="001E089E">
        <w:t xml:space="preserve">to </w:t>
      </w:r>
      <w:r w:rsidR="00CD0562" w:rsidRPr="00CD0562">
        <w:t>the following requirements.</w:t>
      </w:r>
    </w:p>
    <w:p w:rsidR="00CD0562" w:rsidRPr="005A476E" w:rsidRDefault="00CD0562" w:rsidP="008D2153">
      <w:pPr>
        <w:numPr>
          <w:ilvl w:val="0"/>
          <w:numId w:val="30"/>
        </w:numPr>
        <w:spacing w:before="120" w:line="360" w:lineRule="auto"/>
        <w:ind w:left="357" w:hanging="357"/>
        <w:rPr>
          <w:rFonts w:ascii="Times New Roman" w:hAnsi="Times New Roman" w:cs="Times New Roman"/>
          <w:sz w:val="24"/>
        </w:rPr>
      </w:pPr>
      <w:r w:rsidRPr="005A476E">
        <w:rPr>
          <w:rFonts w:ascii="Times New Roman" w:hAnsi="Times New Roman" w:cs="Times New Roman"/>
          <w:sz w:val="24"/>
        </w:rPr>
        <w:t xml:space="preserve">Standard </w:t>
      </w:r>
      <w:proofErr w:type="spellStart"/>
      <w:r w:rsidRPr="005A476E">
        <w:rPr>
          <w:rFonts w:ascii="Times New Roman" w:hAnsi="Times New Roman" w:cs="Times New Roman"/>
          <w:sz w:val="24"/>
        </w:rPr>
        <w:t>InChI</w:t>
      </w:r>
      <w:proofErr w:type="spellEnd"/>
      <w:r w:rsidRPr="005A476E">
        <w:rPr>
          <w:rFonts w:ascii="Times New Roman" w:hAnsi="Times New Roman" w:cs="Times New Roman"/>
          <w:sz w:val="24"/>
        </w:rPr>
        <w:t xml:space="preserve"> organometallic representation </w:t>
      </w:r>
      <w:r w:rsidR="00E07CAA">
        <w:rPr>
          <w:rFonts w:ascii="Times New Roman" w:hAnsi="Times New Roman" w:cs="Times New Roman"/>
          <w:sz w:val="24"/>
        </w:rPr>
        <w:t xml:space="preserve">does </w:t>
      </w:r>
      <w:r w:rsidRPr="005A476E">
        <w:rPr>
          <w:rFonts w:ascii="Times New Roman" w:hAnsi="Times New Roman" w:cs="Times New Roman"/>
          <w:sz w:val="24"/>
        </w:rPr>
        <w:t>not include bonds to metal for the time being.</w:t>
      </w:r>
    </w:p>
    <w:p w:rsidR="00CD0562" w:rsidRPr="005A476E" w:rsidRDefault="00CD0562" w:rsidP="008D2153">
      <w:pPr>
        <w:numPr>
          <w:ilvl w:val="0"/>
          <w:numId w:val="16"/>
        </w:numPr>
        <w:spacing w:before="120" w:line="360" w:lineRule="auto"/>
        <w:ind w:left="357" w:hanging="357"/>
        <w:rPr>
          <w:rFonts w:ascii="Times New Roman" w:hAnsi="Times New Roman" w:cs="Times New Roman"/>
          <w:sz w:val="24"/>
        </w:rPr>
      </w:pPr>
      <w:r w:rsidRPr="005A476E">
        <w:rPr>
          <w:rFonts w:ascii="Times New Roman" w:hAnsi="Times New Roman" w:cs="Times New Roman"/>
          <w:sz w:val="24"/>
        </w:rPr>
        <w:t xml:space="preserve">Standard </w:t>
      </w:r>
      <w:proofErr w:type="spellStart"/>
      <w:r w:rsidRPr="005A476E">
        <w:rPr>
          <w:rFonts w:ascii="Times New Roman" w:hAnsi="Times New Roman" w:cs="Times New Roman"/>
          <w:sz w:val="24"/>
        </w:rPr>
        <w:t>InChI</w:t>
      </w:r>
      <w:proofErr w:type="spellEnd"/>
      <w:r w:rsidRPr="005A476E">
        <w:rPr>
          <w:rFonts w:ascii="Times New Roman" w:hAnsi="Times New Roman" w:cs="Times New Roman"/>
          <w:sz w:val="24"/>
        </w:rPr>
        <w:t xml:space="preserve"> distinguishes between chemical substances at the level of ‘connectivity’, ‘stereo</w:t>
      </w:r>
      <w:r w:rsidR="001E089E" w:rsidRPr="005A476E">
        <w:rPr>
          <w:rFonts w:ascii="Times New Roman" w:hAnsi="Times New Roman" w:cs="Times New Roman"/>
          <w:sz w:val="24"/>
        </w:rPr>
        <w:t>chemistry</w:t>
      </w:r>
      <w:r w:rsidRPr="005A476E">
        <w:rPr>
          <w:rFonts w:ascii="Times New Roman" w:hAnsi="Times New Roman" w:cs="Times New Roman"/>
          <w:sz w:val="24"/>
        </w:rPr>
        <w:t>’, and ‘isotop</w:t>
      </w:r>
      <w:r w:rsidR="001E089E" w:rsidRPr="005A476E">
        <w:rPr>
          <w:rFonts w:ascii="Times New Roman" w:hAnsi="Times New Roman" w:cs="Times New Roman"/>
          <w:sz w:val="24"/>
        </w:rPr>
        <w:t>ic composition</w:t>
      </w:r>
      <w:r w:rsidRPr="005A476E">
        <w:rPr>
          <w:rFonts w:ascii="Times New Roman" w:hAnsi="Times New Roman" w:cs="Times New Roman"/>
          <w:sz w:val="24"/>
        </w:rPr>
        <w:t>’, where:</w:t>
      </w:r>
    </w:p>
    <w:p w:rsidR="00CD0562" w:rsidRPr="005A476E" w:rsidRDefault="00CD0562" w:rsidP="008D2153">
      <w:pPr>
        <w:numPr>
          <w:ilvl w:val="2"/>
          <w:numId w:val="16"/>
        </w:numPr>
        <w:spacing w:before="120" w:line="360" w:lineRule="auto"/>
        <w:rPr>
          <w:rFonts w:ascii="Times New Roman" w:hAnsi="Times New Roman" w:cs="Times New Roman"/>
          <w:sz w:val="24"/>
        </w:rPr>
      </w:pPr>
      <w:r w:rsidRPr="005A476E">
        <w:rPr>
          <w:rFonts w:ascii="Times New Roman" w:hAnsi="Times New Roman" w:cs="Times New Roman"/>
          <w:sz w:val="24"/>
        </w:rPr>
        <w:t xml:space="preserve">connectivity means tautomer-invariant valence-bond connectivity (different </w:t>
      </w:r>
      <w:proofErr w:type="spellStart"/>
      <w:r w:rsidRPr="005A476E">
        <w:rPr>
          <w:rFonts w:ascii="Times New Roman" w:hAnsi="Times New Roman" w:cs="Times New Roman"/>
          <w:sz w:val="24"/>
        </w:rPr>
        <w:t>tautomers</w:t>
      </w:r>
      <w:proofErr w:type="spellEnd"/>
      <w:r w:rsidRPr="005A476E">
        <w:rPr>
          <w:rFonts w:ascii="Times New Roman" w:hAnsi="Times New Roman" w:cs="Times New Roman"/>
          <w:sz w:val="24"/>
        </w:rPr>
        <w:t xml:space="preserve"> </w:t>
      </w:r>
      <w:r w:rsidR="001E089E" w:rsidRPr="005A476E">
        <w:rPr>
          <w:rFonts w:ascii="Times New Roman" w:hAnsi="Times New Roman" w:cs="Times New Roman"/>
          <w:sz w:val="24"/>
        </w:rPr>
        <w:t>have</w:t>
      </w:r>
      <w:r w:rsidRPr="005A476E">
        <w:rPr>
          <w:rFonts w:ascii="Times New Roman" w:hAnsi="Times New Roman" w:cs="Times New Roman"/>
          <w:sz w:val="24"/>
        </w:rPr>
        <w:t xml:space="preserve"> the same connectivity/hydrogen layer);</w:t>
      </w:r>
    </w:p>
    <w:p w:rsidR="00CD0562" w:rsidRPr="005A476E" w:rsidRDefault="00CD0562" w:rsidP="008D2153">
      <w:pPr>
        <w:numPr>
          <w:ilvl w:val="2"/>
          <w:numId w:val="16"/>
        </w:numPr>
        <w:spacing w:before="120" w:line="360" w:lineRule="auto"/>
        <w:rPr>
          <w:rFonts w:ascii="Times New Roman" w:hAnsi="Times New Roman" w:cs="Times New Roman"/>
          <w:sz w:val="24"/>
        </w:rPr>
      </w:pPr>
      <w:r w:rsidRPr="005A476E">
        <w:rPr>
          <w:rFonts w:ascii="Times New Roman" w:hAnsi="Times New Roman" w:cs="Times New Roman"/>
          <w:sz w:val="24"/>
        </w:rPr>
        <w:t>stereo</w:t>
      </w:r>
      <w:r w:rsidR="001E089E" w:rsidRPr="005A476E">
        <w:rPr>
          <w:rFonts w:ascii="Times New Roman" w:hAnsi="Times New Roman" w:cs="Times New Roman"/>
          <w:sz w:val="24"/>
        </w:rPr>
        <w:t>chemistry</w:t>
      </w:r>
      <w:r w:rsidRPr="005A476E">
        <w:rPr>
          <w:rFonts w:ascii="Times New Roman" w:hAnsi="Times New Roman" w:cs="Times New Roman"/>
          <w:sz w:val="24"/>
        </w:rPr>
        <w:t xml:space="preserve"> means</w:t>
      </w:r>
      <w:r w:rsidR="005672BF" w:rsidRPr="005A476E">
        <w:rPr>
          <w:rFonts w:ascii="Times New Roman" w:hAnsi="Times New Roman" w:cs="Times New Roman"/>
          <w:sz w:val="24"/>
        </w:rPr>
        <w:t xml:space="preserve"> configuration of </w:t>
      </w:r>
      <w:proofErr w:type="spellStart"/>
      <w:r w:rsidR="005672BF" w:rsidRPr="005A476E">
        <w:rPr>
          <w:rFonts w:ascii="Times New Roman" w:hAnsi="Times New Roman" w:cs="Times New Roman"/>
          <w:sz w:val="24"/>
        </w:rPr>
        <w:t>stereogenic</w:t>
      </w:r>
      <w:proofErr w:type="spellEnd"/>
      <w:r w:rsidR="005672BF" w:rsidRPr="005A476E">
        <w:rPr>
          <w:rFonts w:ascii="Times New Roman" w:hAnsi="Times New Roman" w:cs="Times New Roman"/>
          <w:sz w:val="24"/>
        </w:rPr>
        <w:t xml:space="preserve"> atoms and bond</w:t>
      </w:r>
      <w:r w:rsidR="005E6AA4" w:rsidRPr="005A476E">
        <w:rPr>
          <w:rFonts w:ascii="Times New Roman" w:hAnsi="Times New Roman" w:cs="Times New Roman"/>
          <w:sz w:val="24"/>
        </w:rPr>
        <w:t>s</w:t>
      </w:r>
      <w:r w:rsidR="003339A4" w:rsidRPr="005A476E">
        <w:rPr>
          <w:rFonts w:ascii="Times New Roman" w:hAnsi="Times New Roman" w:cs="Times New Roman"/>
          <w:sz w:val="24"/>
        </w:rPr>
        <w:t>;</w:t>
      </w:r>
      <w:r w:rsidRPr="005A476E">
        <w:rPr>
          <w:rFonts w:ascii="Times New Roman" w:hAnsi="Times New Roman" w:cs="Times New Roman"/>
          <w:sz w:val="24"/>
        </w:rPr>
        <w:t xml:space="preserve"> unknown stereo</w:t>
      </w:r>
      <w:r w:rsidR="003573F2" w:rsidRPr="005A476E">
        <w:rPr>
          <w:rFonts w:ascii="Times New Roman" w:hAnsi="Times New Roman" w:cs="Times New Roman"/>
          <w:sz w:val="24"/>
        </w:rPr>
        <w:t xml:space="preserve"> designations</w:t>
      </w:r>
      <w:r w:rsidR="00491D99" w:rsidRPr="005A476E">
        <w:rPr>
          <w:rFonts w:ascii="Times New Roman" w:hAnsi="Times New Roman" w:cs="Times New Roman"/>
          <w:sz w:val="24"/>
        </w:rPr>
        <w:t xml:space="preserve"> are</w:t>
      </w:r>
      <w:r w:rsidR="00F45016" w:rsidRPr="005A476E">
        <w:rPr>
          <w:rFonts w:ascii="Times New Roman" w:hAnsi="Times New Roman" w:cs="Times New Roman"/>
          <w:sz w:val="24"/>
        </w:rPr>
        <w:t xml:space="preserve"> </w:t>
      </w:r>
      <w:r w:rsidR="005672BF" w:rsidRPr="005A476E">
        <w:rPr>
          <w:rFonts w:ascii="Times New Roman" w:hAnsi="Times New Roman" w:cs="Times New Roman"/>
          <w:sz w:val="24"/>
        </w:rPr>
        <w:t>treated as</w:t>
      </w:r>
      <w:r w:rsidR="003F590B" w:rsidRPr="005A476E">
        <w:rPr>
          <w:rFonts w:ascii="Times New Roman" w:hAnsi="Times New Roman" w:cs="Times New Roman"/>
          <w:sz w:val="24"/>
        </w:rPr>
        <w:t xml:space="preserve"> </w:t>
      </w:r>
      <w:r w:rsidR="00491D99" w:rsidRPr="005A476E">
        <w:rPr>
          <w:rFonts w:ascii="Times New Roman" w:hAnsi="Times New Roman" w:cs="Times New Roman"/>
          <w:sz w:val="24"/>
        </w:rPr>
        <w:t>undefined</w:t>
      </w:r>
      <w:r w:rsidRPr="005A476E">
        <w:rPr>
          <w:rFonts w:ascii="Times New Roman" w:hAnsi="Times New Roman" w:cs="Times New Roman"/>
          <w:sz w:val="24"/>
        </w:rPr>
        <w:t>;</w:t>
      </w:r>
    </w:p>
    <w:p w:rsidR="00CD0562" w:rsidRPr="005A476E" w:rsidRDefault="00CD0562" w:rsidP="008D2153">
      <w:pPr>
        <w:numPr>
          <w:ilvl w:val="2"/>
          <w:numId w:val="16"/>
        </w:numPr>
        <w:spacing w:before="120" w:line="360" w:lineRule="auto"/>
        <w:rPr>
          <w:rFonts w:ascii="Times New Roman" w:hAnsi="Times New Roman" w:cs="Times New Roman"/>
          <w:sz w:val="24"/>
        </w:rPr>
      </w:pPr>
      <w:r w:rsidRPr="005A476E">
        <w:rPr>
          <w:rFonts w:ascii="Times New Roman" w:hAnsi="Times New Roman" w:cs="Times New Roman"/>
          <w:sz w:val="24"/>
        </w:rPr>
        <w:t>isotop</w:t>
      </w:r>
      <w:r w:rsidR="001E089E" w:rsidRPr="005A476E">
        <w:rPr>
          <w:rFonts w:ascii="Times New Roman" w:hAnsi="Times New Roman" w:cs="Times New Roman"/>
          <w:sz w:val="24"/>
        </w:rPr>
        <w:t>ic composition</w:t>
      </w:r>
      <w:r w:rsidRPr="005A476E">
        <w:rPr>
          <w:rFonts w:ascii="Times New Roman" w:hAnsi="Times New Roman" w:cs="Times New Roman"/>
          <w:sz w:val="24"/>
        </w:rPr>
        <w:t xml:space="preserve"> means mass number</w:t>
      </w:r>
      <w:r w:rsidR="00F42630">
        <w:rPr>
          <w:rFonts w:ascii="Times New Roman" w:hAnsi="Times New Roman" w:cs="Times New Roman"/>
          <w:sz w:val="24"/>
        </w:rPr>
        <w:t>s</w:t>
      </w:r>
      <w:r w:rsidRPr="005A476E">
        <w:rPr>
          <w:rFonts w:ascii="Times New Roman" w:hAnsi="Times New Roman" w:cs="Times New Roman"/>
          <w:sz w:val="24"/>
        </w:rPr>
        <w:t xml:space="preserve"> </w:t>
      </w:r>
      <w:r w:rsidR="003F590B" w:rsidRPr="005A476E">
        <w:rPr>
          <w:rFonts w:ascii="Times New Roman" w:hAnsi="Times New Roman" w:cs="Times New Roman"/>
          <w:sz w:val="24"/>
        </w:rPr>
        <w:t xml:space="preserve">of isotopic atoms </w:t>
      </w:r>
      <w:r w:rsidRPr="005A476E">
        <w:rPr>
          <w:rFonts w:ascii="Times New Roman" w:hAnsi="Times New Roman" w:cs="Times New Roman"/>
          <w:sz w:val="24"/>
        </w:rPr>
        <w:t>(when specified)</w:t>
      </w:r>
    </w:p>
    <w:p w:rsidR="00E07CAA" w:rsidRDefault="00ED4805" w:rsidP="005A476E">
      <w:pPr>
        <w:pStyle w:val="BodyText"/>
      </w:pPr>
      <w:r>
        <w:t>S</w:t>
      </w:r>
      <w:r w:rsidRPr="00CD0562">
        <w:t xml:space="preserve">tandard </w:t>
      </w:r>
      <w:proofErr w:type="spellStart"/>
      <w:r w:rsidRPr="00CD0562">
        <w:t>InChI</w:t>
      </w:r>
      <w:proofErr w:type="spellEnd"/>
      <w:r w:rsidRPr="00CD0562">
        <w:t xml:space="preserve"> v.1 </w:t>
      </w:r>
      <w:r w:rsidR="00F42630">
        <w:t>was</w:t>
      </w:r>
      <w:r>
        <w:t xml:space="preserve"> </w:t>
      </w:r>
      <w:r w:rsidRPr="00CD0562">
        <w:t>introduced in</w:t>
      </w:r>
      <w:r>
        <w:t xml:space="preserve"> </w:t>
      </w:r>
      <w:r w:rsidRPr="00CD0562">
        <w:t>v. 1.02</w:t>
      </w:r>
      <w:r>
        <w:t>-standard</w:t>
      </w:r>
      <w:r w:rsidRPr="00CD0562">
        <w:t xml:space="preserve"> release of </w:t>
      </w:r>
      <w:r w:rsidR="00F42630">
        <w:t xml:space="preserve">the </w:t>
      </w:r>
      <w:del w:id="283" w:author="Igor P" w:date="2016-09-03T16:38:00Z">
        <w:r w:rsidRPr="00CD0562" w:rsidDel="00960D1D">
          <w:delText>InChI software</w:delText>
        </w:r>
      </w:del>
      <w:proofErr w:type="spellStart"/>
      <w:ins w:id="284" w:author="Igor P" w:date="2016-09-03T16:39:00Z">
        <w:r w:rsidR="00960D1D">
          <w:t>InChI</w:t>
        </w:r>
        <w:proofErr w:type="spellEnd"/>
        <w:r w:rsidR="00960D1D">
          <w:t xml:space="preserve"> Software</w:t>
        </w:r>
      </w:ins>
      <w:r>
        <w:t xml:space="preserve"> in 2009</w:t>
      </w:r>
      <w:r w:rsidR="006A0E56">
        <w:t xml:space="preserve"> (</w:t>
      </w:r>
      <w:r w:rsidR="006537A3">
        <w:t xml:space="preserve">this </w:t>
      </w:r>
      <w:r>
        <w:t xml:space="preserve">software </w:t>
      </w:r>
      <w:r w:rsidR="006537A3">
        <w:t xml:space="preserve">version was </w:t>
      </w:r>
      <w:r>
        <w:t xml:space="preserve">able of generating only standard </w:t>
      </w:r>
      <w:proofErr w:type="spellStart"/>
      <w:r>
        <w:t>InChIs</w:t>
      </w:r>
      <w:proofErr w:type="spellEnd"/>
      <w:r w:rsidR="006A0E56">
        <w:t>)</w:t>
      </w:r>
      <w:r>
        <w:t>.</w:t>
      </w:r>
      <w:r w:rsidRPr="00CD0562">
        <w:t xml:space="preserve"> </w:t>
      </w:r>
    </w:p>
    <w:p w:rsidR="008611D6" w:rsidRDefault="00ED4805" w:rsidP="005A476E">
      <w:pPr>
        <w:pStyle w:val="BodyText"/>
        <w:rPr>
          <w:rStyle w:val="BodyTextChar"/>
        </w:rPr>
      </w:pPr>
      <w:r>
        <w:rPr>
          <w:rStyle w:val="BodyTextChar"/>
        </w:rPr>
        <w:lastRenderedPageBreak/>
        <w:t xml:space="preserve">The present release of </w:t>
      </w:r>
      <w:del w:id="285" w:author="Igor P" w:date="2016-09-03T16:38:00Z">
        <w:r w:rsidRPr="00ED4805" w:rsidDel="00960D1D">
          <w:rPr>
            <w:rStyle w:val="BodyTextChar"/>
          </w:rPr>
          <w:delText>InChI software</w:delText>
        </w:r>
      </w:del>
      <w:proofErr w:type="spellStart"/>
      <w:ins w:id="286" w:author="Igor P" w:date="2016-09-03T16:39:00Z">
        <w:r w:rsidR="00960D1D">
          <w:rPr>
            <w:rStyle w:val="BodyTextChar"/>
          </w:rPr>
          <w:t>InChI</w:t>
        </w:r>
        <w:proofErr w:type="spellEnd"/>
        <w:r w:rsidR="00960D1D">
          <w:rPr>
            <w:rStyle w:val="BodyTextChar"/>
          </w:rPr>
          <w:t xml:space="preserve"> Software</w:t>
        </w:r>
      </w:ins>
      <w:r>
        <w:rPr>
          <w:rStyle w:val="BodyTextChar"/>
        </w:rPr>
        <w:t>,</w:t>
      </w:r>
      <w:r w:rsidRPr="00ED4805">
        <w:rPr>
          <w:rStyle w:val="BodyTextChar"/>
        </w:rPr>
        <w:t xml:space="preserve"> v. 1.</w:t>
      </w:r>
      <w:del w:id="287" w:author="Igor P" w:date="2016-09-28T13:51:00Z">
        <w:r w:rsidR="002A386B" w:rsidRPr="00ED4805" w:rsidDel="00D60E5D">
          <w:rPr>
            <w:rStyle w:val="BodyTextChar"/>
          </w:rPr>
          <w:delText>0</w:delText>
        </w:r>
        <w:r w:rsidR="002A386B" w:rsidDel="00D60E5D">
          <w:rPr>
            <w:rStyle w:val="BodyTextChar"/>
          </w:rPr>
          <w:delText>4</w:delText>
        </w:r>
      </w:del>
      <w:ins w:id="288" w:author="Igor P" w:date="2016-09-28T13:51:00Z">
        <w:r w:rsidR="00D60E5D" w:rsidRPr="00ED4805">
          <w:rPr>
            <w:rStyle w:val="BodyTextChar"/>
          </w:rPr>
          <w:t>0</w:t>
        </w:r>
        <w:r w:rsidR="00D60E5D">
          <w:rPr>
            <w:rStyle w:val="BodyTextChar"/>
          </w:rPr>
          <w:t>5</w:t>
        </w:r>
      </w:ins>
      <w:r w:rsidR="002A386B">
        <w:rPr>
          <w:rStyle w:val="BodyTextChar"/>
        </w:rPr>
        <w:t>,</w:t>
      </w:r>
      <w:r w:rsidR="002A386B" w:rsidRPr="00ED4805">
        <w:rPr>
          <w:rStyle w:val="BodyTextChar"/>
        </w:rPr>
        <w:t xml:space="preserve"> </w:t>
      </w:r>
      <w:r w:rsidRPr="00ED4805">
        <w:rPr>
          <w:rStyle w:val="BodyTextChar"/>
        </w:rPr>
        <w:t>has merged functionality</w:t>
      </w:r>
      <w:r>
        <w:rPr>
          <w:rStyle w:val="BodyTextChar"/>
        </w:rPr>
        <w:t>.</w:t>
      </w:r>
      <w:r w:rsidRPr="00ED4805">
        <w:rPr>
          <w:rStyle w:val="BodyTextChar"/>
        </w:rPr>
        <w:t xml:space="preserve"> </w:t>
      </w:r>
      <w:r>
        <w:rPr>
          <w:rStyle w:val="BodyTextChar"/>
        </w:rPr>
        <w:t>I</w:t>
      </w:r>
      <w:r w:rsidRPr="00ED4805">
        <w:rPr>
          <w:rStyle w:val="BodyTextChar"/>
        </w:rPr>
        <w:t xml:space="preserve">t allows one to produce both standard and non-standard </w:t>
      </w:r>
      <w:proofErr w:type="spellStart"/>
      <w:r w:rsidRPr="00ED4805">
        <w:rPr>
          <w:rStyle w:val="BodyTextChar"/>
        </w:rPr>
        <w:t>InChI</w:t>
      </w:r>
      <w:proofErr w:type="spellEnd"/>
      <w:r w:rsidRPr="00ED4805">
        <w:rPr>
          <w:rStyle w:val="BodyTextChar"/>
        </w:rPr>
        <w:t xml:space="preserve"> </w:t>
      </w:r>
      <w:r w:rsidR="00F42630">
        <w:rPr>
          <w:rStyle w:val="BodyTextChar"/>
        </w:rPr>
        <w:t>strings</w:t>
      </w:r>
      <w:r w:rsidRPr="00ED4805">
        <w:rPr>
          <w:rStyle w:val="BodyTextChar"/>
        </w:rPr>
        <w:t>, as well as their hashed representation</w:t>
      </w:r>
      <w:r w:rsidR="00006BB0">
        <w:rPr>
          <w:rStyle w:val="BodyTextChar"/>
        </w:rPr>
        <w:t xml:space="preserve"> (</w:t>
      </w:r>
      <w:proofErr w:type="spellStart"/>
      <w:r w:rsidR="00006BB0">
        <w:rPr>
          <w:rStyle w:val="BodyTextChar"/>
        </w:rPr>
        <w:t>InChIKey</w:t>
      </w:r>
      <w:proofErr w:type="spellEnd"/>
      <w:r w:rsidR="00006BB0">
        <w:rPr>
          <w:rStyle w:val="BodyTextChar"/>
        </w:rPr>
        <w:t>)</w:t>
      </w:r>
      <w:r w:rsidRPr="00ED4805">
        <w:rPr>
          <w:rStyle w:val="BodyTextChar"/>
        </w:rPr>
        <w:t>.</w:t>
      </w:r>
      <w:r w:rsidR="00E07CAA">
        <w:rPr>
          <w:rStyle w:val="BodyTextChar"/>
        </w:rPr>
        <w:t xml:space="preserve"> </w:t>
      </w:r>
    </w:p>
    <w:p w:rsidR="00730416" w:rsidRDefault="00ED4805" w:rsidP="005A476E">
      <w:pPr>
        <w:pStyle w:val="BodyText"/>
        <w:rPr>
          <w:rStyle w:val="BodyTextChar"/>
        </w:rPr>
      </w:pPr>
      <w:r w:rsidRPr="00ED4805">
        <w:rPr>
          <w:rStyle w:val="BodyTextChar"/>
        </w:rPr>
        <w:t xml:space="preserve">By default, </w:t>
      </w:r>
      <w:del w:id="289" w:author="Igor P" w:date="2016-09-03T16:38:00Z">
        <w:r w:rsidRPr="00ED4805" w:rsidDel="00960D1D">
          <w:rPr>
            <w:rStyle w:val="BodyTextChar"/>
          </w:rPr>
          <w:delText xml:space="preserve">InChI </w:delText>
        </w:r>
        <w:r w:rsidR="00910970" w:rsidDel="00960D1D">
          <w:rPr>
            <w:rStyle w:val="BodyTextChar"/>
          </w:rPr>
          <w:delText>software</w:delText>
        </w:r>
      </w:del>
      <w:proofErr w:type="spellStart"/>
      <w:ins w:id="290" w:author="Igor P" w:date="2016-09-03T16:39:00Z">
        <w:r w:rsidR="00960D1D">
          <w:rPr>
            <w:rStyle w:val="BodyTextChar"/>
          </w:rPr>
          <w:t>InChI</w:t>
        </w:r>
        <w:proofErr w:type="spellEnd"/>
        <w:r w:rsidR="00960D1D">
          <w:rPr>
            <w:rStyle w:val="BodyTextChar"/>
          </w:rPr>
          <w:t xml:space="preserve"> Software</w:t>
        </w:r>
      </w:ins>
      <w:r w:rsidR="00910970">
        <w:rPr>
          <w:rStyle w:val="BodyTextChar"/>
        </w:rPr>
        <w:t xml:space="preserve"> v. 1.</w:t>
      </w:r>
      <w:del w:id="291" w:author="Igor P" w:date="2016-09-28T13:51:00Z">
        <w:r w:rsidR="002A386B" w:rsidDel="00D60E5D">
          <w:rPr>
            <w:rStyle w:val="BodyTextChar"/>
          </w:rPr>
          <w:delText xml:space="preserve">04 </w:delText>
        </w:r>
      </w:del>
      <w:ins w:id="292" w:author="Igor P" w:date="2016-09-28T13:51:00Z">
        <w:r w:rsidR="00D60E5D">
          <w:rPr>
            <w:rStyle w:val="BodyTextChar"/>
          </w:rPr>
          <w:t xml:space="preserve">05 </w:t>
        </w:r>
      </w:ins>
      <w:r w:rsidR="00910970">
        <w:rPr>
          <w:rStyle w:val="BodyTextChar"/>
        </w:rPr>
        <w:t xml:space="preserve">produces </w:t>
      </w:r>
      <w:r w:rsidRPr="00ED4805">
        <w:rPr>
          <w:rStyle w:val="BodyTextChar"/>
        </w:rPr>
        <w:t xml:space="preserve">standard </w:t>
      </w:r>
      <w:proofErr w:type="spellStart"/>
      <w:r w:rsidRPr="00ED4805">
        <w:rPr>
          <w:rStyle w:val="BodyTextChar"/>
        </w:rPr>
        <w:t>InChI</w:t>
      </w:r>
      <w:proofErr w:type="spellEnd"/>
      <w:r w:rsidRPr="00ED4805">
        <w:rPr>
          <w:rStyle w:val="BodyTextChar"/>
        </w:rPr>
        <w:t xml:space="preserve"> (for brevity, </w:t>
      </w:r>
      <w:proofErr w:type="spellStart"/>
      <w:r w:rsidRPr="00ED4805">
        <w:rPr>
          <w:rStyle w:val="BodyTextChar"/>
        </w:rPr>
        <w:t>stdInChI</w:t>
      </w:r>
      <w:proofErr w:type="spellEnd"/>
      <w:r w:rsidRPr="00ED4805">
        <w:rPr>
          <w:rStyle w:val="BodyTextChar"/>
        </w:rPr>
        <w:t xml:space="preserve"> below). In particular, </w:t>
      </w:r>
      <w:r w:rsidR="00F42630">
        <w:rPr>
          <w:rStyle w:val="BodyTextChar"/>
        </w:rPr>
        <w:t xml:space="preserve">the </w:t>
      </w:r>
      <w:r w:rsidRPr="00ED4805">
        <w:rPr>
          <w:rStyle w:val="BodyTextChar"/>
        </w:rPr>
        <w:t xml:space="preserve">standard identifier is generated when the software is used without any </w:t>
      </w:r>
      <w:r w:rsidR="00D7295F">
        <w:rPr>
          <w:rStyle w:val="BodyTextChar"/>
        </w:rPr>
        <w:t xml:space="preserve">specifically added </w:t>
      </w:r>
      <w:r w:rsidRPr="00ED4805">
        <w:rPr>
          <w:rStyle w:val="BodyTextChar"/>
        </w:rPr>
        <w:t xml:space="preserve">options. If some options are specified, and at least one of them qualifies as related </w:t>
      </w:r>
      <w:proofErr w:type="gramStart"/>
      <w:r w:rsidRPr="00ED4805">
        <w:rPr>
          <w:rStyle w:val="BodyTextChar"/>
        </w:rPr>
        <w:t>to</w:t>
      </w:r>
      <w:proofErr w:type="gramEnd"/>
      <w:r w:rsidRPr="00ED4805">
        <w:rPr>
          <w:rStyle w:val="BodyTextChar"/>
        </w:rPr>
        <w:t xml:space="preserve"> non-standard </w:t>
      </w:r>
      <w:proofErr w:type="spellStart"/>
      <w:r w:rsidRPr="00ED4805">
        <w:rPr>
          <w:rStyle w:val="BodyTextChar"/>
        </w:rPr>
        <w:t>InChI</w:t>
      </w:r>
      <w:proofErr w:type="spellEnd"/>
      <w:r w:rsidR="008611D6">
        <w:rPr>
          <w:rStyle w:val="BodyTextChar"/>
        </w:rPr>
        <w:t xml:space="preserve"> (see section ‘</w:t>
      </w:r>
      <w:proofErr w:type="spellStart"/>
      <w:del w:id="293" w:author="Igor P" w:date="2016-09-03T16:38:00Z">
        <w:r w:rsidR="008611D6" w:rsidDel="00960D1D">
          <w:rPr>
            <w:rStyle w:val="BodyTextChar"/>
          </w:rPr>
          <w:delText>InChI Software</w:delText>
        </w:r>
      </w:del>
      <w:ins w:id="294" w:author="Igor P" w:date="2016-09-03T16:39:00Z">
        <w:r w:rsidR="00960D1D">
          <w:rPr>
            <w:rStyle w:val="BodyTextChar"/>
          </w:rPr>
          <w:t>InChI</w:t>
        </w:r>
        <w:proofErr w:type="spellEnd"/>
        <w:r w:rsidR="00960D1D">
          <w:rPr>
            <w:rStyle w:val="BodyTextChar"/>
          </w:rPr>
          <w:t xml:space="preserve"> Software</w:t>
        </w:r>
      </w:ins>
      <w:r w:rsidR="008611D6">
        <w:rPr>
          <w:rStyle w:val="BodyTextChar"/>
        </w:rPr>
        <w:t xml:space="preserve"> Options’ below)</w:t>
      </w:r>
      <w:r w:rsidRPr="00ED4805">
        <w:rPr>
          <w:rStyle w:val="BodyTextChar"/>
        </w:rPr>
        <w:t xml:space="preserve">, the </w:t>
      </w:r>
      <w:r w:rsidR="00E07CAA">
        <w:rPr>
          <w:rStyle w:val="BodyTextChar"/>
        </w:rPr>
        <w:t xml:space="preserve">program </w:t>
      </w:r>
      <w:r w:rsidRPr="00ED4805">
        <w:rPr>
          <w:rStyle w:val="BodyTextChar"/>
        </w:rPr>
        <w:t>produces non-</w:t>
      </w:r>
      <w:proofErr w:type="spellStart"/>
      <w:r w:rsidRPr="00ED4805">
        <w:rPr>
          <w:rStyle w:val="BodyTextChar"/>
        </w:rPr>
        <w:t>stdInChI</w:t>
      </w:r>
      <w:proofErr w:type="spellEnd"/>
      <w:r w:rsidRPr="00ED4805">
        <w:rPr>
          <w:rStyle w:val="BodyTextChar"/>
        </w:rPr>
        <w:t>/</w:t>
      </w:r>
      <w:proofErr w:type="spellStart"/>
      <w:r w:rsidRPr="00ED4805">
        <w:rPr>
          <w:rStyle w:val="BodyTextChar"/>
        </w:rPr>
        <w:t>InChIKey</w:t>
      </w:r>
      <w:proofErr w:type="spellEnd"/>
      <w:r w:rsidRPr="00ED4805">
        <w:rPr>
          <w:rStyle w:val="BodyTextChar"/>
        </w:rPr>
        <w:t>.</w:t>
      </w:r>
    </w:p>
    <w:p w:rsidR="008611D6" w:rsidRDefault="00D17C0B" w:rsidP="00D17C0B">
      <w:pPr>
        <w:pStyle w:val="BodyText"/>
      </w:pPr>
      <w:r w:rsidRPr="00CD0562">
        <w:t xml:space="preserve">The standard </w:t>
      </w:r>
      <w:proofErr w:type="spellStart"/>
      <w:r w:rsidRPr="00CD0562">
        <w:t>InChI</w:t>
      </w:r>
      <w:proofErr w:type="spellEnd"/>
      <w:r w:rsidRPr="00CD0562">
        <w:t xml:space="preserve"> is designated by </w:t>
      </w:r>
      <w:r w:rsidR="00F42630">
        <w:t xml:space="preserve">the </w:t>
      </w:r>
      <w:r w:rsidRPr="00CD0562">
        <w:t>prefix:</w:t>
      </w:r>
      <w:r w:rsidR="00E07CAA">
        <w:t xml:space="preserve"> </w:t>
      </w:r>
      <w:r w:rsidRPr="00F7528F">
        <w:t>“</w:t>
      </w:r>
      <w:proofErr w:type="spellStart"/>
      <w:r w:rsidRPr="00F7528F">
        <w:t>InChI</w:t>
      </w:r>
      <w:proofErr w:type="spellEnd"/>
      <w:r w:rsidRPr="00F7528F">
        <w:t>=1S/……</w:t>
      </w:r>
      <w:proofErr w:type="gramStart"/>
      <w:r w:rsidRPr="00F7528F">
        <w:t>…..</w:t>
      </w:r>
      <w:proofErr w:type="gramEnd"/>
      <w:r w:rsidRPr="00F7528F">
        <w:t xml:space="preserve"> </w:t>
      </w:r>
      <w:proofErr w:type="gramStart"/>
      <w:r w:rsidRPr="00F7528F">
        <w:t xml:space="preserve">“ </w:t>
      </w:r>
      <w:r w:rsidR="00E07CAA">
        <w:t xml:space="preserve"> </w:t>
      </w:r>
      <w:r w:rsidRPr="00B70B90">
        <w:t>(</w:t>
      </w:r>
      <w:proofErr w:type="gramEnd"/>
      <w:r w:rsidRPr="00B70B90">
        <w:t xml:space="preserve">that is, letter ‘S’ immediately follows the </w:t>
      </w:r>
      <w:r>
        <w:t xml:space="preserve">Identifier </w:t>
      </w:r>
      <w:r w:rsidRPr="00B70B90">
        <w:t>version number</w:t>
      </w:r>
      <w:r>
        <w:t>, ‘1’</w:t>
      </w:r>
      <w:r w:rsidRPr="00B70B90">
        <w:t xml:space="preserve">; </w:t>
      </w:r>
      <w:r>
        <w:t xml:space="preserve">Identifier </w:t>
      </w:r>
      <w:r w:rsidRPr="00B70B90">
        <w:t>version numbers should always be whole numbers).</w:t>
      </w:r>
      <w:r w:rsidR="00E07CAA">
        <w:t xml:space="preserve"> </w:t>
      </w:r>
    </w:p>
    <w:p w:rsidR="00D17C0B" w:rsidRDefault="00D17C0B" w:rsidP="00D17C0B">
      <w:pPr>
        <w:pStyle w:val="BodyText"/>
        <w:rPr>
          <w:ins w:id="295" w:author="Igor P" w:date="2016-09-28T13:51:00Z"/>
        </w:rPr>
      </w:pPr>
      <w:r>
        <w:t>Non-</w:t>
      </w:r>
      <w:r w:rsidRPr="00CD0562">
        <w:t xml:space="preserve">standard </w:t>
      </w:r>
      <w:proofErr w:type="spellStart"/>
      <w:r w:rsidRPr="00CD0562">
        <w:t>InChI</w:t>
      </w:r>
      <w:proofErr w:type="spellEnd"/>
      <w:r w:rsidRPr="00CD0562">
        <w:t xml:space="preserve"> is designated by </w:t>
      </w:r>
      <w:r w:rsidR="00F42630">
        <w:t xml:space="preserve">the </w:t>
      </w:r>
      <w:r w:rsidRPr="00CD0562">
        <w:t>prefix:</w:t>
      </w:r>
      <w:r w:rsidR="00E07CAA">
        <w:t xml:space="preserve"> </w:t>
      </w:r>
      <w:r w:rsidRPr="00F7528F">
        <w:t>“</w:t>
      </w:r>
      <w:proofErr w:type="spellStart"/>
      <w:r w:rsidRPr="00F7528F">
        <w:t>InChI</w:t>
      </w:r>
      <w:proofErr w:type="spellEnd"/>
      <w:r w:rsidRPr="00F7528F">
        <w:t>=1/……</w:t>
      </w:r>
      <w:proofErr w:type="gramStart"/>
      <w:r w:rsidRPr="00F7528F">
        <w:t>…..</w:t>
      </w:r>
      <w:proofErr w:type="gramEnd"/>
      <w:r w:rsidRPr="00F7528F">
        <w:t xml:space="preserve"> </w:t>
      </w:r>
      <w:proofErr w:type="gramStart"/>
      <w:r w:rsidRPr="00F7528F">
        <w:t xml:space="preserve">“ </w:t>
      </w:r>
      <w:r w:rsidR="00E07CAA">
        <w:t xml:space="preserve"> </w:t>
      </w:r>
      <w:r w:rsidRPr="00B70B90">
        <w:t>(</w:t>
      </w:r>
      <w:proofErr w:type="gramEnd"/>
      <w:r w:rsidRPr="00B70B90">
        <w:t xml:space="preserve">that is, letter ‘S’ </w:t>
      </w:r>
      <w:r>
        <w:t>is omitted</w:t>
      </w:r>
      <w:r w:rsidRPr="00B70B90">
        <w:t>).</w:t>
      </w:r>
    </w:p>
    <w:p w:rsidR="00D60E5D" w:rsidRDefault="00D60E5D" w:rsidP="00D17C0B">
      <w:pPr>
        <w:pStyle w:val="BodyText"/>
      </w:pPr>
      <w:proofErr w:type="spellStart"/>
      <w:ins w:id="296" w:author="Igor P" w:date="2016-09-28T13:51:00Z">
        <w:r>
          <w:t>InChI’s</w:t>
        </w:r>
        <w:proofErr w:type="spellEnd"/>
        <w:r>
          <w:t xml:space="preserve"> obtained with </w:t>
        </w:r>
      </w:ins>
      <w:ins w:id="297" w:author="Alan McNaught" w:date="2016-09-28T14:46:00Z">
        <w:r w:rsidR="002A4CC8">
          <w:t xml:space="preserve">the </w:t>
        </w:r>
      </w:ins>
      <w:ins w:id="298" w:author="Igor P" w:date="2016-09-28T13:51:00Z">
        <w:r>
          <w:t xml:space="preserve">experimental features of v. 1.05 Software </w:t>
        </w:r>
      </w:ins>
      <w:ins w:id="299" w:author="Igor P" w:date="2016-09-28T13:53:00Z">
        <w:r>
          <w:t>(support of polymers; support of “</w:t>
        </w:r>
        <w:proofErr w:type="gramStart"/>
        <w:r>
          <w:t>large”  molecules</w:t>
        </w:r>
        <w:proofErr w:type="gramEnd"/>
        <w:r>
          <w:t xml:space="preserve">) are </w:t>
        </w:r>
        <w:r w:rsidRPr="00CD0562">
          <w:t xml:space="preserve">designated by </w:t>
        </w:r>
        <w:r>
          <w:t xml:space="preserve">the </w:t>
        </w:r>
        <w:r w:rsidRPr="00CD0562">
          <w:t>prefix:</w:t>
        </w:r>
        <w:r>
          <w:t xml:space="preserve"> </w:t>
        </w:r>
        <w:r w:rsidRPr="00F7528F">
          <w:t>“</w:t>
        </w:r>
        <w:proofErr w:type="spellStart"/>
        <w:r w:rsidRPr="00F7528F">
          <w:t>InChI</w:t>
        </w:r>
        <w:proofErr w:type="spellEnd"/>
        <w:r w:rsidRPr="00F7528F">
          <w:t>=1</w:t>
        </w:r>
        <w:r>
          <w:t>B</w:t>
        </w:r>
        <w:r w:rsidRPr="00F7528F">
          <w:t xml:space="preserve">/……….. </w:t>
        </w:r>
        <w:proofErr w:type="gramStart"/>
        <w:r w:rsidRPr="00F7528F">
          <w:t>“</w:t>
        </w:r>
        <w:r>
          <w:t xml:space="preserve"> (</w:t>
        </w:r>
        <w:proofErr w:type="gramEnd"/>
        <w:r>
          <w:t>‘B</w:t>
        </w:r>
      </w:ins>
      <w:ins w:id="300" w:author="Igor P" w:date="2016-09-28T13:54:00Z">
        <w:r>
          <w:t>’ for beta).</w:t>
        </w:r>
      </w:ins>
    </w:p>
    <w:p w:rsidR="001E2943" w:rsidRPr="00E90251" w:rsidRDefault="001E2943" w:rsidP="00293B75">
      <w:pPr>
        <w:pStyle w:val="Heading2"/>
        <w:rPr>
          <w:rStyle w:val="BodyTextChar"/>
        </w:rPr>
      </w:pPr>
      <w:bookmarkStart w:id="301" w:name="_Toc214200991"/>
      <w:bookmarkStart w:id="302" w:name="_Toc462835329"/>
      <w:r w:rsidRPr="00E90251">
        <w:rPr>
          <w:rStyle w:val="Heading2Char"/>
        </w:rPr>
        <w:t xml:space="preserve">About </w:t>
      </w:r>
      <w:proofErr w:type="spellStart"/>
      <w:r w:rsidRPr="00293B75">
        <w:rPr>
          <w:rStyle w:val="Heading2Char"/>
        </w:rPr>
        <w:t>InChIKey</w:t>
      </w:r>
      <w:bookmarkEnd w:id="301"/>
      <w:bookmarkEnd w:id="302"/>
      <w:proofErr w:type="spellEnd"/>
      <w:r w:rsidRPr="00E90251">
        <w:rPr>
          <w:rStyle w:val="Heading2Char"/>
        </w:rPr>
        <w:t xml:space="preserve"> </w:t>
      </w:r>
    </w:p>
    <w:p w:rsidR="00246A2F" w:rsidRDefault="00246A2F" w:rsidP="005A476E">
      <w:pPr>
        <w:pStyle w:val="BodyText"/>
      </w:pPr>
      <w:r w:rsidRPr="00246A2F">
        <w:t xml:space="preserve">The </w:t>
      </w:r>
      <w:proofErr w:type="spellStart"/>
      <w:r w:rsidRPr="00246A2F">
        <w:t>InChIKey</w:t>
      </w:r>
      <w:proofErr w:type="spellEnd"/>
      <w:r w:rsidRPr="00246A2F">
        <w:t xml:space="preserve"> is a character signature based on a hash code of the </w:t>
      </w:r>
      <w:proofErr w:type="spellStart"/>
      <w:r w:rsidRPr="00246A2F">
        <w:t>InChI</w:t>
      </w:r>
      <w:proofErr w:type="spellEnd"/>
      <w:r w:rsidRPr="00246A2F">
        <w:t xml:space="preserve"> string. A hash code is a fixed length condensed digital representation of a variable length character string. Providing a hash derived from an </w:t>
      </w:r>
      <w:proofErr w:type="spellStart"/>
      <w:r w:rsidRPr="00246A2F">
        <w:t>InChI</w:t>
      </w:r>
      <w:proofErr w:type="spellEnd"/>
      <w:r w:rsidRPr="00246A2F">
        <w:t xml:space="preserve"> string should be helpful in search applications, including Web searching and chemical structure database indexing; also, this hash may serve as a checksum for verifying </w:t>
      </w:r>
      <w:proofErr w:type="spellStart"/>
      <w:r w:rsidRPr="00246A2F">
        <w:t>InChI</w:t>
      </w:r>
      <w:proofErr w:type="spellEnd"/>
      <w:r w:rsidRPr="00246A2F">
        <w:t xml:space="preserve">, for example, after transmission over a network. </w:t>
      </w:r>
    </w:p>
    <w:p w:rsidR="008611D6" w:rsidRDefault="005F1F9E" w:rsidP="00E07CAA">
      <w:pPr>
        <w:pStyle w:val="BodyText"/>
      </w:pPr>
      <w:r>
        <w:t xml:space="preserve">The </w:t>
      </w:r>
      <w:proofErr w:type="spellStart"/>
      <w:r w:rsidR="00E07CAA">
        <w:t>InChIKey</w:t>
      </w:r>
      <w:proofErr w:type="spellEnd"/>
      <w:r w:rsidR="00E07CAA">
        <w:t xml:space="preserve"> consists of two blocks. The first block is always the same for the same molecular skeleton. All isotopic substitutions, changes in </w:t>
      </w:r>
      <w:proofErr w:type="spellStart"/>
      <w:r w:rsidR="00E07CAA">
        <w:t>stereoconfiguration</w:t>
      </w:r>
      <w:proofErr w:type="spellEnd"/>
      <w:r w:rsidR="00E07CAA">
        <w:t xml:space="preserve">, </w:t>
      </w:r>
      <w:proofErr w:type="spellStart"/>
      <w:r w:rsidR="00E07CAA">
        <w:t>tautomerism</w:t>
      </w:r>
      <w:proofErr w:type="spellEnd"/>
      <w:r w:rsidR="00E07CAA">
        <w:t xml:space="preserve"> and protonation are reflected in the second block. </w:t>
      </w:r>
    </w:p>
    <w:p w:rsidR="00E07CAA" w:rsidRDefault="005F1F9E" w:rsidP="00E07CAA">
      <w:pPr>
        <w:pStyle w:val="BodyText"/>
      </w:pPr>
      <w:r>
        <w:lastRenderedPageBreak/>
        <w:t>A s</w:t>
      </w:r>
      <w:r w:rsidR="00E07CAA">
        <w:t xml:space="preserve">tandard </w:t>
      </w:r>
      <w:proofErr w:type="spellStart"/>
      <w:r w:rsidR="00E07CAA">
        <w:t>InChIKey</w:t>
      </w:r>
      <w:proofErr w:type="spellEnd"/>
      <w:r w:rsidR="00E07CAA">
        <w:t xml:space="preserve">, </w:t>
      </w:r>
      <w:r w:rsidR="008611D6">
        <w:t xml:space="preserve">which is a key produced from </w:t>
      </w:r>
      <w:r>
        <w:t xml:space="preserve">a </w:t>
      </w:r>
      <w:r w:rsidR="00E07CAA">
        <w:t xml:space="preserve">standard </w:t>
      </w:r>
      <w:proofErr w:type="spellStart"/>
      <w:r w:rsidR="00E07CAA">
        <w:t>InChI</w:t>
      </w:r>
      <w:proofErr w:type="spellEnd"/>
      <w:r w:rsidR="00E07CAA">
        <w:t xml:space="preserve">, does not account for </w:t>
      </w:r>
      <w:proofErr w:type="spellStart"/>
      <w:r w:rsidR="00E07CAA">
        <w:t>tautomerism</w:t>
      </w:r>
      <w:proofErr w:type="spellEnd"/>
      <w:r w:rsidR="00E07CAA">
        <w:t xml:space="preserve"> and may indicate only absolute stereo</w:t>
      </w:r>
      <w:r w:rsidR="008611D6">
        <w:t xml:space="preserve"> (or completely ignore stereo)</w:t>
      </w:r>
      <w:r w:rsidR="00E07CAA">
        <w:t xml:space="preserve">. It also does not account </w:t>
      </w:r>
      <w:r w:rsidR="008611D6">
        <w:t xml:space="preserve">for </w:t>
      </w:r>
      <w:r>
        <w:t xml:space="preserve">the </w:t>
      </w:r>
      <w:r w:rsidR="00E07CAA">
        <w:t>original structure’s bonds to metal.</w:t>
      </w:r>
    </w:p>
    <w:p w:rsidR="000930E3" w:rsidRDefault="000930E3" w:rsidP="000930E3">
      <w:pPr>
        <w:pStyle w:val="BodyText"/>
      </w:pPr>
      <w:r>
        <w:t xml:space="preserve">The two hash blocks of </w:t>
      </w:r>
      <w:proofErr w:type="spellStart"/>
      <w:r>
        <w:t>InChIKey</w:t>
      </w:r>
      <w:proofErr w:type="spellEnd"/>
      <w:r>
        <w:t xml:space="preserve"> are based on </w:t>
      </w:r>
      <w:r w:rsidR="005F1F9E">
        <w:t xml:space="preserve">a </w:t>
      </w:r>
      <w:r>
        <w:t xml:space="preserve">truncated SHA-256 cryptographic hash function (http://en.wikipedia.org/wiki/SHA_hash_functions#SHA-2).  </w:t>
      </w:r>
    </w:p>
    <w:p w:rsidR="000930E3" w:rsidRPr="00246A2F" w:rsidRDefault="000930E3" w:rsidP="000930E3">
      <w:pPr>
        <w:pStyle w:val="BodyText"/>
      </w:pPr>
      <w:r>
        <w:t>Note that d</w:t>
      </w:r>
      <w:r w:rsidRPr="008B2CE2">
        <w:t xml:space="preserve">ue to the very essence of hash functions, collisions </w:t>
      </w:r>
      <w:r>
        <w:t xml:space="preserve">(the same </w:t>
      </w:r>
      <w:proofErr w:type="spellStart"/>
      <w:r>
        <w:t>InChIKey</w:t>
      </w:r>
      <w:proofErr w:type="spellEnd"/>
      <w:r>
        <w:t xml:space="preserve"> for different </w:t>
      </w:r>
      <w:proofErr w:type="spellStart"/>
      <w:r>
        <w:t>InChIs</w:t>
      </w:r>
      <w:proofErr w:type="spellEnd"/>
      <w:r>
        <w:t xml:space="preserve">/structures) </w:t>
      </w:r>
      <w:r w:rsidRPr="008B2CE2">
        <w:t xml:space="preserve">are unavoidable in </w:t>
      </w:r>
      <w:r w:rsidR="005F1F9E">
        <w:t>very</w:t>
      </w:r>
      <w:r w:rsidR="005F1F9E" w:rsidRPr="008B2CE2">
        <w:t xml:space="preserve"> </w:t>
      </w:r>
      <w:r w:rsidRPr="008B2CE2">
        <w:t>large collections.</w:t>
      </w:r>
      <w:r>
        <w:t xml:space="preserve"> A theoretical – optimistic – estimate of collision resistance (i.e., the minimal size of a database at which a single collision is expected, that is, an event of </w:t>
      </w:r>
      <w:r w:rsidR="005F1F9E">
        <w:t xml:space="preserve">the </w:t>
      </w:r>
      <w:r>
        <w:t xml:space="preserve">two hashes of two different </w:t>
      </w:r>
      <w:proofErr w:type="spellStart"/>
      <w:r>
        <w:t>InChI</w:t>
      </w:r>
      <w:proofErr w:type="spellEnd"/>
      <w:r>
        <w:t xml:space="preserve"> strings being </w:t>
      </w:r>
      <w:r w:rsidR="005F1F9E">
        <w:t>the same</w:t>
      </w:r>
      <w:r>
        <w:t>) is 6.1×</w:t>
      </w:r>
      <w:proofErr w:type="gramStart"/>
      <w:r>
        <w:t>10</w:t>
      </w:r>
      <w:r w:rsidRPr="000930E3">
        <w:rPr>
          <w:vertAlign w:val="superscript"/>
        </w:rPr>
        <w:t>9</w:t>
      </w:r>
      <w:r>
        <w:t xml:space="preserve">  molecular</w:t>
      </w:r>
      <w:proofErr w:type="gramEnd"/>
      <w:r>
        <w:t xml:space="preserve"> skeletons × 3.7×10</w:t>
      </w:r>
      <w:r w:rsidRPr="000930E3">
        <w:rPr>
          <w:vertAlign w:val="superscript"/>
        </w:rPr>
        <w:t>5</w:t>
      </w:r>
      <w:r>
        <w:t xml:space="preserve"> stereo/ </w:t>
      </w:r>
      <w:proofErr w:type="spellStart"/>
      <w:r>
        <w:t>isotopomers</w:t>
      </w:r>
      <w:proofErr w:type="spellEnd"/>
      <w:r>
        <w:t xml:space="preserve"> per skeleton  ≈  2.2×10</w:t>
      </w:r>
      <w:r w:rsidRPr="000930E3">
        <w:rPr>
          <w:vertAlign w:val="superscript"/>
        </w:rPr>
        <w:t>15</w:t>
      </w:r>
      <w:r>
        <w:t>.  To exemplify: the probability of a single first block collision in a database of 1 billion compounds is 1.3%. In other words, a single first block collision is expected in 1 out of 100/1.3</w:t>
      </w:r>
      <w:r w:rsidR="005F1F9E">
        <w:t xml:space="preserve"> </w:t>
      </w:r>
      <w:r>
        <w:t>=</w:t>
      </w:r>
      <w:r w:rsidR="005F1F9E">
        <w:t xml:space="preserve"> </w:t>
      </w:r>
      <w:r>
        <w:t>75 databases of 10</w:t>
      </w:r>
      <w:r w:rsidRPr="000930E3">
        <w:rPr>
          <w:vertAlign w:val="superscript"/>
        </w:rPr>
        <w:t>9</w:t>
      </w:r>
      <w:r>
        <w:t xml:space="preserve"> compounds each. For </w:t>
      </w:r>
      <w:proofErr w:type="gramStart"/>
      <w:r>
        <w:t>10</w:t>
      </w:r>
      <w:r w:rsidRPr="000930E3">
        <w:rPr>
          <w:vertAlign w:val="superscript"/>
        </w:rPr>
        <w:t>8</w:t>
      </w:r>
      <w:r>
        <w:t xml:space="preserve">  (</w:t>
      </w:r>
      <w:proofErr w:type="gramEnd"/>
      <w:r>
        <w:t>100 million) compounds in a database this probability is 0.014%.</w:t>
      </w:r>
    </w:p>
    <w:p w:rsidR="00B61235" w:rsidRDefault="005F1F9E" w:rsidP="005A476E">
      <w:pPr>
        <w:pStyle w:val="BodyText"/>
      </w:pPr>
      <w:r>
        <w:t>A b</w:t>
      </w:r>
      <w:r w:rsidR="00B61235">
        <w:t xml:space="preserve">eta-version of </w:t>
      </w:r>
      <w:r>
        <w:t xml:space="preserve">the </w:t>
      </w:r>
      <w:proofErr w:type="spellStart"/>
      <w:r w:rsidR="00B61235">
        <w:t>InChIKey</w:t>
      </w:r>
      <w:proofErr w:type="spellEnd"/>
      <w:r w:rsidR="00B61235">
        <w:t xml:space="preserve"> was introduced in software </w:t>
      </w:r>
      <w:r w:rsidR="00B61235" w:rsidRPr="00246A2F">
        <w:t>v. 1.02</w:t>
      </w:r>
      <w:r w:rsidR="00B61235">
        <w:t>-beta</w:t>
      </w:r>
      <w:r w:rsidR="00F7528F">
        <w:t xml:space="preserve"> (2007</w:t>
      </w:r>
      <w:r w:rsidR="00B61235">
        <w:t xml:space="preserve">). </w:t>
      </w:r>
      <w:r>
        <w:t>The s</w:t>
      </w:r>
      <w:r w:rsidR="00246A2F" w:rsidRPr="00246A2F">
        <w:t xml:space="preserve">tandard </w:t>
      </w:r>
      <w:proofErr w:type="spellStart"/>
      <w:r w:rsidR="00246A2F" w:rsidRPr="00246A2F">
        <w:t>InChIKey</w:t>
      </w:r>
      <w:proofErr w:type="spellEnd"/>
      <w:r w:rsidR="008611D6">
        <w:t xml:space="preserve"> was </w:t>
      </w:r>
      <w:r w:rsidR="00246A2F" w:rsidRPr="00246A2F">
        <w:t>introduced in</w:t>
      </w:r>
      <w:r w:rsidR="00C17863">
        <w:t xml:space="preserve"> </w:t>
      </w:r>
      <w:r w:rsidR="00246A2F" w:rsidRPr="00246A2F">
        <w:t>v. 1.02</w:t>
      </w:r>
      <w:r w:rsidR="00153F6E">
        <w:t>-standard</w:t>
      </w:r>
      <w:r w:rsidR="00246A2F" w:rsidRPr="00246A2F">
        <w:t xml:space="preserve"> release </w:t>
      </w:r>
      <w:r w:rsidR="00F7528F">
        <w:t>(</w:t>
      </w:r>
      <w:r w:rsidR="00153F6E">
        <w:t>2009</w:t>
      </w:r>
      <w:r w:rsidR="00F7528F">
        <w:t>)</w:t>
      </w:r>
      <w:r w:rsidR="008611D6">
        <w:t xml:space="preserve"> as an</w:t>
      </w:r>
      <w:r w:rsidR="00246A2F" w:rsidRPr="00246A2F">
        <w:t xml:space="preserve"> </w:t>
      </w:r>
      <w:proofErr w:type="spellStart"/>
      <w:r w:rsidR="003E414A">
        <w:t>InChIKey</w:t>
      </w:r>
      <w:proofErr w:type="spellEnd"/>
      <w:r w:rsidR="003E414A">
        <w:t xml:space="preserve"> </w:t>
      </w:r>
      <w:r w:rsidR="00246A2F" w:rsidRPr="00246A2F">
        <w:t xml:space="preserve">computed from </w:t>
      </w:r>
      <w:r w:rsidR="00A12CF3">
        <w:t>the</w:t>
      </w:r>
      <w:r w:rsidR="00A12CF3" w:rsidRPr="00246A2F">
        <w:t xml:space="preserve"> </w:t>
      </w:r>
      <w:r w:rsidR="00246A2F" w:rsidRPr="00246A2F">
        <w:t xml:space="preserve">standard </w:t>
      </w:r>
      <w:proofErr w:type="spellStart"/>
      <w:r w:rsidR="00246A2F" w:rsidRPr="00246A2F">
        <w:t>InChI</w:t>
      </w:r>
      <w:proofErr w:type="spellEnd"/>
      <w:r w:rsidR="008611D6">
        <w:t xml:space="preserve"> and intended </w:t>
      </w:r>
      <w:r w:rsidR="00246A2F" w:rsidRPr="00246A2F">
        <w:t>for the principal purpose of a search-engine-style lookup of chemical information.</w:t>
      </w:r>
      <w:r w:rsidR="00B61235">
        <w:t xml:space="preserve"> </w:t>
      </w:r>
    </w:p>
    <w:p w:rsidR="008611D6" w:rsidRDefault="004F58A9" w:rsidP="005A476E">
      <w:pPr>
        <w:pStyle w:val="BodyText"/>
        <w:rPr>
          <w:rStyle w:val="BodyTextChar"/>
        </w:rPr>
      </w:pPr>
      <w:r>
        <w:rPr>
          <w:rStyle w:val="BodyTextChar"/>
        </w:rPr>
        <w:t xml:space="preserve">The present release of </w:t>
      </w:r>
      <w:r w:rsidR="005F1F9E">
        <w:rPr>
          <w:rStyle w:val="BodyTextChar"/>
        </w:rPr>
        <w:t xml:space="preserve">the </w:t>
      </w:r>
      <w:del w:id="303" w:author="Igor P" w:date="2016-09-03T16:38:00Z">
        <w:r w:rsidRPr="00ED4805" w:rsidDel="00960D1D">
          <w:rPr>
            <w:rStyle w:val="BodyTextChar"/>
          </w:rPr>
          <w:delText>InChI software</w:delText>
        </w:r>
      </w:del>
      <w:proofErr w:type="spellStart"/>
      <w:ins w:id="304" w:author="Igor P" w:date="2016-09-03T16:39:00Z">
        <w:r w:rsidR="00960D1D">
          <w:rPr>
            <w:rStyle w:val="BodyTextChar"/>
          </w:rPr>
          <w:t>InChI</w:t>
        </w:r>
        <w:proofErr w:type="spellEnd"/>
        <w:r w:rsidR="00960D1D">
          <w:rPr>
            <w:rStyle w:val="BodyTextChar"/>
          </w:rPr>
          <w:t xml:space="preserve"> Software</w:t>
        </w:r>
      </w:ins>
      <w:r>
        <w:rPr>
          <w:rStyle w:val="BodyTextChar"/>
        </w:rPr>
        <w:t>,</w:t>
      </w:r>
      <w:r w:rsidRPr="00ED4805">
        <w:rPr>
          <w:rStyle w:val="BodyTextChar"/>
        </w:rPr>
        <w:t xml:space="preserve"> v. 1.</w:t>
      </w:r>
      <w:del w:id="305" w:author="Igor P" w:date="2016-09-28T13:54:00Z">
        <w:r w:rsidR="002A386B" w:rsidRPr="00ED4805" w:rsidDel="00D60E5D">
          <w:rPr>
            <w:rStyle w:val="BodyTextChar"/>
          </w:rPr>
          <w:delText>0</w:delText>
        </w:r>
        <w:r w:rsidR="002A386B" w:rsidDel="00D60E5D">
          <w:rPr>
            <w:rStyle w:val="BodyTextChar"/>
          </w:rPr>
          <w:delText xml:space="preserve">4 </w:delText>
        </w:r>
      </w:del>
      <w:ins w:id="306" w:author="Igor P" w:date="2016-09-28T13:54:00Z">
        <w:r w:rsidR="00D60E5D" w:rsidRPr="00ED4805">
          <w:rPr>
            <w:rStyle w:val="BodyTextChar"/>
          </w:rPr>
          <w:t>0</w:t>
        </w:r>
        <w:r w:rsidR="00D60E5D">
          <w:rPr>
            <w:rStyle w:val="BodyTextChar"/>
          </w:rPr>
          <w:t xml:space="preserve">5 </w:t>
        </w:r>
      </w:ins>
      <w:del w:id="307" w:author="Igor P" w:date="2016-09-28T13:54:00Z">
        <w:r w:rsidR="00B61235" w:rsidDel="00D60E5D">
          <w:rPr>
            <w:rStyle w:val="BodyTextChar"/>
          </w:rPr>
          <w:delText>of</w:delText>
        </w:r>
        <w:r w:rsidR="003E414A" w:rsidDel="00D60E5D">
          <w:rPr>
            <w:rStyle w:val="BodyTextChar"/>
          </w:rPr>
          <w:delText xml:space="preserve"> </w:delText>
        </w:r>
        <w:r w:rsidR="002A386B" w:rsidDel="00D60E5D">
          <w:rPr>
            <w:rStyle w:val="BodyTextChar"/>
          </w:rPr>
          <w:delText>2011</w:delText>
        </w:r>
      </w:del>
      <w:ins w:id="308" w:author="Igor P" w:date="2016-09-28T13:54:00Z">
        <w:r w:rsidR="00D60E5D">
          <w:rPr>
            <w:rStyle w:val="BodyTextChar"/>
          </w:rPr>
          <w:t>(Fall 2016)</w:t>
        </w:r>
      </w:ins>
      <w:r w:rsidR="003E414A">
        <w:rPr>
          <w:rStyle w:val="BodyTextChar"/>
        </w:rPr>
        <w:t>,</w:t>
      </w:r>
      <w:r w:rsidRPr="00ED4805">
        <w:rPr>
          <w:rStyle w:val="BodyTextChar"/>
        </w:rPr>
        <w:t xml:space="preserve"> has merged functionality</w:t>
      </w:r>
      <w:r>
        <w:rPr>
          <w:rStyle w:val="BodyTextChar"/>
        </w:rPr>
        <w:t>.</w:t>
      </w:r>
      <w:r w:rsidRPr="00ED4805">
        <w:rPr>
          <w:rStyle w:val="BodyTextChar"/>
        </w:rPr>
        <w:t xml:space="preserve"> </w:t>
      </w:r>
      <w:r>
        <w:rPr>
          <w:rStyle w:val="BodyTextChar"/>
        </w:rPr>
        <w:t>I</w:t>
      </w:r>
      <w:r w:rsidRPr="00ED4805">
        <w:rPr>
          <w:rStyle w:val="BodyTextChar"/>
        </w:rPr>
        <w:t xml:space="preserve">t allows one to produce both standard and non-standard </w:t>
      </w:r>
      <w:proofErr w:type="spellStart"/>
      <w:r w:rsidRPr="00ED4805">
        <w:rPr>
          <w:rStyle w:val="BodyTextChar"/>
        </w:rPr>
        <w:t>InChI</w:t>
      </w:r>
      <w:r>
        <w:rPr>
          <w:rStyle w:val="BodyTextChar"/>
        </w:rPr>
        <w:t>Key</w:t>
      </w:r>
      <w:proofErr w:type="spellEnd"/>
      <w:r>
        <w:rPr>
          <w:rStyle w:val="BodyTextChar"/>
        </w:rPr>
        <w:t>.</w:t>
      </w:r>
      <w:r w:rsidR="00C87BED">
        <w:rPr>
          <w:rStyle w:val="BodyTextChar"/>
        </w:rPr>
        <w:t xml:space="preserve"> </w:t>
      </w:r>
    </w:p>
    <w:p w:rsidR="00E3148F" w:rsidRDefault="00C87BED" w:rsidP="005A476E">
      <w:pPr>
        <w:pStyle w:val="BodyText"/>
        <w:rPr>
          <w:rStyle w:val="BodyTextChar"/>
        </w:rPr>
      </w:pPr>
      <w:r w:rsidRPr="00246A2F">
        <w:t xml:space="preserve">Note that </w:t>
      </w:r>
      <w:r w:rsidR="008611D6">
        <w:t xml:space="preserve">the </w:t>
      </w:r>
      <w:r>
        <w:t xml:space="preserve">current </w:t>
      </w:r>
      <w:r w:rsidRPr="00246A2F">
        <w:t xml:space="preserve">format of </w:t>
      </w:r>
      <w:proofErr w:type="spellStart"/>
      <w:r w:rsidRPr="00246A2F">
        <w:t>InChIKey</w:t>
      </w:r>
      <w:proofErr w:type="spellEnd"/>
      <w:r w:rsidRPr="00246A2F">
        <w:t xml:space="preserve"> is different from </w:t>
      </w:r>
      <w:r w:rsidR="00B61235">
        <w:t xml:space="preserve">that of </w:t>
      </w:r>
      <w:r w:rsidR="005F1F9E">
        <w:t xml:space="preserve">the </w:t>
      </w:r>
      <w:r>
        <w:t>beta version</w:t>
      </w:r>
      <w:r w:rsidR="007D04E5">
        <w:t xml:space="preserve"> (</w:t>
      </w:r>
      <w:r>
        <w:t>2007</w:t>
      </w:r>
      <w:r w:rsidR="007D04E5">
        <w:t>);</w:t>
      </w:r>
      <w:r w:rsidR="00F7528F">
        <w:t xml:space="preserve"> </w:t>
      </w:r>
      <w:r w:rsidR="007D04E5">
        <w:t>t</w:t>
      </w:r>
      <w:r w:rsidR="00F7528F">
        <w:t xml:space="preserve">he format of </w:t>
      </w:r>
      <w:r w:rsidR="005F1F9E">
        <w:t xml:space="preserve">the </w:t>
      </w:r>
      <w:r w:rsidR="00F7528F">
        <w:t xml:space="preserve">standard </w:t>
      </w:r>
      <w:proofErr w:type="spellStart"/>
      <w:r w:rsidR="00F7528F">
        <w:t>InChIKey</w:t>
      </w:r>
      <w:proofErr w:type="spellEnd"/>
      <w:r w:rsidR="00F7528F">
        <w:t xml:space="preserve"> is the same as that </w:t>
      </w:r>
      <w:r w:rsidR="007D04E5">
        <w:t xml:space="preserve">of </w:t>
      </w:r>
      <w:r w:rsidR="00F7528F">
        <w:t xml:space="preserve">v. </w:t>
      </w:r>
      <w:r w:rsidR="00F7528F" w:rsidRPr="00246A2F">
        <w:t>1.02</w:t>
      </w:r>
      <w:r w:rsidR="00F7528F">
        <w:t>-standard</w:t>
      </w:r>
      <w:r w:rsidR="00F7528F" w:rsidRPr="00246A2F">
        <w:t xml:space="preserve"> </w:t>
      </w:r>
      <w:r w:rsidR="00F7528F">
        <w:t>(2009)</w:t>
      </w:r>
      <w:r w:rsidR="00E3148F">
        <w:rPr>
          <w:rStyle w:val="BodyTextChar"/>
        </w:rPr>
        <w:t>.</w:t>
      </w:r>
    </w:p>
    <w:p w:rsidR="00DC2E14" w:rsidRPr="00E63F64" w:rsidRDefault="00DC2E14" w:rsidP="00E63F64">
      <w:pPr>
        <w:pStyle w:val="Heading1"/>
      </w:pPr>
      <w:bookmarkStart w:id="309" w:name="_Toc107649060"/>
      <w:bookmarkStart w:id="310" w:name="_Toc107650945"/>
      <w:bookmarkStart w:id="311" w:name="_Toc462835330"/>
      <w:r w:rsidRPr="00E63F64">
        <w:t xml:space="preserve">II. ABOUT </w:t>
      </w:r>
      <w:proofErr w:type="spellStart"/>
      <w:r w:rsidR="00B47634">
        <w:t>I</w:t>
      </w:r>
      <w:r w:rsidR="00DD0365">
        <w:t>n</w:t>
      </w:r>
      <w:r w:rsidR="00B47634">
        <w:t>C</w:t>
      </w:r>
      <w:r w:rsidR="00DD0365">
        <w:t>h</w:t>
      </w:r>
      <w:r w:rsidR="00B47634">
        <w:t>I</w:t>
      </w:r>
      <w:proofErr w:type="spellEnd"/>
      <w:r w:rsidR="00B47634">
        <w:t xml:space="preserve"> </w:t>
      </w:r>
      <w:r w:rsidRPr="00E63F64">
        <w:t>PROGRAM</w:t>
      </w:r>
      <w:bookmarkEnd w:id="309"/>
      <w:bookmarkEnd w:id="310"/>
      <w:r w:rsidR="00BF33B9">
        <w:t>S</w:t>
      </w:r>
      <w:bookmarkEnd w:id="311"/>
    </w:p>
    <w:p w:rsidR="00AF5849" w:rsidRDefault="00DC2E14" w:rsidP="005A476E">
      <w:pPr>
        <w:pStyle w:val="BodyText"/>
        <w:rPr>
          <w:rStyle w:val="BodyTextChar"/>
        </w:rPr>
      </w:pPr>
      <w:r>
        <w:rPr>
          <w:rStyle w:val="BodyTextChar"/>
        </w:rPr>
        <w:t>T</w:t>
      </w:r>
      <w:r w:rsidR="00293B75">
        <w:rPr>
          <w:rStyle w:val="BodyTextChar"/>
        </w:rPr>
        <w:t>h</w:t>
      </w:r>
      <w:r>
        <w:rPr>
          <w:rStyle w:val="BodyTextChar"/>
        </w:rPr>
        <w:t>is document is accompanied by version 1</w:t>
      </w:r>
      <w:r w:rsidR="002467E5">
        <w:rPr>
          <w:rStyle w:val="BodyTextChar"/>
        </w:rPr>
        <w:t>.</w:t>
      </w:r>
      <w:del w:id="312" w:author="Igor P" w:date="2016-09-28T13:54:00Z">
        <w:r w:rsidR="002A386B" w:rsidDel="00D60E5D">
          <w:rPr>
            <w:rStyle w:val="BodyTextChar"/>
          </w:rPr>
          <w:delText xml:space="preserve">04 </w:delText>
        </w:r>
      </w:del>
      <w:ins w:id="313" w:author="Igor P" w:date="2016-09-28T13:54:00Z">
        <w:r w:rsidR="00D60E5D">
          <w:rPr>
            <w:rStyle w:val="BodyTextChar"/>
          </w:rPr>
          <w:t xml:space="preserve">05 </w:t>
        </w:r>
      </w:ins>
      <w:r>
        <w:rPr>
          <w:rStyle w:val="BodyTextChar"/>
        </w:rPr>
        <w:t xml:space="preserve">of the </w:t>
      </w:r>
      <w:proofErr w:type="spellStart"/>
      <w:r>
        <w:rPr>
          <w:rStyle w:val="BodyTextChar"/>
        </w:rPr>
        <w:t>InChI</w:t>
      </w:r>
      <w:proofErr w:type="spellEnd"/>
      <w:r>
        <w:rPr>
          <w:rStyle w:val="BodyTextChar"/>
        </w:rPr>
        <w:t xml:space="preserve"> generator</w:t>
      </w:r>
      <w:ins w:id="314" w:author="Igor P" w:date="2016-09-28T13:56:00Z">
        <w:r w:rsidR="00D60E5D">
          <w:rPr>
            <w:rStyle w:val="BodyTextChar"/>
          </w:rPr>
          <w:t xml:space="preserve"> executable</w:t>
        </w:r>
      </w:ins>
      <w:r>
        <w:rPr>
          <w:rStyle w:val="BodyTextChar"/>
        </w:rPr>
        <w:t>. This program runs under 32</w:t>
      </w:r>
      <w:ins w:id="315" w:author="Igor P" w:date="2016-09-28T13:54:00Z">
        <w:r w:rsidR="00D60E5D">
          <w:rPr>
            <w:rStyle w:val="BodyTextChar"/>
          </w:rPr>
          <w:t xml:space="preserve">/64 </w:t>
        </w:r>
      </w:ins>
      <w:del w:id="316" w:author="Igor P" w:date="2016-09-28T13:54:00Z">
        <w:r w:rsidDel="00D60E5D">
          <w:rPr>
            <w:rStyle w:val="BodyTextChar"/>
          </w:rPr>
          <w:delText>-</w:delText>
        </w:r>
      </w:del>
      <w:r>
        <w:rPr>
          <w:rStyle w:val="BodyTextChar"/>
        </w:rPr>
        <w:t>bit Microsoft Windows</w:t>
      </w:r>
      <w:ins w:id="317" w:author="Igor P" w:date="2016-09-28T13:55:00Z">
        <w:r w:rsidR="00D60E5D">
          <w:rPr>
            <w:rStyle w:val="BodyTextChar"/>
          </w:rPr>
          <w:t xml:space="preserve"> (</w:t>
        </w:r>
        <w:r w:rsidR="00D60E5D" w:rsidRPr="00A73418">
          <w:rPr>
            <w:rStyle w:val="CodeStyleChar"/>
          </w:rPr>
          <w:t>inchi-1.exe</w:t>
        </w:r>
        <w:r w:rsidR="00D60E5D">
          <w:rPr>
            <w:rStyle w:val="CodeStyleChar"/>
          </w:rPr>
          <w:t>)</w:t>
        </w:r>
      </w:ins>
      <w:r>
        <w:rPr>
          <w:rStyle w:val="BodyTextChar"/>
        </w:rPr>
        <w:t xml:space="preserve"> </w:t>
      </w:r>
      <w:ins w:id="318" w:author="Igor P" w:date="2016-09-28T13:54:00Z">
        <w:r w:rsidR="00D60E5D">
          <w:rPr>
            <w:rStyle w:val="BodyTextChar"/>
          </w:rPr>
          <w:t>a</w:t>
        </w:r>
      </w:ins>
      <w:ins w:id="319" w:author="Igor P" w:date="2016-09-28T13:55:00Z">
        <w:r w:rsidR="00D60E5D">
          <w:rPr>
            <w:rStyle w:val="BodyTextChar"/>
          </w:rPr>
          <w:t>n</w:t>
        </w:r>
      </w:ins>
      <w:ins w:id="320" w:author="Igor P" w:date="2016-09-28T13:54:00Z">
        <w:r w:rsidR="00D60E5D">
          <w:rPr>
            <w:rStyle w:val="BodyTextChar"/>
          </w:rPr>
          <w:t>d Linux</w:t>
        </w:r>
      </w:ins>
      <w:ins w:id="321" w:author="Igor P" w:date="2016-09-28T13:55:00Z">
        <w:r w:rsidR="00D60E5D">
          <w:rPr>
            <w:rStyle w:val="BodyTextChar"/>
          </w:rPr>
          <w:t xml:space="preserve"> </w:t>
        </w:r>
        <w:r w:rsidR="00D60E5D">
          <w:rPr>
            <w:rStyle w:val="BodyTextChar"/>
          </w:rPr>
          <w:lastRenderedPageBreak/>
          <w:t>(</w:t>
        </w:r>
        <w:r w:rsidR="00D60E5D" w:rsidRPr="00A73418">
          <w:rPr>
            <w:rStyle w:val="CodeStyleChar"/>
          </w:rPr>
          <w:t>inchi-</w:t>
        </w:r>
        <w:r w:rsidR="00D60E5D">
          <w:rPr>
            <w:rStyle w:val="CodeStyleChar"/>
          </w:rPr>
          <w:t xml:space="preserve">1) </w:t>
        </w:r>
      </w:ins>
      <w:del w:id="322" w:author="Igor P" w:date="2016-09-28T13:55:00Z">
        <w:r w:rsidDel="00D60E5D">
          <w:rPr>
            <w:rStyle w:val="BodyTextChar"/>
          </w:rPr>
          <w:delText xml:space="preserve">Operating </w:delText>
        </w:r>
      </w:del>
      <w:ins w:id="323" w:author="Igor P" w:date="2016-09-28T13:55:00Z">
        <w:r w:rsidR="00D60E5D">
          <w:rPr>
            <w:rStyle w:val="BodyTextChar"/>
          </w:rPr>
          <w:t xml:space="preserve">operating </w:t>
        </w:r>
      </w:ins>
      <w:del w:id="324" w:author="Igor P" w:date="2016-09-28T13:55:00Z">
        <w:r w:rsidDel="00D60E5D">
          <w:rPr>
            <w:rStyle w:val="BodyTextChar"/>
          </w:rPr>
          <w:delText>Systems</w:delText>
        </w:r>
      </w:del>
      <w:ins w:id="325" w:author="Igor P" w:date="2016-09-28T13:55:00Z">
        <w:r w:rsidR="00D60E5D">
          <w:rPr>
            <w:rStyle w:val="BodyTextChar"/>
          </w:rPr>
          <w:t>systems</w:t>
        </w:r>
      </w:ins>
      <w:r>
        <w:rPr>
          <w:rStyle w:val="BodyTextChar"/>
        </w:rPr>
        <w:t xml:space="preserve">. </w:t>
      </w:r>
      <w:ins w:id="326" w:author="Igor P" w:date="2016-09-28T13:55:00Z">
        <w:r w:rsidR="00D60E5D">
          <w:rPr>
            <w:rStyle w:val="BodyTextChar"/>
          </w:rPr>
          <w:t xml:space="preserve">Also included </w:t>
        </w:r>
      </w:ins>
      <w:del w:id="327" w:author="Igor P" w:date="2016-09-28T13:55:00Z">
        <w:r w:rsidDel="00D60E5D">
          <w:rPr>
            <w:rStyle w:val="BodyTextChar"/>
          </w:rPr>
          <w:delText>The main program,</w:delText>
        </w:r>
      </w:del>
      <w:proofErr w:type="gramStart"/>
      <w:ins w:id="328" w:author="Igor P" w:date="2016-09-28T13:55:00Z">
        <w:r w:rsidR="00D60E5D">
          <w:rPr>
            <w:rStyle w:val="BodyTextChar"/>
          </w:rPr>
          <w:t xml:space="preserve">is </w:t>
        </w:r>
      </w:ins>
      <w:r>
        <w:rPr>
          <w:rStyle w:val="BodyTextChar"/>
        </w:rPr>
        <w:t xml:space="preserve"> </w:t>
      </w:r>
      <w:r w:rsidR="00D8293C">
        <w:rPr>
          <w:rStyle w:val="CodeStyleChar"/>
        </w:rPr>
        <w:t>winchi</w:t>
      </w:r>
      <w:r w:rsidR="00B362A8" w:rsidRPr="00252CF7">
        <w:rPr>
          <w:rStyle w:val="CodeStyleChar"/>
        </w:rPr>
        <w:t>-1</w:t>
      </w:r>
      <w:r w:rsidRPr="00252CF7">
        <w:rPr>
          <w:rStyle w:val="CodeStyleChar"/>
        </w:rPr>
        <w:t>.exe</w:t>
      </w:r>
      <w:proofErr w:type="gramEnd"/>
      <w:r>
        <w:rPr>
          <w:rStyle w:val="BodyTextChar"/>
        </w:rPr>
        <w:t xml:space="preserve">, is a conventional Windows </w:t>
      </w:r>
      <w:r w:rsidR="00F81C23">
        <w:rPr>
          <w:rStyle w:val="BodyTextChar"/>
        </w:rPr>
        <w:t xml:space="preserve">graphical-interface </w:t>
      </w:r>
      <w:r>
        <w:rPr>
          <w:rStyle w:val="BodyTextChar"/>
        </w:rPr>
        <w:t>application</w:t>
      </w:r>
      <w:r w:rsidR="008668EC">
        <w:rPr>
          <w:rStyle w:val="BodyTextChar"/>
        </w:rPr>
        <w:t xml:space="preserve">. </w:t>
      </w:r>
    </w:p>
    <w:p w:rsidR="00972190" w:rsidDel="00D60E5D" w:rsidRDefault="008668EC" w:rsidP="005A476E">
      <w:pPr>
        <w:pStyle w:val="BodyText"/>
        <w:rPr>
          <w:del w:id="329" w:author="Igor P" w:date="2016-09-28T13:56:00Z"/>
          <w:rStyle w:val="BodyTextChar"/>
        </w:rPr>
      </w:pPr>
      <w:del w:id="330" w:author="Igor P" w:date="2016-09-28T13:56:00Z">
        <w:r w:rsidDel="00D60E5D">
          <w:rPr>
            <w:rStyle w:val="BodyTextChar"/>
          </w:rPr>
          <w:delText>T</w:delText>
        </w:r>
        <w:r w:rsidR="00F81C23" w:rsidDel="00D60E5D">
          <w:rPr>
            <w:rStyle w:val="BodyTextChar"/>
          </w:rPr>
          <w:delText xml:space="preserve">he </w:delText>
        </w:r>
        <w:r w:rsidR="00DC2E14" w:rsidDel="00D60E5D">
          <w:rPr>
            <w:rStyle w:val="BodyTextChar"/>
          </w:rPr>
          <w:delText xml:space="preserve">‘command line’ version </w:delText>
        </w:r>
        <w:r w:rsidR="00657AFC" w:rsidRPr="00A73418" w:rsidDel="00D60E5D">
          <w:rPr>
            <w:rStyle w:val="CodeStyleChar"/>
          </w:rPr>
          <w:delText>inchi-1.exe</w:delText>
        </w:r>
        <w:r w:rsidR="00657AFC" w:rsidDel="00D60E5D">
          <w:rPr>
            <w:rStyle w:val="BodyTextChar"/>
          </w:rPr>
          <w:delText xml:space="preserve"> </w:delText>
        </w:r>
        <w:r w:rsidR="00DC2E14" w:rsidDel="00D60E5D">
          <w:rPr>
            <w:rStyle w:val="BodyTextChar"/>
          </w:rPr>
          <w:delText xml:space="preserve">is also included.  A version recompiled under Linux </w:delText>
        </w:r>
        <w:r w:rsidR="00972190" w:rsidDel="00D60E5D">
          <w:rPr>
            <w:rStyle w:val="BodyTextChar"/>
          </w:rPr>
          <w:delText>(32 and 64 bit executables</w:delText>
        </w:r>
        <w:r w:rsidR="003F4A27" w:rsidDel="00D60E5D">
          <w:rPr>
            <w:rStyle w:val="BodyTextChar"/>
          </w:rPr>
          <w:delText>,</w:delText>
        </w:r>
        <w:r w:rsidDel="00D60E5D">
          <w:rPr>
            <w:rStyle w:val="BodyTextChar"/>
          </w:rPr>
          <w:delText xml:space="preserve"> </w:delText>
        </w:r>
        <w:r w:rsidRPr="00252CF7" w:rsidDel="00D60E5D">
          <w:rPr>
            <w:rStyle w:val="CodeStyleChar"/>
          </w:rPr>
          <w:delText>inchi-1</w:delText>
        </w:r>
        <w:r w:rsidR="00972190" w:rsidDel="00D60E5D">
          <w:rPr>
            <w:rStyle w:val="BodyTextChar"/>
          </w:rPr>
          <w:delText xml:space="preserve">) </w:delText>
        </w:r>
        <w:r w:rsidR="00DC2E14" w:rsidDel="00D60E5D">
          <w:rPr>
            <w:rStyle w:val="BodyTextChar"/>
          </w:rPr>
          <w:delText xml:space="preserve">without any changes is also </w:delText>
        </w:r>
        <w:r w:rsidR="00657AFC" w:rsidDel="00D60E5D">
          <w:rPr>
            <w:rStyle w:val="BodyTextChar"/>
          </w:rPr>
          <w:delText>supplied</w:delText>
        </w:r>
        <w:r w:rsidR="00DC2E14" w:rsidDel="00D60E5D">
          <w:rPr>
            <w:rStyle w:val="BodyTextChar"/>
          </w:rPr>
          <w:delText xml:space="preserve">. </w:delText>
        </w:r>
      </w:del>
    </w:p>
    <w:p w:rsidR="00DC2E14" w:rsidRDefault="00DC2E14" w:rsidP="005A476E">
      <w:pPr>
        <w:pStyle w:val="BodyText"/>
        <w:rPr>
          <w:rStyle w:val="BodyTextChar"/>
        </w:rPr>
      </w:pPr>
      <w:r>
        <w:rPr>
          <w:rStyle w:val="BodyTextChar"/>
        </w:rPr>
        <w:t xml:space="preserve">The program </w:t>
      </w:r>
      <w:r w:rsidR="00AF5849">
        <w:rPr>
          <w:rStyle w:val="CodeStyleChar"/>
        </w:rPr>
        <w:t>winchi</w:t>
      </w:r>
      <w:r w:rsidR="00AF5849" w:rsidRPr="00252CF7">
        <w:rPr>
          <w:rStyle w:val="CodeStyleChar"/>
        </w:rPr>
        <w:t>-1</w:t>
      </w:r>
      <w:r w:rsidR="00AF5849">
        <w:rPr>
          <w:rStyle w:val="CodeStyleChar"/>
        </w:rPr>
        <w:t xml:space="preserve"> </w:t>
      </w:r>
      <w:r>
        <w:rPr>
          <w:rStyle w:val="BodyTextChar"/>
        </w:rPr>
        <w:t>takes an input structure and generates both graphical and text output in a form designed to allow critical examination of the</w:t>
      </w:r>
      <w:r w:rsidR="008E5C9B">
        <w:rPr>
          <w:rStyle w:val="BodyTextChar"/>
        </w:rPr>
        <w:t xml:space="preserve"> </w:t>
      </w:r>
      <w:proofErr w:type="spellStart"/>
      <w:r>
        <w:rPr>
          <w:rStyle w:val="BodyTextChar"/>
        </w:rPr>
        <w:t>InChI</w:t>
      </w:r>
      <w:proofErr w:type="spellEnd"/>
      <w:r>
        <w:rPr>
          <w:rStyle w:val="BodyTextChar"/>
        </w:rPr>
        <w:t>. The Identifier and associated text output may be parsed and annotated</w:t>
      </w:r>
      <w:del w:id="331" w:author="Igor P" w:date="2016-09-28T13:56:00Z">
        <w:r w:rsidDel="00D60E5D">
          <w:rPr>
            <w:rStyle w:val="BodyTextChar"/>
          </w:rPr>
          <w:delText xml:space="preserve"> in either a simple plain text or XML (eXtensible Markup Language) format</w:delText>
        </w:r>
      </w:del>
      <w:r>
        <w:rPr>
          <w:rStyle w:val="BodyTextChar"/>
        </w:rPr>
        <w:t>.</w:t>
      </w:r>
    </w:p>
    <w:p w:rsidR="00972190" w:rsidRDefault="00DC2E14" w:rsidP="005A476E">
      <w:pPr>
        <w:pStyle w:val="BodyText"/>
        <w:rPr>
          <w:rStyle w:val="BodyTextChar"/>
        </w:rPr>
      </w:pPr>
      <w:r>
        <w:rPr>
          <w:rStyle w:val="BodyTextChar"/>
        </w:rPr>
        <w:t xml:space="preserve">As structure input, the program currently accepts standard </w:t>
      </w:r>
      <w:proofErr w:type="spellStart"/>
      <w:r>
        <w:rPr>
          <w:rStyle w:val="BodyTextChar"/>
        </w:rPr>
        <w:t>SDfiles</w:t>
      </w:r>
      <w:proofErr w:type="spellEnd"/>
      <w:r>
        <w:rPr>
          <w:rStyle w:val="BodyTextChar"/>
        </w:rPr>
        <w:t xml:space="preserve">, </w:t>
      </w:r>
      <w:proofErr w:type="spellStart"/>
      <w:r>
        <w:rPr>
          <w:rStyle w:val="BodyTextChar"/>
        </w:rPr>
        <w:t>Molfiles</w:t>
      </w:r>
      <w:proofErr w:type="spellEnd"/>
      <w:r>
        <w:rPr>
          <w:rStyle w:val="BodyTextChar"/>
        </w:rPr>
        <w:t xml:space="preserve"> </w:t>
      </w:r>
      <w:r w:rsidR="001434B1">
        <w:rPr>
          <w:rStyle w:val="BodyTextChar"/>
        </w:rPr>
        <w:br/>
      </w:r>
      <w:r>
        <w:rPr>
          <w:rStyle w:val="BodyTextChar"/>
        </w:rPr>
        <w:t xml:space="preserve">[see “Description of several chemical structure file formats used by computer programs developed at Molecular Design Limited” by Arthur Dalby, James G. </w:t>
      </w:r>
      <w:proofErr w:type="spellStart"/>
      <w:r>
        <w:rPr>
          <w:rStyle w:val="BodyTextChar"/>
        </w:rPr>
        <w:t>Nourse</w:t>
      </w:r>
      <w:proofErr w:type="spellEnd"/>
      <w:r>
        <w:rPr>
          <w:rStyle w:val="BodyTextChar"/>
        </w:rPr>
        <w:t xml:space="preserve">, W. Douglas </w:t>
      </w:r>
      <w:proofErr w:type="spellStart"/>
      <w:r>
        <w:rPr>
          <w:rStyle w:val="BodyTextChar"/>
        </w:rPr>
        <w:t>Hounshell</w:t>
      </w:r>
      <w:proofErr w:type="spellEnd"/>
      <w:r>
        <w:rPr>
          <w:rStyle w:val="BodyTextChar"/>
        </w:rPr>
        <w:t xml:space="preserve">, Ann K. I. </w:t>
      </w:r>
      <w:proofErr w:type="spellStart"/>
      <w:r>
        <w:rPr>
          <w:rStyle w:val="BodyTextChar"/>
        </w:rPr>
        <w:t>Gushurst</w:t>
      </w:r>
      <w:proofErr w:type="spellEnd"/>
      <w:r>
        <w:rPr>
          <w:rStyle w:val="BodyTextChar"/>
        </w:rPr>
        <w:t xml:space="preserve">, David L. Grier, Burton A. Leland, and John </w:t>
      </w:r>
      <w:proofErr w:type="spellStart"/>
      <w:r>
        <w:rPr>
          <w:rStyle w:val="BodyTextChar"/>
        </w:rPr>
        <w:t>Laufer</w:t>
      </w:r>
      <w:proofErr w:type="spellEnd"/>
      <w:r>
        <w:rPr>
          <w:rStyle w:val="BodyTextChar"/>
        </w:rPr>
        <w:t xml:space="preserve">, Journal of Chemical Information and Computer Sciences, 1992; 32(3); pp. 244-255; a more recent description of V2000 format may be downloaded from http://www.mdli.com/downloads/public/ctfile/ctfile.jsp], or its own output produced when the “Full auxiliary information” option is selected. Input may originate from individual disk files or through the Windows clipboard. </w:t>
      </w:r>
      <w:ins w:id="332" w:author="Alan McNaught" w:date="2016-09-28T14:47:00Z">
        <w:r w:rsidR="002A4CC8">
          <w:rPr>
            <w:rStyle w:val="BodyTextChar"/>
          </w:rPr>
          <w:t>From</w:t>
        </w:r>
      </w:ins>
      <w:bookmarkStart w:id="333" w:name="_GoBack"/>
      <w:bookmarkEnd w:id="333"/>
      <w:ins w:id="334" w:author="Igor P" w:date="2016-09-28T13:56:00Z">
        <w:del w:id="335" w:author="Alan McNaught" w:date="2016-09-28T14:47:00Z">
          <w:r w:rsidR="00D60E5D" w:rsidDel="002A4CC8">
            <w:rPr>
              <w:rStyle w:val="BodyTextChar"/>
            </w:rPr>
            <w:delText>Since</w:delText>
          </w:r>
        </w:del>
        <w:r w:rsidR="00D60E5D">
          <w:rPr>
            <w:rStyle w:val="BodyTextChar"/>
          </w:rPr>
          <w:t xml:space="preserve"> v. 1.05, </w:t>
        </w:r>
        <w:del w:id="336" w:author="Alan McNaught" w:date="2016-09-28T14:47:00Z">
          <w:r w:rsidR="00D60E5D" w:rsidDel="002A4CC8">
            <w:rPr>
              <w:rStyle w:val="BodyTextChar"/>
            </w:rPr>
            <w:delText xml:space="preserve">a </w:delText>
          </w:r>
        </w:del>
        <w:r w:rsidR="00D60E5D">
          <w:rPr>
            <w:rStyle w:val="BodyTextChar"/>
          </w:rPr>
          <w:t xml:space="preserve">limited support of V3000 </w:t>
        </w:r>
        <w:proofErr w:type="spellStart"/>
        <w:r w:rsidR="00D60E5D">
          <w:rPr>
            <w:rStyle w:val="BodyTextChar"/>
          </w:rPr>
          <w:t>Molfiles</w:t>
        </w:r>
        <w:proofErr w:type="spellEnd"/>
        <w:r w:rsidR="00D60E5D">
          <w:rPr>
            <w:rStyle w:val="BodyTextChar"/>
          </w:rPr>
          <w:t xml:space="preserve"> is included.</w:t>
        </w:r>
      </w:ins>
    </w:p>
    <w:p w:rsidR="00DC2E14" w:rsidRDefault="00DC2E14" w:rsidP="005A476E">
      <w:pPr>
        <w:pStyle w:val="BodyText"/>
        <w:rPr>
          <w:rStyle w:val="BodyTextChar"/>
        </w:rPr>
      </w:pPr>
      <w:proofErr w:type="spellStart"/>
      <w:r>
        <w:rPr>
          <w:rStyle w:val="BodyTextChar"/>
        </w:rPr>
        <w:t>InChI</w:t>
      </w:r>
      <w:proofErr w:type="spellEnd"/>
      <w:r>
        <w:rPr>
          <w:rStyle w:val="BodyTextChar"/>
        </w:rPr>
        <w:t xml:space="preserve"> may be also generated </w:t>
      </w:r>
      <w:r w:rsidR="00CB0277">
        <w:rPr>
          <w:rStyle w:val="BodyTextChar"/>
        </w:rPr>
        <w:t>by using Software Library/</w:t>
      </w:r>
      <w:r>
        <w:rPr>
          <w:rStyle w:val="BodyTextChar"/>
        </w:rPr>
        <w:t xml:space="preserve">application programming interface (API). This is described later. </w:t>
      </w:r>
    </w:p>
    <w:p w:rsidR="00DC2E14" w:rsidRDefault="00DC2E14">
      <w:pPr>
        <w:pStyle w:val="Heading1"/>
      </w:pPr>
      <w:bookmarkStart w:id="337" w:name="_Toc107649061"/>
      <w:bookmarkStart w:id="338" w:name="_Toc107650946"/>
      <w:bookmarkStart w:id="339" w:name="_Toc462835331"/>
      <w:r>
        <w:t xml:space="preserve">III. RUNNING </w:t>
      </w:r>
      <w:proofErr w:type="spellStart"/>
      <w:r w:rsidR="00B47634">
        <w:t>I</w:t>
      </w:r>
      <w:r w:rsidR="00DD0365">
        <w:t>n</w:t>
      </w:r>
      <w:r w:rsidR="00B47634">
        <w:t>C</w:t>
      </w:r>
      <w:r w:rsidR="00DD0365">
        <w:t>h</w:t>
      </w:r>
      <w:r w:rsidR="00B47634">
        <w:t>I</w:t>
      </w:r>
      <w:proofErr w:type="spellEnd"/>
      <w:r>
        <w:t xml:space="preserve"> PROGRAM</w:t>
      </w:r>
      <w:bookmarkEnd w:id="337"/>
      <w:bookmarkEnd w:id="338"/>
      <w:r w:rsidR="00BF33B9">
        <w:t>S</w:t>
      </w:r>
      <w:bookmarkEnd w:id="339"/>
    </w:p>
    <w:p w:rsidR="000E43FB" w:rsidRDefault="000E43FB" w:rsidP="000E43FB">
      <w:pPr>
        <w:pStyle w:val="Heading2"/>
      </w:pPr>
      <w:bookmarkStart w:id="340" w:name="_Toc462835332"/>
      <w:r>
        <w:rPr>
          <w:rStyle w:val="Heading2Char"/>
        </w:rPr>
        <w:t>Graphical Interface Program (winchi-1)</w:t>
      </w:r>
      <w:bookmarkEnd w:id="340"/>
    </w:p>
    <w:p w:rsidR="001C5155" w:rsidRDefault="001C5155" w:rsidP="001C5155">
      <w:pPr>
        <w:pStyle w:val="Heading3"/>
        <w:rPr>
          <w:rStyle w:val="BodyTextChar"/>
        </w:rPr>
      </w:pPr>
      <w:bookmarkStart w:id="341" w:name="_Toc462835333"/>
      <w:r>
        <w:rPr>
          <w:rStyle w:val="BodyTextChar"/>
        </w:rPr>
        <w:t>Introduction</w:t>
      </w:r>
      <w:bookmarkEnd w:id="341"/>
    </w:p>
    <w:p w:rsidR="00DC2E14" w:rsidRDefault="00DC2E14" w:rsidP="005A476E">
      <w:pPr>
        <w:pStyle w:val="BodyText"/>
        <w:rPr>
          <w:rStyle w:val="BodyTextChar"/>
        </w:rPr>
      </w:pPr>
      <w:r>
        <w:rPr>
          <w:rStyle w:val="BodyTextChar"/>
        </w:rPr>
        <w:t xml:space="preserve">The </w:t>
      </w:r>
      <w:proofErr w:type="spellStart"/>
      <w:r>
        <w:rPr>
          <w:rStyle w:val="BodyTextChar"/>
        </w:rPr>
        <w:t>InChI</w:t>
      </w:r>
      <w:proofErr w:type="spellEnd"/>
      <w:r>
        <w:rPr>
          <w:rStyle w:val="BodyTextChar"/>
        </w:rPr>
        <w:t xml:space="preserve"> generation program is provided along with sample chemical structures in a ‘zip’ file </w:t>
      </w:r>
      <w:r w:rsidR="00933D20">
        <w:rPr>
          <w:rStyle w:val="BodyTextChar"/>
        </w:rPr>
        <w:t>INCHI-1-BIN</w:t>
      </w:r>
      <w:r>
        <w:rPr>
          <w:rStyle w:val="BodyTextChar"/>
        </w:rPr>
        <w:t xml:space="preserve">.zip. To use this program, first extract the contents of the file to a </w:t>
      </w:r>
      <w:r>
        <w:rPr>
          <w:rStyle w:val="BodyTextChar"/>
        </w:rPr>
        <w:lastRenderedPageBreak/>
        <w:t xml:space="preserve">directory of your choice. To start the program, run the file </w:t>
      </w:r>
      <w:r w:rsidR="00D8293C">
        <w:rPr>
          <w:rStyle w:val="CodeStyleChar"/>
        </w:rPr>
        <w:t>winchi</w:t>
      </w:r>
      <w:r w:rsidR="00B362A8" w:rsidRPr="00D8293C">
        <w:rPr>
          <w:rStyle w:val="CodeStyleChar"/>
        </w:rPr>
        <w:t>-1</w:t>
      </w:r>
      <w:r w:rsidRPr="00D8293C">
        <w:rPr>
          <w:rStyle w:val="CodeStyleChar"/>
        </w:rPr>
        <w:t>.exe</w:t>
      </w:r>
      <w:r>
        <w:rPr>
          <w:rStyle w:val="BodyTextChar"/>
        </w:rPr>
        <w:t xml:space="preserve"> that was extracted from the zip file. Figure 1 then appears on your monitor.</w:t>
      </w:r>
    </w:p>
    <w:p w:rsidR="00DC2E14" w:rsidRDefault="00DC2E14">
      <w:pPr>
        <w:rPr>
          <w:rStyle w:val="BodyTextChar"/>
        </w:rPr>
      </w:pPr>
    </w:p>
    <w:p w:rsidR="00DC2E14" w:rsidRDefault="00DC2E14">
      <w:pPr>
        <w:rPr>
          <w:rStyle w:val="BodyTextChar"/>
        </w:rPr>
      </w:pPr>
    </w:p>
    <w:tbl>
      <w:tblPr>
        <w:tblW w:w="0" w:type="auto"/>
        <w:tblBorders>
          <w:insideH w:val="single" w:sz="4" w:space="0" w:color="auto"/>
          <w:insideV w:val="single" w:sz="4" w:space="0" w:color="auto"/>
        </w:tblBorders>
        <w:tblLook w:val="0000" w:firstRow="0" w:lastRow="0" w:firstColumn="0" w:lastColumn="0" w:noHBand="0" w:noVBand="0"/>
      </w:tblPr>
      <w:tblGrid>
        <w:gridCol w:w="8640"/>
      </w:tblGrid>
      <w:tr w:rsidR="00DC2E14">
        <w:tc>
          <w:tcPr>
            <w:tcW w:w="8043" w:type="dxa"/>
            <w:tcBorders>
              <w:bottom w:val="nil"/>
            </w:tcBorders>
          </w:tcPr>
          <w:p w:rsidR="00DC2E14" w:rsidRDefault="00543175">
            <w:pPr>
              <w:rPr>
                <w:rStyle w:val="BodyTextChar"/>
              </w:rPr>
            </w:pPr>
            <w:r w:rsidRPr="00A73558">
              <w:rPr>
                <w:rStyle w:val="BodyTextChar"/>
                <w:noProof/>
                <w:lang w:val="en-GB" w:eastAsia="en-GB"/>
              </w:rPr>
              <w:drawing>
                <wp:inline distT="0" distB="0" distL="0" distR="0" wp14:anchorId="79AB410D" wp14:editId="39EB97DE">
                  <wp:extent cx="5486400" cy="3762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762375"/>
                          </a:xfrm>
                          <a:prstGeom prst="rect">
                            <a:avLst/>
                          </a:prstGeom>
                          <a:noFill/>
                          <a:ln>
                            <a:noFill/>
                          </a:ln>
                        </pic:spPr>
                      </pic:pic>
                    </a:graphicData>
                  </a:graphic>
                </wp:inline>
              </w:drawing>
            </w:r>
          </w:p>
        </w:tc>
      </w:tr>
      <w:tr w:rsidR="00DC2E14">
        <w:tc>
          <w:tcPr>
            <w:tcW w:w="8043" w:type="dxa"/>
            <w:tcBorders>
              <w:top w:val="nil"/>
              <w:bottom w:val="nil"/>
            </w:tcBorders>
            <w:vAlign w:val="center"/>
          </w:tcPr>
          <w:p w:rsidR="00DC2E14" w:rsidRPr="00FE6A3F" w:rsidRDefault="00547BEF">
            <w:pPr>
              <w:jc w:val="center"/>
              <w:rPr>
                <w:rStyle w:val="BodyTextChar"/>
                <w:b/>
              </w:rPr>
            </w:pPr>
            <w:r w:rsidRPr="00FE6A3F">
              <w:rPr>
                <w:rStyle w:val="BodyTextChar"/>
                <w:b/>
              </w:rPr>
              <w:t>Figure 1</w:t>
            </w:r>
          </w:p>
        </w:tc>
      </w:tr>
    </w:tbl>
    <w:p w:rsidR="00DC2E14" w:rsidRDefault="00DC2E14">
      <w:pPr>
        <w:rPr>
          <w:rStyle w:val="BodyTextChar"/>
        </w:rPr>
      </w:pPr>
    </w:p>
    <w:p w:rsidR="00DC2E14" w:rsidRDefault="00DC2E14" w:rsidP="005A476E">
      <w:pPr>
        <w:pStyle w:val="BodyText"/>
        <w:rPr>
          <w:rStyle w:val="BodyTextChar"/>
        </w:rPr>
      </w:pPr>
      <w:r>
        <w:rPr>
          <w:rStyle w:val="BodyTextChar"/>
        </w:rPr>
        <w:t xml:space="preserve">Generating an </w:t>
      </w:r>
      <w:proofErr w:type="spellStart"/>
      <w:r>
        <w:rPr>
          <w:rStyle w:val="BodyTextChar"/>
        </w:rPr>
        <w:t>InChI</w:t>
      </w:r>
      <w:proofErr w:type="spellEnd"/>
      <w:r>
        <w:rPr>
          <w:rStyle w:val="BodyTextChar"/>
        </w:rPr>
        <w:t xml:space="preserve"> begins with the selection of an input structure file. The simplest way is to drag the input structure file from Windows Explorer directory list into the </w:t>
      </w:r>
      <w:proofErr w:type="spellStart"/>
      <w:r>
        <w:rPr>
          <w:rStyle w:val="BodyTextChar"/>
        </w:rPr>
        <w:t>InChI</w:t>
      </w:r>
      <w:proofErr w:type="spellEnd"/>
      <w:r>
        <w:rPr>
          <w:rStyle w:val="BodyTextChar"/>
        </w:rPr>
        <w:t xml:space="preserve"> window. Structures also may be copied from certain chemical structure editors (ISIS/Draw with “Copy </w:t>
      </w:r>
      <w:proofErr w:type="spellStart"/>
      <w:r>
        <w:rPr>
          <w:rStyle w:val="BodyTextChar"/>
        </w:rPr>
        <w:t>Mol</w:t>
      </w:r>
      <w:proofErr w:type="spellEnd"/>
      <w:r>
        <w:rPr>
          <w:rStyle w:val="BodyTextChar"/>
        </w:rPr>
        <w:t>/</w:t>
      </w:r>
      <w:proofErr w:type="spellStart"/>
      <w:r>
        <w:rPr>
          <w:rStyle w:val="BodyTextChar"/>
        </w:rPr>
        <w:t>Rxnfile</w:t>
      </w:r>
      <w:proofErr w:type="spellEnd"/>
      <w:r>
        <w:rPr>
          <w:rStyle w:val="BodyTextChar"/>
        </w:rPr>
        <w:t xml:space="preserve"> to the Clipboard” option or from ACD/</w:t>
      </w:r>
      <w:proofErr w:type="spellStart"/>
      <w:r>
        <w:rPr>
          <w:rStyle w:val="BodyTextChar"/>
        </w:rPr>
        <w:t>ChemSketch</w:t>
      </w:r>
      <w:proofErr w:type="spellEnd"/>
      <w:r>
        <w:rPr>
          <w:rStyle w:val="BodyTextChar"/>
        </w:rPr>
        <w:t xml:space="preserve">) and pasted into the </w:t>
      </w:r>
      <w:proofErr w:type="spellStart"/>
      <w:r>
        <w:rPr>
          <w:rStyle w:val="BodyTextChar"/>
        </w:rPr>
        <w:t>InChI</w:t>
      </w:r>
      <w:proofErr w:type="spellEnd"/>
      <w:r>
        <w:rPr>
          <w:rStyle w:val="BodyTextChar"/>
        </w:rPr>
        <w:t xml:space="preserve"> window (Select Edit </w:t>
      </w:r>
      <w:r>
        <w:rPr>
          <w:rStyle w:val="BodyTextChar"/>
        </w:rPr>
        <w:sym w:font="Symbol" w:char="F0AE"/>
      </w:r>
      <w:r>
        <w:rPr>
          <w:rStyle w:val="BodyTextChar"/>
        </w:rPr>
        <w:t xml:space="preserve"> Paste from </w:t>
      </w:r>
      <w:proofErr w:type="spellStart"/>
      <w:r>
        <w:rPr>
          <w:rStyle w:val="BodyTextChar"/>
        </w:rPr>
        <w:t>InChI</w:t>
      </w:r>
      <w:proofErr w:type="spellEnd"/>
      <w:r>
        <w:rPr>
          <w:rStyle w:val="BodyTextChar"/>
        </w:rPr>
        <w:t xml:space="preserve"> menu). </w:t>
      </w:r>
      <w:r w:rsidR="003F4A27">
        <w:rPr>
          <w:rStyle w:val="BodyTextChar"/>
        </w:rPr>
        <w:t>The i</w:t>
      </w:r>
      <w:r>
        <w:rPr>
          <w:rStyle w:val="BodyTextChar"/>
        </w:rPr>
        <w:t xml:space="preserve">nput structure file pathname may be provided as a command line option when you start </w:t>
      </w:r>
      <w:r w:rsidR="00D8293C" w:rsidRPr="00D8293C">
        <w:rPr>
          <w:rStyle w:val="CodeStyleChar"/>
        </w:rPr>
        <w:t>winchi-1</w:t>
      </w:r>
      <w:r>
        <w:rPr>
          <w:rStyle w:val="BodyTextChar"/>
        </w:rPr>
        <w:t xml:space="preserve">. Selection of the input structure file may also be done by first clicking on the ‘Open’ button (top left corner of Figure 1) and then, in the </w:t>
      </w:r>
      <w:r w:rsidR="003F4A27">
        <w:rPr>
          <w:rStyle w:val="BodyTextChar"/>
        </w:rPr>
        <w:t>d</w:t>
      </w:r>
      <w:r>
        <w:rPr>
          <w:rStyle w:val="BodyTextChar"/>
        </w:rPr>
        <w:t>ialog box that appears (as shown in Figure 2),</w:t>
      </w:r>
    </w:p>
    <w:p w:rsidR="00DC2E14" w:rsidRDefault="00DC2E14">
      <w:pPr>
        <w:rPr>
          <w:rStyle w:val="BodyTextChar"/>
        </w:rPr>
      </w:pPr>
    </w:p>
    <w:tbl>
      <w:tblPr>
        <w:tblW w:w="0" w:type="auto"/>
        <w:tblInd w:w="558" w:type="dxa"/>
        <w:tblBorders>
          <w:insideH w:val="single" w:sz="4" w:space="0" w:color="auto"/>
          <w:insideV w:val="single" w:sz="4" w:space="0" w:color="auto"/>
        </w:tblBorders>
        <w:tblLook w:val="0000" w:firstRow="0" w:lastRow="0" w:firstColumn="0" w:lastColumn="0" w:noHBand="0" w:noVBand="0"/>
      </w:tblPr>
      <w:tblGrid>
        <w:gridCol w:w="6951"/>
      </w:tblGrid>
      <w:tr w:rsidR="00DC2E14">
        <w:tc>
          <w:tcPr>
            <w:tcW w:w="6300" w:type="dxa"/>
            <w:tcBorders>
              <w:bottom w:val="nil"/>
            </w:tcBorders>
          </w:tcPr>
          <w:p w:rsidR="00DC2E14" w:rsidRDefault="00933D20" w:rsidP="00AF3C87">
            <w:pPr>
              <w:keepNext/>
              <w:keepLines/>
              <w:rPr>
                <w:rStyle w:val="BodyTextChar"/>
              </w:rPr>
            </w:pPr>
            <w:r w:rsidRPr="00E503FB">
              <w:rPr>
                <w:rStyle w:val="BodyTextChar"/>
              </w:rPr>
              <w:lastRenderedPageBreak/>
              <w:t xml:space="preserve"> </w:t>
            </w:r>
            <w:r w:rsidR="002F1B88" w:rsidRPr="00801C08">
              <w:rPr>
                <w:rStyle w:val="BodyTextChar"/>
              </w:rPr>
              <w:t xml:space="preserve"> </w:t>
            </w:r>
            <w:r w:rsidR="00543175" w:rsidRPr="00A73558">
              <w:rPr>
                <w:rStyle w:val="BodyTextChar"/>
                <w:noProof/>
                <w:lang w:val="en-GB" w:eastAsia="en-GB"/>
              </w:rPr>
              <w:drawing>
                <wp:inline distT="0" distB="0" distL="0" distR="0" wp14:anchorId="1E2DFB23" wp14:editId="65083F3C">
                  <wp:extent cx="4276725" cy="1743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6725" cy="1743075"/>
                          </a:xfrm>
                          <a:prstGeom prst="rect">
                            <a:avLst/>
                          </a:prstGeom>
                          <a:noFill/>
                          <a:ln>
                            <a:noFill/>
                          </a:ln>
                        </pic:spPr>
                      </pic:pic>
                    </a:graphicData>
                  </a:graphic>
                </wp:inline>
              </w:drawing>
            </w:r>
          </w:p>
        </w:tc>
      </w:tr>
      <w:tr w:rsidR="00DC2E14">
        <w:tc>
          <w:tcPr>
            <w:tcW w:w="6300" w:type="dxa"/>
            <w:tcBorders>
              <w:top w:val="nil"/>
              <w:bottom w:val="nil"/>
            </w:tcBorders>
            <w:vAlign w:val="center"/>
          </w:tcPr>
          <w:p w:rsidR="00DC2E14" w:rsidRPr="00FE6A3F" w:rsidRDefault="00DC2E14" w:rsidP="00843756">
            <w:pPr>
              <w:jc w:val="center"/>
              <w:rPr>
                <w:rStyle w:val="BodyTextChar"/>
                <w:b/>
                <w:bCs/>
              </w:rPr>
            </w:pPr>
            <w:r w:rsidRPr="00FE6A3F">
              <w:rPr>
                <w:rStyle w:val="BodyTextChar"/>
                <w:b/>
                <w:bCs/>
              </w:rPr>
              <w:t>Figure 2</w:t>
            </w:r>
          </w:p>
        </w:tc>
      </w:tr>
    </w:tbl>
    <w:p w:rsidR="00DC2E14" w:rsidRDefault="00DC2E14">
      <w:pPr>
        <w:rPr>
          <w:rStyle w:val="BodyTextChar"/>
        </w:rPr>
      </w:pPr>
    </w:p>
    <w:p w:rsidR="00DC2E14" w:rsidRDefault="00DC2E14" w:rsidP="005A476E">
      <w:pPr>
        <w:pStyle w:val="BodyText"/>
        <w:rPr>
          <w:rStyle w:val="BodyTextChar"/>
        </w:rPr>
      </w:pPr>
      <w:r>
        <w:rPr>
          <w:rStyle w:val="BodyTextChar"/>
        </w:rPr>
        <w:t xml:space="preserve">selecting a structure file using the ‘…’ button on the right of the ‘Input Structure File’ field. You may select any of the </w:t>
      </w:r>
      <w:proofErr w:type="gramStart"/>
      <w:r>
        <w:rPr>
          <w:rStyle w:val="BodyTextChar"/>
        </w:rPr>
        <w:t>sample .</w:t>
      </w:r>
      <w:proofErr w:type="spellStart"/>
      <w:r>
        <w:rPr>
          <w:rStyle w:val="BodyTextChar"/>
        </w:rPr>
        <w:t>mol</w:t>
      </w:r>
      <w:proofErr w:type="spellEnd"/>
      <w:proofErr w:type="gramEnd"/>
      <w:r w:rsidR="00976B77">
        <w:rPr>
          <w:rStyle w:val="BodyTextChar"/>
        </w:rPr>
        <w:t xml:space="preserve"> or</w:t>
      </w:r>
      <w:r>
        <w:rPr>
          <w:rStyle w:val="BodyTextChar"/>
        </w:rPr>
        <w:t xml:space="preserve"> .</w:t>
      </w:r>
      <w:proofErr w:type="spellStart"/>
      <w:r>
        <w:rPr>
          <w:rStyle w:val="BodyTextChar"/>
        </w:rPr>
        <w:t>sdf</w:t>
      </w:r>
      <w:proofErr w:type="spellEnd"/>
      <w:r>
        <w:rPr>
          <w:rStyle w:val="BodyTextChar"/>
        </w:rPr>
        <w:t xml:space="preserve"> files for initial testing.  In this </w:t>
      </w:r>
      <w:r w:rsidR="003F4A27">
        <w:rPr>
          <w:rStyle w:val="BodyTextChar"/>
        </w:rPr>
        <w:t>d</w:t>
      </w:r>
      <w:r>
        <w:rPr>
          <w:rStyle w:val="BodyTextChar"/>
        </w:rPr>
        <w:t xml:space="preserve">ialog you may also enter “Text Header for ID”; this will simply add to the </w:t>
      </w:r>
      <w:proofErr w:type="spellStart"/>
      <w:r>
        <w:rPr>
          <w:rStyle w:val="BodyTextChar"/>
        </w:rPr>
        <w:t>InChI</w:t>
      </w:r>
      <w:proofErr w:type="spellEnd"/>
      <w:r>
        <w:rPr>
          <w:rStyle w:val="BodyTextChar"/>
        </w:rPr>
        <w:t xml:space="preserve"> header a structure ID if it is present in an input </w:t>
      </w:r>
      <w:proofErr w:type="spellStart"/>
      <w:r>
        <w:rPr>
          <w:rStyle w:val="BodyTextChar"/>
        </w:rPr>
        <w:t>SDfile</w:t>
      </w:r>
      <w:proofErr w:type="spellEnd"/>
      <w:r>
        <w:rPr>
          <w:rStyle w:val="BodyTextChar"/>
        </w:rPr>
        <w:t xml:space="preserve"> (from other input formats the header and ID are extracted automatically).  Ignore this box for now.</w:t>
      </w:r>
    </w:p>
    <w:tbl>
      <w:tblPr>
        <w:tblW w:w="0" w:type="auto"/>
        <w:tblInd w:w="1548" w:type="dxa"/>
        <w:tblBorders>
          <w:insideH w:val="single" w:sz="4" w:space="0" w:color="auto"/>
          <w:insideV w:val="single" w:sz="4" w:space="0" w:color="auto"/>
        </w:tblBorders>
        <w:tblLook w:val="0000" w:firstRow="0" w:lastRow="0" w:firstColumn="0" w:lastColumn="0" w:noHBand="0" w:noVBand="0"/>
      </w:tblPr>
      <w:tblGrid>
        <w:gridCol w:w="6636"/>
      </w:tblGrid>
      <w:tr w:rsidR="00DC2E14">
        <w:tc>
          <w:tcPr>
            <w:tcW w:w="6636" w:type="dxa"/>
            <w:tcBorders>
              <w:bottom w:val="nil"/>
            </w:tcBorders>
          </w:tcPr>
          <w:p w:rsidR="00DC2E14" w:rsidRDefault="00543175">
            <w:pPr>
              <w:jc w:val="center"/>
              <w:rPr>
                <w:rStyle w:val="BodyTextChar"/>
              </w:rPr>
            </w:pPr>
            <w:r w:rsidRPr="00A73558">
              <w:rPr>
                <w:rStyle w:val="BodyTextChar"/>
                <w:noProof/>
                <w:lang w:val="en-GB" w:eastAsia="en-GB"/>
              </w:rPr>
              <w:drawing>
                <wp:inline distT="0" distB="0" distL="0" distR="0" wp14:anchorId="086ED29E" wp14:editId="1E92A781">
                  <wp:extent cx="4076700" cy="2600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76700" cy="2600325"/>
                          </a:xfrm>
                          <a:prstGeom prst="rect">
                            <a:avLst/>
                          </a:prstGeom>
                          <a:noFill/>
                          <a:ln>
                            <a:noFill/>
                          </a:ln>
                        </pic:spPr>
                      </pic:pic>
                    </a:graphicData>
                  </a:graphic>
                </wp:inline>
              </w:drawing>
            </w:r>
          </w:p>
        </w:tc>
      </w:tr>
      <w:tr w:rsidR="00DC2E14">
        <w:tc>
          <w:tcPr>
            <w:tcW w:w="6636" w:type="dxa"/>
            <w:tcBorders>
              <w:top w:val="nil"/>
              <w:bottom w:val="nil"/>
            </w:tcBorders>
            <w:vAlign w:val="center"/>
          </w:tcPr>
          <w:p w:rsidR="00DC2E14" w:rsidRPr="00FE6A3F" w:rsidRDefault="00DC2E14">
            <w:pPr>
              <w:jc w:val="center"/>
              <w:rPr>
                <w:rStyle w:val="BodyTextChar"/>
              </w:rPr>
            </w:pPr>
            <w:r w:rsidRPr="00FE6A3F">
              <w:rPr>
                <w:rStyle w:val="BodyTextChar"/>
                <w:b/>
              </w:rPr>
              <w:t>Figure 3</w:t>
            </w:r>
          </w:p>
        </w:tc>
      </w:tr>
    </w:tbl>
    <w:p w:rsidR="00DC2E14" w:rsidRDefault="00DC2E14">
      <w:pPr>
        <w:rPr>
          <w:rStyle w:val="BodyTextChar"/>
        </w:rPr>
      </w:pPr>
    </w:p>
    <w:p w:rsidR="00DC2E14" w:rsidRDefault="00DC2E14" w:rsidP="005A476E">
      <w:pPr>
        <w:pStyle w:val="BodyText"/>
        <w:rPr>
          <w:rStyle w:val="BodyTextChar"/>
        </w:rPr>
      </w:pPr>
      <w:r>
        <w:rPr>
          <w:rStyle w:val="BodyTextChar"/>
        </w:rPr>
        <w:t xml:space="preserve">Figure 3 shows the selection of a structure file. In this case it is entitled </w:t>
      </w:r>
      <w:proofErr w:type="spellStart"/>
      <w:r>
        <w:rPr>
          <w:rStyle w:val="BodyTextChar"/>
        </w:rPr>
        <w:t>benzoicacid.mol</w:t>
      </w:r>
      <w:proofErr w:type="spellEnd"/>
      <w:r>
        <w:rPr>
          <w:rStyle w:val="BodyTextChar"/>
        </w:rPr>
        <w:t>, which was prepared by a separate structure-drawing program. Clicking the file name copies it into “File name:” line. After that click “Open” to close the dialog.</w:t>
      </w:r>
    </w:p>
    <w:p w:rsidR="00B1202B" w:rsidRPr="004C1120" w:rsidRDefault="00DC2E14" w:rsidP="00B1202B">
      <w:pPr>
        <w:pStyle w:val="BodyText"/>
        <w:rPr>
          <w:rStyle w:val="BodyTextChar"/>
        </w:rPr>
      </w:pPr>
      <w:r>
        <w:rPr>
          <w:rStyle w:val="BodyTextChar"/>
        </w:rPr>
        <w:lastRenderedPageBreak/>
        <w:t xml:space="preserve">At this point you may also change </w:t>
      </w:r>
      <w:proofErr w:type="spellStart"/>
      <w:r>
        <w:rPr>
          <w:rStyle w:val="BodyTextChar"/>
        </w:rPr>
        <w:t>InChI</w:t>
      </w:r>
      <w:proofErr w:type="spellEnd"/>
      <w:r>
        <w:rPr>
          <w:rStyle w:val="BodyTextChar"/>
        </w:rPr>
        <w:t xml:space="preserve"> processing options. (The choices for the options that can be changed are shown in Figure 4, but no changes are made in this example.) </w:t>
      </w:r>
    </w:p>
    <w:p w:rsidR="00DC2E14" w:rsidRDefault="00DC2E14">
      <w:pPr>
        <w:rPr>
          <w:rStyle w:val="BodyTextChar"/>
        </w:rPr>
      </w:pPr>
    </w:p>
    <w:tbl>
      <w:tblPr>
        <w:tblW w:w="0" w:type="auto"/>
        <w:tblInd w:w="2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421"/>
      </w:tblGrid>
      <w:tr w:rsidR="00DC2E14">
        <w:tc>
          <w:tcPr>
            <w:tcW w:w="4770" w:type="dxa"/>
            <w:tcBorders>
              <w:top w:val="nil"/>
              <w:left w:val="nil"/>
              <w:bottom w:val="nil"/>
              <w:right w:val="nil"/>
            </w:tcBorders>
          </w:tcPr>
          <w:p w:rsidR="00DC2E14" w:rsidRDefault="00140696">
            <w:pPr>
              <w:keepNext/>
              <w:jc w:val="center"/>
              <w:rPr>
                <w:rStyle w:val="BodyTextChar"/>
              </w:rPr>
            </w:pPr>
            <w:r w:rsidRPr="00013FA8">
              <w:rPr>
                <w:rStyle w:val="BodyTextChar"/>
              </w:rPr>
              <w:t xml:space="preserve"> </w:t>
            </w:r>
            <w:r w:rsidR="00933D20" w:rsidRPr="00E503FB">
              <w:rPr>
                <w:rStyle w:val="BodyTextChar"/>
              </w:rPr>
              <w:t xml:space="preserve"> </w:t>
            </w:r>
            <w:r w:rsidR="002F1B88" w:rsidRPr="00801C08">
              <w:rPr>
                <w:rStyle w:val="BodyTextChar"/>
              </w:rPr>
              <w:t xml:space="preserve"> </w:t>
            </w:r>
            <w:r w:rsidR="00543175" w:rsidRPr="00A73558">
              <w:rPr>
                <w:rStyle w:val="BodyTextChar"/>
                <w:noProof/>
                <w:lang w:val="en-GB" w:eastAsia="en-GB"/>
              </w:rPr>
              <w:drawing>
                <wp:inline distT="0" distB="0" distL="0" distR="0" wp14:anchorId="7B30CADD" wp14:editId="19E379AC">
                  <wp:extent cx="3305175" cy="4591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5175" cy="4591050"/>
                          </a:xfrm>
                          <a:prstGeom prst="rect">
                            <a:avLst/>
                          </a:prstGeom>
                          <a:noFill/>
                          <a:ln>
                            <a:noFill/>
                          </a:ln>
                        </pic:spPr>
                      </pic:pic>
                    </a:graphicData>
                  </a:graphic>
                </wp:inline>
              </w:drawing>
            </w:r>
          </w:p>
        </w:tc>
      </w:tr>
      <w:tr w:rsidR="00DC2E14">
        <w:tc>
          <w:tcPr>
            <w:tcW w:w="4770" w:type="dxa"/>
            <w:tcBorders>
              <w:top w:val="nil"/>
              <w:left w:val="nil"/>
              <w:bottom w:val="nil"/>
              <w:right w:val="nil"/>
            </w:tcBorders>
            <w:vAlign w:val="center"/>
          </w:tcPr>
          <w:p w:rsidR="00DC2E14" w:rsidRPr="00FE6A3F" w:rsidRDefault="00DC2E14" w:rsidP="00843756">
            <w:pPr>
              <w:jc w:val="center"/>
              <w:rPr>
                <w:rStyle w:val="BodyTextChar"/>
                <w:b/>
                <w:bCs/>
              </w:rPr>
            </w:pPr>
            <w:r w:rsidRPr="00FE6A3F">
              <w:rPr>
                <w:rStyle w:val="BodyTextChar"/>
                <w:b/>
                <w:bCs/>
              </w:rPr>
              <w:t>Figure 4</w:t>
            </w:r>
          </w:p>
        </w:tc>
      </w:tr>
    </w:tbl>
    <w:p w:rsidR="00DC2E14" w:rsidRDefault="00DC2E14">
      <w:pPr>
        <w:rPr>
          <w:rStyle w:val="BodyTextChar"/>
        </w:rPr>
      </w:pPr>
    </w:p>
    <w:p w:rsidR="00DC2E14" w:rsidRDefault="00DC2E14">
      <w:pPr>
        <w:rPr>
          <w:rStyle w:val="BodyTextChar"/>
        </w:rPr>
      </w:pPr>
    </w:p>
    <w:p w:rsidR="00DC2E14" w:rsidRDefault="00DC2E14" w:rsidP="005A476E">
      <w:pPr>
        <w:pStyle w:val="BodyText"/>
        <w:rPr>
          <w:rStyle w:val="BodyTextChar"/>
        </w:rPr>
      </w:pPr>
      <w:r>
        <w:rPr>
          <w:rStyle w:val="BodyTextChar"/>
        </w:rPr>
        <w:t xml:space="preserve">Close </w:t>
      </w:r>
      <w:proofErr w:type="spellStart"/>
      <w:r>
        <w:rPr>
          <w:rStyle w:val="BodyTextChar"/>
        </w:rPr>
        <w:t>InChI</w:t>
      </w:r>
      <w:proofErr w:type="spellEnd"/>
      <w:r>
        <w:rPr>
          <w:rStyle w:val="BodyTextChar"/>
        </w:rPr>
        <w:t xml:space="preserve"> Options dialog if you opened it and select OK in the dialog (Fig. 2) when done; the result is Figure 5.</w:t>
      </w:r>
    </w:p>
    <w:p w:rsidR="002F1B88" w:rsidRDefault="002F1B88" w:rsidP="005A476E">
      <w:pPr>
        <w:pStyle w:val="BodyText"/>
        <w:rPr>
          <w:rStyle w:val="BodyTextChar"/>
        </w:rPr>
      </w:pPr>
      <w:r>
        <w:rPr>
          <w:rStyle w:val="BodyTextChar"/>
        </w:rPr>
        <w:t>The main output window is composed of two sections</w:t>
      </w:r>
      <w:r w:rsidR="003F4A27">
        <w:rPr>
          <w:rStyle w:val="BodyTextChar"/>
        </w:rPr>
        <w:t>:</w:t>
      </w:r>
      <w:r>
        <w:rPr>
          <w:rStyle w:val="BodyTextChar"/>
        </w:rPr>
        <w:t xml:space="preserve"> the upper section (shown in white in Figure 5) shows structural information graphically and the lower section (shown in gray in Figure 5) shows text output. </w:t>
      </w:r>
    </w:p>
    <w:p w:rsidR="00DC2E14" w:rsidRDefault="00DC2E14">
      <w:pPr>
        <w:rPr>
          <w:rStyle w:val="BodyTextCh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40"/>
      </w:tblGrid>
      <w:tr w:rsidR="00DC2E14">
        <w:tc>
          <w:tcPr>
            <w:tcW w:w="8856" w:type="dxa"/>
            <w:tcBorders>
              <w:top w:val="nil"/>
              <w:left w:val="nil"/>
              <w:bottom w:val="nil"/>
              <w:right w:val="nil"/>
            </w:tcBorders>
          </w:tcPr>
          <w:p w:rsidR="00DC2E14" w:rsidRDefault="00140696">
            <w:pPr>
              <w:keepNext/>
              <w:jc w:val="center"/>
              <w:rPr>
                <w:rStyle w:val="BodyTextChar"/>
              </w:rPr>
            </w:pPr>
            <w:r w:rsidRPr="002A6B75">
              <w:rPr>
                <w:rStyle w:val="BodyTextChar"/>
              </w:rPr>
              <w:lastRenderedPageBreak/>
              <w:t xml:space="preserve"> </w:t>
            </w:r>
            <w:r w:rsidR="0075716E" w:rsidRPr="00E503FB">
              <w:rPr>
                <w:rStyle w:val="BodyTextChar"/>
              </w:rPr>
              <w:t xml:space="preserve"> </w:t>
            </w:r>
            <w:r w:rsidR="00284C46" w:rsidRPr="00801C08">
              <w:rPr>
                <w:rStyle w:val="BodyTextChar"/>
              </w:rPr>
              <w:t xml:space="preserve"> </w:t>
            </w:r>
            <w:r w:rsidR="00543175" w:rsidRPr="00A73558">
              <w:rPr>
                <w:rStyle w:val="BodyTextChar"/>
                <w:noProof/>
                <w:lang w:val="en-GB" w:eastAsia="en-GB"/>
              </w:rPr>
              <w:drawing>
                <wp:inline distT="0" distB="0" distL="0" distR="0" wp14:anchorId="46BF78DA" wp14:editId="3A8C13F8">
                  <wp:extent cx="5486400" cy="4800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800600"/>
                          </a:xfrm>
                          <a:prstGeom prst="rect">
                            <a:avLst/>
                          </a:prstGeom>
                          <a:noFill/>
                          <a:ln>
                            <a:noFill/>
                          </a:ln>
                        </pic:spPr>
                      </pic:pic>
                    </a:graphicData>
                  </a:graphic>
                </wp:inline>
              </w:drawing>
            </w:r>
          </w:p>
        </w:tc>
      </w:tr>
      <w:tr w:rsidR="00DC2E14">
        <w:tc>
          <w:tcPr>
            <w:tcW w:w="8856" w:type="dxa"/>
            <w:tcBorders>
              <w:top w:val="nil"/>
              <w:left w:val="nil"/>
              <w:bottom w:val="nil"/>
              <w:right w:val="nil"/>
            </w:tcBorders>
            <w:vAlign w:val="center"/>
          </w:tcPr>
          <w:p w:rsidR="00DC2E14" w:rsidRPr="00FE6A3F" w:rsidRDefault="00DC2E14" w:rsidP="00843756">
            <w:pPr>
              <w:jc w:val="center"/>
              <w:rPr>
                <w:rStyle w:val="BodyTextChar"/>
                <w:b/>
                <w:bCs/>
              </w:rPr>
            </w:pPr>
            <w:r w:rsidRPr="00FE6A3F">
              <w:rPr>
                <w:rStyle w:val="BodyTextChar"/>
                <w:b/>
                <w:bCs/>
              </w:rPr>
              <w:t>Figure 5</w:t>
            </w:r>
          </w:p>
        </w:tc>
      </w:tr>
    </w:tbl>
    <w:p w:rsidR="00DC2E14" w:rsidRDefault="00DC2E14">
      <w:pPr>
        <w:rPr>
          <w:rStyle w:val="BodyTextChar"/>
        </w:rPr>
      </w:pPr>
    </w:p>
    <w:p w:rsidR="00DC2E14" w:rsidRDefault="00DC2E14">
      <w:pPr>
        <w:rPr>
          <w:rStyle w:val="BodyTextChar"/>
        </w:rPr>
      </w:pPr>
    </w:p>
    <w:p w:rsidR="005232FA" w:rsidRPr="001C5155" w:rsidRDefault="00DC2E14" w:rsidP="001C5155">
      <w:pPr>
        <w:pStyle w:val="Heading3"/>
        <w:rPr>
          <w:rStyle w:val="BodyTextChar"/>
          <w:rFonts w:cs="Arial"/>
          <w:b/>
          <w:i/>
        </w:rPr>
      </w:pPr>
      <w:bookmarkStart w:id="342" w:name="_Toc107649062"/>
      <w:bookmarkStart w:id="343" w:name="_Toc107650947"/>
      <w:bookmarkStart w:id="344" w:name="_Toc462835334"/>
      <w:r w:rsidRPr="001C5155">
        <w:rPr>
          <w:rStyle w:val="Heading2Char"/>
          <w:b w:val="0"/>
          <w:bCs w:val="0"/>
          <w:i w:val="0"/>
          <w:iCs w:val="0"/>
        </w:rPr>
        <w:t>Upper section</w:t>
      </w:r>
      <w:bookmarkEnd w:id="342"/>
      <w:bookmarkEnd w:id="343"/>
      <w:bookmarkEnd w:id="344"/>
    </w:p>
    <w:p w:rsidR="00DC2E14" w:rsidRDefault="00DC2E14" w:rsidP="005A476E">
      <w:pPr>
        <w:pStyle w:val="BodyText"/>
        <w:rPr>
          <w:rStyle w:val="BodyTextChar"/>
        </w:rPr>
      </w:pPr>
      <w:r>
        <w:rPr>
          <w:rStyle w:val="BodyTextChar"/>
        </w:rPr>
        <w:t xml:space="preserve">The structure is displayed along with labels generated by </w:t>
      </w:r>
      <w:proofErr w:type="spellStart"/>
      <w:r>
        <w:rPr>
          <w:rStyle w:val="BodyTextChar"/>
        </w:rPr>
        <w:t>InChI</w:t>
      </w:r>
      <w:proofErr w:type="spellEnd"/>
      <w:r>
        <w:rPr>
          <w:rStyle w:val="BodyTextChar"/>
        </w:rPr>
        <w:t xml:space="preserve"> algorithms. In cases where an SDF file is input, the first structure shown is the first entry in the input file. The example shown in Figure 5 is a single component example. If more than one component (independent structure) is found in the first structure file (such as </w:t>
      </w:r>
      <w:r w:rsidR="003F4A27">
        <w:rPr>
          <w:rStyle w:val="BodyTextChar"/>
        </w:rPr>
        <w:t>b</w:t>
      </w:r>
      <w:r>
        <w:rPr>
          <w:rStyle w:val="BodyTextChar"/>
        </w:rPr>
        <w:t xml:space="preserve">enzoic </w:t>
      </w:r>
      <w:r w:rsidR="003F4A27">
        <w:rPr>
          <w:rStyle w:val="BodyTextChar"/>
        </w:rPr>
        <w:t>a</w:t>
      </w:r>
      <w:r>
        <w:rPr>
          <w:rStyle w:val="BodyTextChar"/>
        </w:rPr>
        <w:t xml:space="preserve">cid, </w:t>
      </w:r>
      <w:r w:rsidR="003F4A27">
        <w:rPr>
          <w:rStyle w:val="BodyTextChar"/>
        </w:rPr>
        <w:t>s</w:t>
      </w:r>
      <w:r>
        <w:rPr>
          <w:rStyle w:val="BodyTextChar"/>
        </w:rPr>
        <w:t xml:space="preserve">odium salt shown in Figure 6), each may be separately examined using the “Choose component” ‘combo box’ on the upper left of the screen, although they are treated as part of a single compound by </w:t>
      </w:r>
      <w:proofErr w:type="spellStart"/>
      <w:r>
        <w:rPr>
          <w:rStyle w:val="BodyTextChar"/>
        </w:rPr>
        <w:t>InChI</w:t>
      </w:r>
      <w:proofErr w:type="spellEnd"/>
      <w:r>
        <w:rPr>
          <w:rStyle w:val="BodyTextChar"/>
        </w:rPr>
        <w:t xml:space="preserve"> (Figures 7 and 8).</w:t>
      </w:r>
    </w:p>
    <w:p w:rsidR="00C83CFD" w:rsidRPr="00C83CFD" w:rsidRDefault="00DC2E14" w:rsidP="00C83CFD">
      <w:pPr>
        <w:pStyle w:val="BodyText"/>
      </w:pPr>
      <w:r>
        <w:rPr>
          <w:rStyle w:val="BodyTextChar"/>
        </w:rPr>
        <w:lastRenderedPageBreak/>
        <w:t>The buttons under “Display” permit viewing of the input structure and the preprocessed structure if it differs from the input structure</w:t>
      </w:r>
      <w:proofErr w:type="gramStart"/>
      <w:r>
        <w:rPr>
          <w:rStyle w:val="BodyTextChar"/>
        </w:rPr>
        <w:t xml:space="preserve">. </w:t>
      </w:r>
      <w:r w:rsidR="00C83CFD">
        <w:rPr>
          <w:rStyle w:val="BodyTextChar"/>
        </w:rPr>
        <w:t>.</w:t>
      </w:r>
      <w:proofErr w:type="gramEnd"/>
      <w:r w:rsidR="00C83CFD">
        <w:rPr>
          <w:rStyle w:val="BodyTextChar"/>
        </w:rPr>
        <w:t xml:space="preserve"> The buttons under “Options” are the same as in the “Options” </w:t>
      </w:r>
      <w:r w:rsidR="003F4A27">
        <w:rPr>
          <w:rStyle w:val="BodyTextChar"/>
        </w:rPr>
        <w:t>d</w:t>
      </w:r>
      <w:r w:rsidR="00C83CFD">
        <w:rPr>
          <w:rStyle w:val="BodyTextChar"/>
        </w:rPr>
        <w:t xml:space="preserve">ialog </w:t>
      </w:r>
      <w:r w:rsidR="003F4A27">
        <w:rPr>
          <w:rStyle w:val="BodyTextChar"/>
        </w:rPr>
        <w:t>b</w:t>
      </w:r>
      <w:r w:rsidR="00C83CFD">
        <w:rPr>
          <w:rStyle w:val="BodyTextChar"/>
        </w:rPr>
        <w:t xml:space="preserve">ox. “Mobile H Perception” removes </w:t>
      </w:r>
      <w:r w:rsidR="003F4A27">
        <w:rPr>
          <w:rStyle w:val="BodyTextChar"/>
        </w:rPr>
        <w:t xml:space="preserve">the </w:t>
      </w:r>
      <w:r w:rsidR="00C83CFD">
        <w:rPr>
          <w:rStyle w:val="BodyTextChar"/>
        </w:rPr>
        <w:t>“</w:t>
      </w:r>
      <w:proofErr w:type="gramStart"/>
      <w:r w:rsidR="00C83CFD">
        <w:rPr>
          <w:rStyle w:val="BodyTextChar"/>
        </w:rPr>
        <w:t>fixed</w:t>
      </w:r>
      <w:proofErr w:type="gramEnd"/>
      <w:r w:rsidR="00C83CFD">
        <w:rPr>
          <w:rStyle w:val="BodyTextChar"/>
        </w:rPr>
        <w:t xml:space="preserve">-H” part of the identifier. </w:t>
      </w:r>
      <w:r w:rsidR="00C83CFD" w:rsidRPr="00C83CFD">
        <w:t>Figure 9 shows the same structure with the option “Mobile H Perception” off.</w:t>
      </w:r>
    </w:p>
    <w:p w:rsidR="00DC2E14" w:rsidRDefault="00DC2E14">
      <w:pPr>
        <w:rPr>
          <w:rStyle w:val="BodyTextChar"/>
        </w:rPr>
      </w:pPr>
    </w:p>
    <w:tbl>
      <w:tblPr>
        <w:tblW w:w="9422" w:type="dxa"/>
        <w:tblInd w:w="108" w:type="dxa"/>
        <w:tblLook w:val="0000" w:firstRow="0" w:lastRow="0" w:firstColumn="0" w:lastColumn="0" w:noHBand="0" w:noVBand="0"/>
      </w:tblPr>
      <w:tblGrid>
        <w:gridCol w:w="9422"/>
      </w:tblGrid>
      <w:tr w:rsidR="00DC2E14">
        <w:tc>
          <w:tcPr>
            <w:tcW w:w="9422" w:type="dxa"/>
          </w:tcPr>
          <w:p w:rsidR="00DC2E14" w:rsidRDefault="00AE40CA">
            <w:pPr>
              <w:keepNext/>
              <w:jc w:val="center"/>
              <w:rPr>
                <w:rStyle w:val="BodyTextChar"/>
              </w:rPr>
            </w:pPr>
            <w:r w:rsidRPr="00E503FB">
              <w:rPr>
                <w:rStyle w:val="BodyTextChar"/>
              </w:rPr>
              <w:t xml:space="preserve"> </w:t>
            </w:r>
            <w:r w:rsidR="008A18F2" w:rsidRPr="00801C08">
              <w:rPr>
                <w:rStyle w:val="BodyTextChar"/>
              </w:rPr>
              <w:t xml:space="preserve"> </w:t>
            </w:r>
            <w:r w:rsidR="00543175" w:rsidRPr="00A73558">
              <w:rPr>
                <w:rStyle w:val="BodyTextChar"/>
                <w:noProof/>
                <w:lang w:val="en-GB" w:eastAsia="en-GB"/>
              </w:rPr>
              <w:drawing>
                <wp:inline distT="0" distB="0" distL="0" distR="0" wp14:anchorId="2AE6E397" wp14:editId="76B5F12B">
                  <wp:extent cx="5486400" cy="4857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857750"/>
                          </a:xfrm>
                          <a:prstGeom prst="rect">
                            <a:avLst/>
                          </a:prstGeom>
                          <a:noFill/>
                          <a:ln>
                            <a:noFill/>
                          </a:ln>
                        </pic:spPr>
                      </pic:pic>
                    </a:graphicData>
                  </a:graphic>
                </wp:inline>
              </w:drawing>
            </w:r>
          </w:p>
        </w:tc>
      </w:tr>
      <w:tr w:rsidR="00DC2E14">
        <w:trPr>
          <w:trHeight w:val="405"/>
        </w:trPr>
        <w:tc>
          <w:tcPr>
            <w:tcW w:w="9422" w:type="dxa"/>
            <w:vAlign w:val="center"/>
          </w:tcPr>
          <w:p w:rsidR="00DC2E14" w:rsidRPr="00FE6A3F" w:rsidRDefault="00DC2E14" w:rsidP="00843756">
            <w:pPr>
              <w:jc w:val="center"/>
              <w:rPr>
                <w:rStyle w:val="BodyTextChar"/>
                <w:b/>
                <w:bCs/>
              </w:rPr>
            </w:pPr>
            <w:r w:rsidRPr="00FE6A3F">
              <w:rPr>
                <w:rStyle w:val="BodyTextChar"/>
                <w:b/>
                <w:bCs/>
              </w:rPr>
              <w:t>Figure 6</w:t>
            </w:r>
          </w:p>
        </w:tc>
      </w:tr>
    </w:tbl>
    <w:p w:rsidR="00DC2E14" w:rsidRDefault="00DC2E14">
      <w:pPr>
        <w:rPr>
          <w:rStyle w:val="BodyTextChar"/>
        </w:rPr>
      </w:pPr>
    </w:p>
    <w:tbl>
      <w:tblPr>
        <w:tblW w:w="10256" w:type="dxa"/>
        <w:jc w:val="center"/>
        <w:tblBorders>
          <w:insideH w:val="single" w:sz="4" w:space="0" w:color="auto"/>
          <w:insideV w:val="single" w:sz="4" w:space="0" w:color="auto"/>
        </w:tblBorders>
        <w:tblLook w:val="0000" w:firstRow="0" w:lastRow="0" w:firstColumn="0" w:lastColumn="0" w:noHBand="0" w:noVBand="0"/>
      </w:tblPr>
      <w:tblGrid>
        <w:gridCol w:w="1400"/>
        <w:gridCol w:w="7531"/>
        <w:gridCol w:w="1325"/>
      </w:tblGrid>
      <w:tr w:rsidR="00DC2E14">
        <w:trPr>
          <w:gridBefore w:val="1"/>
          <w:wBefore w:w="1400" w:type="dxa"/>
          <w:jc w:val="center"/>
        </w:trPr>
        <w:tc>
          <w:tcPr>
            <w:tcW w:w="8856" w:type="dxa"/>
            <w:gridSpan w:val="2"/>
            <w:tcBorders>
              <w:bottom w:val="nil"/>
            </w:tcBorders>
          </w:tcPr>
          <w:p w:rsidR="00DC2E14" w:rsidRDefault="008A18F2" w:rsidP="00284C46">
            <w:pPr>
              <w:keepNext/>
              <w:jc w:val="center"/>
              <w:rPr>
                <w:rStyle w:val="BodyTextChar"/>
              </w:rPr>
            </w:pPr>
            <w:r w:rsidRPr="00801C08">
              <w:rPr>
                <w:rStyle w:val="BodyTextChar"/>
              </w:rPr>
              <w:lastRenderedPageBreak/>
              <w:t xml:space="preserve"> </w:t>
            </w:r>
            <w:r w:rsidR="00543175" w:rsidRPr="00A73558">
              <w:rPr>
                <w:rStyle w:val="BodyTextChar"/>
                <w:noProof/>
                <w:lang w:val="en-GB" w:eastAsia="en-GB"/>
              </w:rPr>
              <w:drawing>
                <wp:inline distT="0" distB="0" distL="0" distR="0" wp14:anchorId="3CF1EC3E" wp14:editId="2800D679">
                  <wp:extent cx="4181475" cy="3705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1475" cy="3705225"/>
                          </a:xfrm>
                          <a:prstGeom prst="rect">
                            <a:avLst/>
                          </a:prstGeom>
                          <a:noFill/>
                          <a:ln>
                            <a:noFill/>
                          </a:ln>
                        </pic:spPr>
                      </pic:pic>
                    </a:graphicData>
                  </a:graphic>
                </wp:inline>
              </w:drawing>
            </w:r>
          </w:p>
        </w:tc>
      </w:tr>
      <w:tr w:rsidR="00E76ADB">
        <w:trPr>
          <w:gridBefore w:val="1"/>
          <w:wBefore w:w="1400" w:type="dxa"/>
          <w:jc w:val="center"/>
        </w:trPr>
        <w:tc>
          <w:tcPr>
            <w:tcW w:w="8856" w:type="dxa"/>
            <w:gridSpan w:val="2"/>
            <w:tcBorders>
              <w:bottom w:val="nil"/>
            </w:tcBorders>
          </w:tcPr>
          <w:p w:rsidR="00E76ADB" w:rsidRPr="00801C08" w:rsidRDefault="00511C93" w:rsidP="00284C46">
            <w:pPr>
              <w:keepNext/>
              <w:jc w:val="center"/>
              <w:rPr>
                <w:rStyle w:val="BodyTextChar"/>
              </w:rPr>
            </w:pPr>
            <w:r w:rsidRPr="00FE6A3F">
              <w:rPr>
                <w:rStyle w:val="BodyTextChar"/>
                <w:b/>
              </w:rPr>
              <w:t>Figure 7</w:t>
            </w:r>
          </w:p>
        </w:tc>
      </w:tr>
      <w:tr w:rsidR="00DC2E14">
        <w:tblPrEx>
          <w:jc w:val="left"/>
        </w:tblPrEx>
        <w:trPr>
          <w:gridAfter w:val="1"/>
          <w:wAfter w:w="1325" w:type="dxa"/>
        </w:trPr>
        <w:tc>
          <w:tcPr>
            <w:tcW w:w="8931" w:type="dxa"/>
            <w:gridSpan w:val="2"/>
            <w:tcBorders>
              <w:bottom w:val="nil"/>
            </w:tcBorders>
          </w:tcPr>
          <w:p w:rsidR="00DC2E14" w:rsidRDefault="008A18F2" w:rsidP="00284C46">
            <w:pPr>
              <w:keepNext/>
              <w:jc w:val="center"/>
              <w:rPr>
                <w:rStyle w:val="BodyTextChar"/>
              </w:rPr>
            </w:pPr>
            <w:r w:rsidRPr="00801C08">
              <w:rPr>
                <w:rStyle w:val="BodyTextChar"/>
              </w:rPr>
              <w:t xml:space="preserve"> </w:t>
            </w:r>
            <w:r w:rsidR="00543175" w:rsidRPr="00A73558">
              <w:rPr>
                <w:rStyle w:val="BodyTextChar"/>
                <w:noProof/>
                <w:lang w:val="en-GB" w:eastAsia="en-GB"/>
              </w:rPr>
              <w:drawing>
                <wp:inline distT="0" distB="0" distL="0" distR="0" wp14:anchorId="4330B287" wp14:editId="3E3DC554">
                  <wp:extent cx="4181475" cy="3705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1475" cy="3705225"/>
                          </a:xfrm>
                          <a:prstGeom prst="rect">
                            <a:avLst/>
                          </a:prstGeom>
                          <a:noFill/>
                          <a:ln>
                            <a:noFill/>
                          </a:ln>
                        </pic:spPr>
                      </pic:pic>
                    </a:graphicData>
                  </a:graphic>
                </wp:inline>
              </w:drawing>
            </w:r>
          </w:p>
        </w:tc>
      </w:tr>
      <w:tr w:rsidR="00DC2E14">
        <w:tblPrEx>
          <w:jc w:val="left"/>
        </w:tblPrEx>
        <w:trPr>
          <w:gridAfter w:val="1"/>
          <w:wAfter w:w="1325" w:type="dxa"/>
          <w:trHeight w:val="476"/>
        </w:trPr>
        <w:tc>
          <w:tcPr>
            <w:tcW w:w="8931" w:type="dxa"/>
            <w:gridSpan w:val="2"/>
            <w:tcBorders>
              <w:top w:val="nil"/>
              <w:bottom w:val="nil"/>
            </w:tcBorders>
            <w:vAlign w:val="center"/>
          </w:tcPr>
          <w:p w:rsidR="00DC2E14" w:rsidRPr="00843756" w:rsidRDefault="00DC2E14" w:rsidP="00843756">
            <w:pPr>
              <w:jc w:val="center"/>
              <w:rPr>
                <w:rStyle w:val="BodyTextChar"/>
                <w:b/>
                <w:bCs/>
              </w:rPr>
            </w:pPr>
            <w:r w:rsidRPr="00843756">
              <w:rPr>
                <w:rStyle w:val="BodyTextChar"/>
                <w:b/>
                <w:bCs/>
              </w:rPr>
              <w:t>Figure 8</w:t>
            </w:r>
          </w:p>
        </w:tc>
      </w:tr>
    </w:tbl>
    <w:p w:rsidR="00DC2E14" w:rsidRDefault="00DC2E14">
      <w:pPr>
        <w:rPr>
          <w:rStyle w:val="BodyTextChar"/>
        </w:rPr>
      </w:pPr>
    </w:p>
    <w:p w:rsidR="002156A7" w:rsidRDefault="002156A7" w:rsidP="002156A7">
      <w:pPr>
        <w:rPr>
          <w:rStyle w:val="BodyTextChar"/>
        </w:rPr>
      </w:pPr>
    </w:p>
    <w:tbl>
      <w:tblPr>
        <w:tblW w:w="8856" w:type="dxa"/>
        <w:tblBorders>
          <w:insideH w:val="single" w:sz="4" w:space="0" w:color="auto"/>
          <w:insideV w:val="single" w:sz="4" w:space="0" w:color="auto"/>
        </w:tblBorders>
        <w:tblLook w:val="0000" w:firstRow="0" w:lastRow="0" w:firstColumn="0" w:lastColumn="0" w:noHBand="0" w:noVBand="0"/>
      </w:tblPr>
      <w:tblGrid>
        <w:gridCol w:w="8856"/>
      </w:tblGrid>
      <w:tr w:rsidR="002156A7">
        <w:tc>
          <w:tcPr>
            <w:tcW w:w="8856" w:type="dxa"/>
            <w:tcBorders>
              <w:bottom w:val="nil"/>
            </w:tcBorders>
          </w:tcPr>
          <w:p w:rsidR="002156A7" w:rsidRDefault="00543175" w:rsidP="00272725">
            <w:pPr>
              <w:jc w:val="center"/>
              <w:rPr>
                <w:rStyle w:val="BodyTextChar"/>
              </w:rPr>
            </w:pPr>
            <w:r w:rsidRPr="00A73558">
              <w:rPr>
                <w:rStyle w:val="BodyTextChar"/>
                <w:noProof/>
                <w:lang w:val="en-GB" w:eastAsia="en-GB"/>
              </w:rPr>
              <w:drawing>
                <wp:inline distT="0" distB="0" distL="0" distR="0" wp14:anchorId="62C7EAA6" wp14:editId="2A81D8EB">
                  <wp:extent cx="5486400" cy="5000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5000625"/>
                          </a:xfrm>
                          <a:prstGeom prst="rect">
                            <a:avLst/>
                          </a:prstGeom>
                          <a:noFill/>
                          <a:ln>
                            <a:noFill/>
                          </a:ln>
                        </pic:spPr>
                      </pic:pic>
                    </a:graphicData>
                  </a:graphic>
                </wp:inline>
              </w:drawing>
            </w:r>
          </w:p>
        </w:tc>
      </w:tr>
      <w:tr w:rsidR="002156A7">
        <w:trPr>
          <w:trHeight w:val="413"/>
        </w:trPr>
        <w:tc>
          <w:tcPr>
            <w:tcW w:w="8856" w:type="dxa"/>
            <w:tcBorders>
              <w:top w:val="nil"/>
              <w:bottom w:val="nil"/>
            </w:tcBorders>
            <w:vAlign w:val="center"/>
          </w:tcPr>
          <w:p w:rsidR="002156A7" w:rsidRPr="00FE6A3F" w:rsidRDefault="002156A7" w:rsidP="00272725">
            <w:pPr>
              <w:jc w:val="center"/>
              <w:rPr>
                <w:rStyle w:val="BodyTextChar"/>
              </w:rPr>
            </w:pPr>
            <w:r w:rsidRPr="00FE6A3F">
              <w:rPr>
                <w:rStyle w:val="BodyTextChar"/>
                <w:b/>
              </w:rPr>
              <w:t>Figure 9.</w:t>
            </w:r>
          </w:p>
        </w:tc>
      </w:tr>
    </w:tbl>
    <w:p w:rsidR="002156A7" w:rsidRDefault="002156A7" w:rsidP="002156A7">
      <w:pPr>
        <w:rPr>
          <w:rStyle w:val="BodyTextChar"/>
        </w:rPr>
      </w:pPr>
    </w:p>
    <w:p w:rsidR="002156A7" w:rsidRDefault="002156A7" w:rsidP="002156A7">
      <w:pPr>
        <w:rPr>
          <w:rStyle w:val="BodyTextChar"/>
        </w:rPr>
      </w:pPr>
    </w:p>
    <w:p w:rsidR="00DC2E14" w:rsidRDefault="00DC2E14">
      <w:pPr>
        <w:rPr>
          <w:rStyle w:val="BodyTextChar"/>
        </w:rPr>
      </w:pPr>
    </w:p>
    <w:p w:rsidR="00DC2E14" w:rsidRDefault="00DC2E14">
      <w:pPr>
        <w:rPr>
          <w:rStyle w:val="BodyTextChar"/>
        </w:rPr>
      </w:pPr>
    </w:p>
    <w:tbl>
      <w:tblPr>
        <w:tblW w:w="0" w:type="auto"/>
        <w:tblInd w:w="18" w:type="dxa"/>
        <w:tblBorders>
          <w:insideH w:val="single" w:sz="4" w:space="0" w:color="auto"/>
          <w:insideV w:val="single" w:sz="4" w:space="0" w:color="auto"/>
        </w:tblBorders>
        <w:tblLook w:val="01E0" w:firstRow="1" w:lastRow="1" w:firstColumn="1" w:lastColumn="1" w:noHBand="0" w:noVBand="0"/>
      </w:tblPr>
      <w:tblGrid>
        <w:gridCol w:w="8622"/>
      </w:tblGrid>
      <w:tr w:rsidR="00DC2E14">
        <w:trPr>
          <w:cantSplit/>
        </w:trPr>
        <w:tc>
          <w:tcPr>
            <w:tcW w:w="0" w:type="auto"/>
            <w:tcBorders>
              <w:bottom w:val="nil"/>
            </w:tcBorders>
            <w:vAlign w:val="center"/>
          </w:tcPr>
          <w:p w:rsidR="00DC2E14" w:rsidRDefault="002F1B88">
            <w:pPr>
              <w:jc w:val="center"/>
              <w:rPr>
                <w:rStyle w:val="BodyTextChar"/>
              </w:rPr>
            </w:pPr>
            <w:r w:rsidRPr="00801C08">
              <w:rPr>
                <w:rStyle w:val="BodyTextChar"/>
              </w:rPr>
              <w:t xml:space="preserve"> </w:t>
            </w:r>
            <w:r w:rsidR="00543175" w:rsidRPr="00A73558">
              <w:rPr>
                <w:rStyle w:val="BodyTextChar"/>
                <w:noProof/>
                <w:lang w:val="en-GB" w:eastAsia="en-GB"/>
              </w:rPr>
              <w:drawing>
                <wp:inline distT="0" distB="0" distL="0" distR="0" wp14:anchorId="526B7774" wp14:editId="7FD26CF0">
                  <wp:extent cx="5476875" cy="809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6875" cy="809625"/>
                          </a:xfrm>
                          <a:prstGeom prst="rect">
                            <a:avLst/>
                          </a:prstGeom>
                          <a:noFill/>
                          <a:ln>
                            <a:noFill/>
                          </a:ln>
                        </pic:spPr>
                      </pic:pic>
                    </a:graphicData>
                  </a:graphic>
                </wp:inline>
              </w:drawing>
            </w:r>
          </w:p>
        </w:tc>
      </w:tr>
      <w:tr w:rsidR="00DC2E14">
        <w:trPr>
          <w:cantSplit/>
          <w:trHeight w:val="395"/>
        </w:trPr>
        <w:tc>
          <w:tcPr>
            <w:tcW w:w="0" w:type="auto"/>
            <w:tcBorders>
              <w:top w:val="nil"/>
              <w:bottom w:val="nil"/>
            </w:tcBorders>
            <w:vAlign w:val="center"/>
          </w:tcPr>
          <w:p w:rsidR="00DC2E14" w:rsidRPr="00FE6A3F" w:rsidRDefault="00B1202B">
            <w:pPr>
              <w:jc w:val="center"/>
              <w:rPr>
                <w:rStyle w:val="BodyTextChar"/>
                <w:b/>
              </w:rPr>
            </w:pPr>
            <w:r w:rsidRPr="00FE6A3F">
              <w:rPr>
                <w:rStyle w:val="BodyTextChar"/>
                <w:b/>
                <w:bCs/>
              </w:rPr>
              <w:t xml:space="preserve">Figure </w:t>
            </w:r>
            <w:r>
              <w:rPr>
                <w:rStyle w:val="BodyTextChar"/>
                <w:b/>
                <w:bCs/>
              </w:rPr>
              <w:t xml:space="preserve">10. </w:t>
            </w:r>
            <w:proofErr w:type="spellStart"/>
            <w:r w:rsidR="00DC2E14" w:rsidRPr="00FE6A3F">
              <w:rPr>
                <w:rStyle w:val="BodyTextChar"/>
                <w:b/>
              </w:rPr>
              <w:t>InChI</w:t>
            </w:r>
            <w:proofErr w:type="spellEnd"/>
            <w:r w:rsidR="00DC2E14" w:rsidRPr="00FE6A3F">
              <w:rPr>
                <w:rStyle w:val="BodyTextChar"/>
                <w:b/>
              </w:rPr>
              <w:t xml:space="preserve"> Toolbar</w:t>
            </w:r>
          </w:p>
        </w:tc>
      </w:tr>
    </w:tbl>
    <w:p w:rsidR="00DC2E14" w:rsidRDefault="00DC2E14">
      <w:pPr>
        <w:rPr>
          <w:rStyle w:val="BodyTextChar"/>
        </w:rPr>
      </w:pPr>
    </w:p>
    <w:p w:rsidR="00DC2E14" w:rsidRDefault="00DC2E14" w:rsidP="005A476E">
      <w:pPr>
        <w:pStyle w:val="BodyText"/>
        <w:rPr>
          <w:rStyle w:val="BodyTextChar"/>
        </w:rPr>
      </w:pPr>
      <w:r>
        <w:rPr>
          <w:rStyle w:val="BodyTextChar"/>
        </w:rPr>
        <w:lastRenderedPageBreak/>
        <w:t xml:space="preserve">On the </w:t>
      </w:r>
      <w:proofErr w:type="spellStart"/>
      <w:r>
        <w:rPr>
          <w:rStyle w:val="BodyTextChar"/>
        </w:rPr>
        <w:t>InChI</w:t>
      </w:r>
      <w:proofErr w:type="spellEnd"/>
      <w:r>
        <w:rPr>
          <w:rStyle w:val="BodyTextChar"/>
        </w:rPr>
        <w:t xml:space="preserve"> Toolbar the rightmost box displays </w:t>
      </w:r>
      <w:r w:rsidR="003F4A27">
        <w:rPr>
          <w:rStyle w:val="BodyTextChar"/>
        </w:rPr>
        <w:t xml:space="preserve">the </w:t>
      </w:r>
      <w:r>
        <w:rPr>
          <w:rStyle w:val="BodyTextChar"/>
        </w:rPr>
        <w:t xml:space="preserve">number of sets of equivalent components. When equivalent components are found, they may be highlighted by making a selection in the box. This provides a quick way to determine if two depictions of the same compound are considered to be the same by </w:t>
      </w:r>
      <w:proofErr w:type="spellStart"/>
      <w:r>
        <w:rPr>
          <w:rStyle w:val="BodyTextChar"/>
        </w:rPr>
        <w:t>InChI</w:t>
      </w:r>
      <w:proofErr w:type="spellEnd"/>
      <w:r>
        <w:rPr>
          <w:rStyle w:val="BodyTextChar"/>
        </w:rPr>
        <w:t xml:space="preserve"> algorithms, although the actual </w:t>
      </w:r>
      <w:proofErr w:type="spellStart"/>
      <w:r>
        <w:rPr>
          <w:rStyle w:val="BodyTextChar"/>
        </w:rPr>
        <w:t>InChI</w:t>
      </w:r>
      <w:proofErr w:type="spellEnd"/>
      <w:r>
        <w:rPr>
          <w:rStyle w:val="BodyTextChar"/>
        </w:rPr>
        <w:t xml:space="preserve"> generated will represent the collection of structures as a single compound. </w:t>
      </w:r>
    </w:p>
    <w:p w:rsidR="00DC2E14" w:rsidRDefault="00DC2E14" w:rsidP="00B1202B">
      <w:pPr>
        <w:pStyle w:val="BodyText"/>
      </w:pPr>
      <w:r>
        <w:t xml:space="preserve">The structure display shows the canonical identification number of each atom along with the non-stereo equivalence class number assigned to that atom. The canonical number is the unique number given to an atom and used for ‘serialization’ (creation of the </w:t>
      </w:r>
      <w:proofErr w:type="gramStart"/>
      <w:r>
        <w:t xml:space="preserve">actual </w:t>
      </w:r>
      <w:r w:rsidR="00B1202B">
        <w:t xml:space="preserve"> </w:t>
      </w:r>
      <w:proofErr w:type="spellStart"/>
      <w:r>
        <w:t>InChI</w:t>
      </w:r>
      <w:proofErr w:type="spellEnd"/>
      <w:proofErr w:type="gramEnd"/>
      <w:r>
        <w:t xml:space="preserve">). The non-stereo equivalence class number is a number assigned to each set of equivalent atoms (all atoms having the same equivalence class number are indistinguishable, </w:t>
      </w:r>
      <w:r>
        <w:rPr>
          <w:i/>
          <w:iCs/>
        </w:rPr>
        <w:t>ignoring stereochemistry</w:t>
      </w:r>
      <w:r>
        <w:t xml:space="preserve">; the equivalence class number is the smallest canonical identification number in the class of equivalent atoms). This information is only intended to assist in the understanding of results of </w:t>
      </w:r>
      <w:proofErr w:type="spellStart"/>
      <w:r>
        <w:t>InChI</w:t>
      </w:r>
      <w:proofErr w:type="spellEnd"/>
      <w:r>
        <w:t xml:space="preserve"> processing and is not directly used in </w:t>
      </w:r>
      <w:proofErr w:type="spellStart"/>
      <w:r>
        <w:t>InChI</w:t>
      </w:r>
      <w:proofErr w:type="spellEnd"/>
      <w:r>
        <w:t xml:space="preserve"> generation except in the processing of stereochemistry. </w:t>
      </w:r>
    </w:p>
    <w:p w:rsidR="00DC2E14" w:rsidRDefault="00DC2E14" w:rsidP="0075445C">
      <w:pPr>
        <w:pStyle w:val="BodyText"/>
      </w:pPr>
      <w:proofErr w:type="spellStart"/>
      <w:r>
        <w:t>Stereochemical</w:t>
      </w:r>
      <w:proofErr w:type="spellEnd"/>
      <w:r>
        <w:t xml:space="preserve"> parities of bonds and atoms are also displayed. A question mark symbol indicates that </w:t>
      </w:r>
      <w:r w:rsidR="00666F01">
        <w:t xml:space="preserve">stereoisomerism </w:t>
      </w:r>
      <w:r>
        <w:t xml:space="preserve">is possible, but </w:t>
      </w:r>
      <w:r w:rsidR="00666F01">
        <w:t xml:space="preserve">the configuration </w:t>
      </w:r>
      <w:r>
        <w:t>has not been specified</w:t>
      </w:r>
      <w:r w:rsidR="003A230A">
        <w:t>.</w:t>
      </w:r>
      <w:r>
        <w:t xml:space="preserve"> Bonds that have been found to be variable by alternation or movement of mobile H-atoms or charges are shown by dotted lines. This information is used only for deciding which bonds may exhibit double bond (</w:t>
      </w:r>
      <w:r w:rsidRPr="00666F01">
        <w:rPr>
          <w:i/>
        </w:rPr>
        <w:t>Z/E</w:t>
      </w:r>
      <w:r>
        <w:t xml:space="preserve">) isomerism. By design, the Identifier does not explicitly represent bond types. </w:t>
      </w:r>
    </w:p>
    <w:p w:rsidR="005232FA" w:rsidRDefault="00DC2E14" w:rsidP="001C5155">
      <w:pPr>
        <w:pStyle w:val="Heading3"/>
      </w:pPr>
      <w:bookmarkStart w:id="345" w:name="_Toc107649063"/>
      <w:bookmarkStart w:id="346" w:name="_Toc107650948"/>
      <w:bookmarkStart w:id="347" w:name="_Toc462835335"/>
      <w:r>
        <w:rPr>
          <w:rStyle w:val="Heading2Char"/>
          <w:rFonts w:cs="Times New Roman"/>
          <w:b w:val="0"/>
          <w:bCs w:val="0"/>
          <w:i w:val="0"/>
          <w:iCs w:val="0"/>
        </w:rPr>
        <w:t>Lower Section</w:t>
      </w:r>
      <w:bookmarkEnd w:id="345"/>
      <w:bookmarkEnd w:id="346"/>
      <w:bookmarkEnd w:id="347"/>
    </w:p>
    <w:p w:rsidR="00DC2E14" w:rsidRDefault="00DC2E14" w:rsidP="0075445C">
      <w:pPr>
        <w:pStyle w:val="BodyText"/>
      </w:pPr>
      <w:r>
        <w:t xml:space="preserve">The </w:t>
      </w:r>
      <w:proofErr w:type="spellStart"/>
      <w:r>
        <w:t>InChI</w:t>
      </w:r>
      <w:proofErr w:type="spellEnd"/>
      <w:r>
        <w:t xml:space="preserve"> along with auxiliary data and explanatory information is shown in the lower section of the output window, such as seen in Figure 6 (see Section VI). Unlike the graphical display, even if more than one disconnected component is found, all textual results for a single input structure file are shown together.  This reflects the important point that all components of a submitted structure are considered by </w:t>
      </w:r>
      <w:proofErr w:type="spellStart"/>
      <w:r>
        <w:t>InChI</w:t>
      </w:r>
      <w:proofErr w:type="spellEnd"/>
      <w:r>
        <w:t xml:space="preserve"> to be part of a single compound. Results for different (disconnected) components of a single substance are separated by semicolons, except for chemical formulas, which, in keeping with common conventions, are separated by dots.</w:t>
      </w:r>
    </w:p>
    <w:p w:rsidR="005232FA" w:rsidRPr="000E43FB" w:rsidRDefault="00DC2E14" w:rsidP="001C5155">
      <w:pPr>
        <w:pStyle w:val="Heading3"/>
      </w:pPr>
      <w:bookmarkStart w:id="348" w:name="_Toc107649064"/>
      <w:bookmarkStart w:id="349" w:name="_Toc107650949"/>
      <w:bookmarkStart w:id="350" w:name="_Toc462835336"/>
      <w:r w:rsidRPr="000E43FB">
        <w:rPr>
          <w:rStyle w:val="Heading2Char"/>
          <w:rFonts w:cs="Times New Roman"/>
          <w:b w:val="0"/>
          <w:bCs w:val="0"/>
          <w:i w:val="0"/>
          <w:iCs w:val="0"/>
        </w:rPr>
        <w:lastRenderedPageBreak/>
        <w:t>Options</w:t>
      </w:r>
      <w:bookmarkEnd w:id="348"/>
      <w:bookmarkEnd w:id="349"/>
      <w:bookmarkEnd w:id="350"/>
    </w:p>
    <w:p w:rsidR="00DC2E14" w:rsidRDefault="00DC2E14" w:rsidP="0075445C">
      <w:pPr>
        <w:pStyle w:val="BodyText"/>
        <w:rPr>
          <w:rStyle w:val="BodyTextChar"/>
        </w:rPr>
      </w:pPr>
      <w:r>
        <w:rPr>
          <w:rStyle w:val="BodyTextChar"/>
        </w:rPr>
        <w:t xml:space="preserve">Pressing the Options Button opens </w:t>
      </w:r>
      <w:r w:rsidR="00666F01">
        <w:rPr>
          <w:rStyle w:val="BodyTextChar"/>
        </w:rPr>
        <w:t xml:space="preserve">the </w:t>
      </w:r>
      <w:proofErr w:type="spellStart"/>
      <w:r>
        <w:rPr>
          <w:rStyle w:val="BodyTextChar"/>
        </w:rPr>
        <w:t>InChI</w:t>
      </w:r>
      <w:proofErr w:type="spellEnd"/>
      <w:r>
        <w:rPr>
          <w:rStyle w:val="BodyTextChar"/>
        </w:rPr>
        <w:t xml:space="preserve"> Options Dialog Box. The following options are then available (as seen in Figure </w:t>
      </w:r>
      <w:r w:rsidR="00FD0ECC">
        <w:rPr>
          <w:rStyle w:val="BodyTextChar"/>
        </w:rPr>
        <w:t>4</w:t>
      </w:r>
      <w:r>
        <w:rPr>
          <w:rStyle w:val="BodyTextChar"/>
        </w:rPr>
        <w:t>):</w:t>
      </w:r>
    </w:p>
    <w:p w:rsidR="00B1202B" w:rsidRDefault="00B1202B" w:rsidP="00B1202B">
      <w:pPr>
        <w:numPr>
          <w:ilvl w:val="0"/>
          <w:numId w:val="5"/>
        </w:numPr>
        <w:tabs>
          <w:tab w:val="clear" w:pos="1008"/>
          <w:tab w:val="num" w:pos="450"/>
        </w:tabs>
        <w:spacing w:before="120" w:line="360" w:lineRule="auto"/>
        <w:ind w:left="448" w:hanging="448"/>
        <w:rPr>
          <w:rFonts w:ascii="Times New Roman" w:hAnsi="Times New Roman" w:cs="Times New Roman"/>
          <w:sz w:val="24"/>
          <w:szCs w:val="24"/>
        </w:rPr>
      </w:pPr>
      <w:r w:rsidRPr="00B1202B">
        <w:rPr>
          <w:rFonts w:ascii="Times New Roman" w:hAnsi="Times New Roman" w:cs="Times New Roman"/>
          <w:sz w:val="24"/>
          <w:szCs w:val="24"/>
        </w:rPr>
        <w:t xml:space="preserve">Mobile H Perception – </w:t>
      </w:r>
      <w:r w:rsidR="00246359">
        <w:rPr>
          <w:rFonts w:ascii="Times New Roman" w:hAnsi="Times New Roman" w:cs="Times New Roman"/>
          <w:sz w:val="24"/>
          <w:szCs w:val="24"/>
        </w:rPr>
        <w:t>t</w:t>
      </w:r>
      <w:r w:rsidRPr="00B1202B">
        <w:rPr>
          <w:rFonts w:ascii="Times New Roman" w:hAnsi="Times New Roman" w:cs="Times New Roman"/>
          <w:sz w:val="24"/>
          <w:szCs w:val="24"/>
        </w:rPr>
        <w:t xml:space="preserve">urning Off will fix all H-atoms (disallow H-migration), this allows the generation of a </w:t>
      </w:r>
      <w:proofErr w:type="gramStart"/>
      <w:r w:rsidRPr="00B1202B">
        <w:rPr>
          <w:rFonts w:ascii="Times New Roman" w:hAnsi="Times New Roman" w:cs="Times New Roman"/>
          <w:sz w:val="24"/>
          <w:szCs w:val="24"/>
        </w:rPr>
        <w:t>fixed</w:t>
      </w:r>
      <w:proofErr w:type="gramEnd"/>
      <w:r w:rsidRPr="00B1202B">
        <w:rPr>
          <w:rFonts w:ascii="Times New Roman" w:hAnsi="Times New Roman" w:cs="Times New Roman"/>
          <w:sz w:val="24"/>
          <w:szCs w:val="24"/>
        </w:rPr>
        <w:t>-H section of the Identifier</w:t>
      </w:r>
      <w:r>
        <w:rPr>
          <w:rFonts w:ascii="Times New Roman" w:hAnsi="Times New Roman" w:cs="Times New Roman"/>
          <w:sz w:val="24"/>
          <w:szCs w:val="24"/>
        </w:rPr>
        <w:t xml:space="preserve"> (and makes </w:t>
      </w:r>
      <w:r w:rsidR="00666F01">
        <w:rPr>
          <w:rFonts w:ascii="Times New Roman" w:hAnsi="Times New Roman" w:cs="Times New Roman"/>
          <w:sz w:val="24"/>
          <w:szCs w:val="24"/>
        </w:rPr>
        <w:t xml:space="preserve">the resulting </w:t>
      </w:r>
      <w:proofErr w:type="spellStart"/>
      <w:r>
        <w:rPr>
          <w:rFonts w:ascii="Times New Roman" w:hAnsi="Times New Roman" w:cs="Times New Roman"/>
          <w:sz w:val="24"/>
          <w:szCs w:val="24"/>
        </w:rPr>
        <w:t>InChI</w:t>
      </w:r>
      <w:proofErr w:type="spellEnd"/>
      <w:r>
        <w:rPr>
          <w:rFonts w:ascii="Times New Roman" w:hAnsi="Times New Roman" w:cs="Times New Roman"/>
          <w:sz w:val="24"/>
          <w:szCs w:val="24"/>
        </w:rPr>
        <w:t xml:space="preserve"> non-standard)</w:t>
      </w:r>
      <w:r w:rsidR="00006BB0">
        <w:rPr>
          <w:rFonts w:ascii="Times New Roman" w:hAnsi="Times New Roman" w:cs="Times New Roman"/>
          <w:sz w:val="24"/>
          <w:szCs w:val="24"/>
        </w:rPr>
        <w:t>.</w:t>
      </w:r>
    </w:p>
    <w:p w:rsidR="00B1202B" w:rsidRDefault="00B1202B" w:rsidP="00B1202B">
      <w:pPr>
        <w:numPr>
          <w:ilvl w:val="0"/>
          <w:numId w:val="5"/>
        </w:numPr>
        <w:tabs>
          <w:tab w:val="clear" w:pos="1008"/>
          <w:tab w:val="num" w:pos="450"/>
        </w:tabs>
        <w:spacing w:before="120" w:line="360" w:lineRule="auto"/>
        <w:ind w:left="448" w:hanging="448"/>
        <w:rPr>
          <w:rStyle w:val="BodyTextChar"/>
          <w:rFonts w:ascii="Times New Roman" w:hAnsi="Times New Roman" w:cs="Times New Roman"/>
          <w:sz w:val="24"/>
          <w:szCs w:val="24"/>
        </w:rPr>
      </w:pPr>
      <w:r w:rsidRPr="00B1202B">
        <w:rPr>
          <w:rStyle w:val="BodyTextChar"/>
          <w:rFonts w:ascii="Times New Roman" w:hAnsi="Times New Roman" w:cs="Times New Roman"/>
          <w:sz w:val="24"/>
          <w:szCs w:val="24"/>
        </w:rPr>
        <w:t xml:space="preserve">Include Stereo (Absolute, Relative, Racemic, </w:t>
      </w:r>
      <w:proofErr w:type="gramStart"/>
      <w:r w:rsidRPr="00B1202B">
        <w:rPr>
          <w:rStyle w:val="BodyTextChar"/>
          <w:rFonts w:ascii="Times New Roman" w:hAnsi="Times New Roman" w:cs="Times New Roman"/>
          <w:sz w:val="24"/>
          <w:szCs w:val="24"/>
        </w:rPr>
        <w:t>From</w:t>
      </w:r>
      <w:proofErr w:type="gramEnd"/>
      <w:r w:rsidRPr="00B1202B">
        <w:rPr>
          <w:rStyle w:val="BodyTextChar"/>
          <w:rFonts w:ascii="Times New Roman" w:hAnsi="Times New Roman" w:cs="Times New Roman"/>
          <w:sz w:val="24"/>
          <w:szCs w:val="24"/>
        </w:rPr>
        <w:t xml:space="preserve"> chiral flag) – </w:t>
      </w:r>
      <w:r w:rsidR="00666F01">
        <w:rPr>
          <w:rStyle w:val="BodyTextChar"/>
          <w:rFonts w:ascii="Times New Roman" w:hAnsi="Times New Roman" w:cs="Times New Roman"/>
          <w:sz w:val="24"/>
          <w:szCs w:val="24"/>
        </w:rPr>
        <w:t>i</w:t>
      </w:r>
      <w:r w:rsidRPr="00B1202B">
        <w:rPr>
          <w:rStyle w:val="BodyTextChar"/>
          <w:rFonts w:ascii="Times New Roman" w:hAnsi="Times New Roman" w:cs="Times New Roman"/>
          <w:sz w:val="24"/>
          <w:szCs w:val="24"/>
        </w:rPr>
        <w:t>nclude stereo layer and choose its type or exclude all stereo information from the identifier. If the last option is selected then in presence of a chiral flag stereochemistry is considered absolute</w:t>
      </w:r>
      <w:r w:rsidR="00666F01">
        <w:rPr>
          <w:rStyle w:val="BodyTextChar"/>
          <w:rFonts w:ascii="Times New Roman" w:hAnsi="Times New Roman" w:cs="Times New Roman"/>
          <w:sz w:val="24"/>
          <w:szCs w:val="24"/>
        </w:rPr>
        <w:t>,</w:t>
      </w:r>
      <w:r w:rsidRPr="00B1202B">
        <w:rPr>
          <w:rStyle w:val="BodyTextChar"/>
          <w:rFonts w:ascii="Times New Roman" w:hAnsi="Times New Roman" w:cs="Times New Roman"/>
          <w:sz w:val="24"/>
          <w:szCs w:val="24"/>
        </w:rPr>
        <w:t xml:space="preserve"> otherwise relative.</w:t>
      </w:r>
      <w:r>
        <w:rPr>
          <w:rStyle w:val="BodyTextChar"/>
          <w:rFonts w:ascii="Times New Roman" w:hAnsi="Times New Roman" w:cs="Times New Roman"/>
          <w:sz w:val="24"/>
          <w:szCs w:val="24"/>
        </w:rPr>
        <w:br/>
        <w:t>For s</w:t>
      </w:r>
      <w:r w:rsidRPr="0075445C">
        <w:rPr>
          <w:rStyle w:val="BodyTextChar"/>
          <w:rFonts w:ascii="Times New Roman" w:hAnsi="Times New Roman" w:cs="Times New Roman"/>
          <w:sz w:val="24"/>
          <w:szCs w:val="24"/>
        </w:rPr>
        <w:t xml:space="preserve">tandard </w:t>
      </w:r>
      <w:proofErr w:type="spellStart"/>
      <w:r w:rsidRPr="0075445C">
        <w:rPr>
          <w:rStyle w:val="BodyTextChar"/>
          <w:rFonts w:ascii="Times New Roman" w:hAnsi="Times New Roman" w:cs="Times New Roman"/>
          <w:sz w:val="24"/>
          <w:szCs w:val="24"/>
        </w:rPr>
        <w:t>InChI</w:t>
      </w:r>
      <w:proofErr w:type="spellEnd"/>
      <w:r w:rsidRPr="0075445C">
        <w:rPr>
          <w:rStyle w:val="BodyTextChar"/>
          <w:rFonts w:ascii="Times New Roman" w:hAnsi="Times New Roman" w:cs="Times New Roman"/>
          <w:sz w:val="24"/>
          <w:szCs w:val="24"/>
        </w:rPr>
        <w:t xml:space="preserve"> </w:t>
      </w:r>
      <w:r w:rsidR="00246359">
        <w:rPr>
          <w:rStyle w:val="BodyTextChar"/>
          <w:rFonts w:ascii="Times New Roman" w:hAnsi="Times New Roman" w:cs="Times New Roman"/>
          <w:sz w:val="24"/>
          <w:szCs w:val="24"/>
        </w:rPr>
        <w:t xml:space="preserve">the </w:t>
      </w:r>
      <w:r w:rsidR="007C39AD">
        <w:rPr>
          <w:rStyle w:val="BodyTextChar"/>
          <w:rFonts w:ascii="Times New Roman" w:hAnsi="Times New Roman" w:cs="Times New Roman"/>
          <w:sz w:val="24"/>
          <w:szCs w:val="24"/>
        </w:rPr>
        <w:t xml:space="preserve">only allowed choice is </w:t>
      </w:r>
      <w:r w:rsidR="00246359">
        <w:rPr>
          <w:rStyle w:val="BodyTextChar"/>
          <w:rFonts w:ascii="Times New Roman" w:hAnsi="Times New Roman" w:cs="Times New Roman"/>
          <w:sz w:val="24"/>
          <w:szCs w:val="24"/>
        </w:rPr>
        <w:t>a</w:t>
      </w:r>
      <w:r w:rsidRPr="0075445C">
        <w:rPr>
          <w:rStyle w:val="BodyTextChar"/>
          <w:rFonts w:ascii="Times New Roman" w:hAnsi="Times New Roman" w:cs="Times New Roman"/>
          <w:sz w:val="24"/>
          <w:szCs w:val="24"/>
        </w:rPr>
        <w:t>bsolute stereochemistry</w:t>
      </w:r>
      <w:r>
        <w:rPr>
          <w:rStyle w:val="BodyTextChar"/>
          <w:rFonts w:ascii="Times New Roman" w:hAnsi="Times New Roman" w:cs="Times New Roman"/>
          <w:sz w:val="24"/>
          <w:szCs w:val="24"/>
        </w:rPr>
        <w:t xml:space="preserve"> or </w:t>
      </w:r>
      <w:r w:rsidR="00666F01">
        <w:rPr>
          <w:rStyle w:val="BodyTextChar"/>
          <w:rFonts w:ascii="Times New Roman" w:hAnsi="Times New Roman" w:cs="Times New Roman"/>
          <w:sz w:val="24"/>
          <w:szCs w:val="24"/>
        </w:rPr>
        <w:t xml:space="preserve">omission of all </w:t>
      </w:r>
      <w:r>
        <w:rPr>
          <w:rStyle w:val="BodyTextChar"/>
          <w:rFonts w:ascii="Times New Roman" w:hAnsi="Times New Roman" w:cs="Times New Roman"/>
          <w:sz w:val="24"/>
          <w:szCs w:val="24"/>
        </w:rPr>
        <w:t xml:space="preserve">stereo; other choices make </w:t>
      </w:r>
      <w:proofErr w:type="spellStart"/>
      <w:r>
        <w:rPr>
          <w:rFonts w:ascii="Times New Roman" w:hAnsi="Times New Roman" w:cs="Times New Roman"/>
          <w:sz w:val="24"/>
          <w:szCs w:val="24"/>
        </w:rPr>
        <w:t>InChI</w:t>
      </w:r>
      <w:proofErr w:type="spellEnd"/>
      <w:r>
        <w:rPr>
          <w:rFonts w:ascii="Times New Roman" w:hAnsi="Times New Roman" w:cs="Times New Roman"/>
          <w:sz w:val="24"/>
          <w:szCs w:val="24"/>
        </w:rPr>
        <w:t xml:space="preserve"> non-standard</w:t>
      </w:r>
      <w:r w:rsidRPr="0075445C">
        <w:rPr>
          <w:rStyle w:val="BodyTextChar"/>
          <w:rFonts w:ascii="Times New Roman" w:hAnsi="Times New Roman" w:cs="Times New Roman"/>
          <w:sz w:val="24"/>
          <w:szCs w:val="24"/>
        </w:rPr>
        <w:t>.</w:t>
      </w:r>
    </w:p>
    <w:p w:rsidR="00952B26" w:rsidRDefault="00952B26" w:rsidP="00B1202B">
      <w:pPr>
        <w:numPr>
          <w:ilvl w:val="0"/>
          <w:numId w:val="5"/>
        </w:numPr>
        <w:tabs>
          <w:tab w:val="clear" w:pos="1008"/>
          <w:tab w:val="num" w:pos="450"/>
        </w:tabs>
        <w:spacing w:before="120" w:line="360" w:lineRule="auto"/>
        <w:ind w:left="448" w:hanging="448"/>
        <w:rPr>
          <w:rStyle w:val="BodyTextChar"/>
          <w:rFonts w:ascii="Times New Roman" w:hAnsi="Times New Roman" w:cs="Times New Roman"/>
          <w:sz w:val="24"/>
          <w:szCs w:val="24"/>
        </w:rPr>
      </w:pPr>
      <w:r w:rsidRPr="00952B26">
        <w:rPr>
          <w:rStyle w:val="BodyTextChar"/>
          <w:rFonts w:ascii="Times New Roman" w:hAnsi="Times New Roman" w:cs="Times New Roman"/>
          <w:sz w:val="24"/>
          <w:szCs w:val="24"/>
        </w:rPr>
        <w:t>Always include omitted/undefined stereo</w:t>
      </w:r>
      <w:r w:rsidR="007A559A">
        <w:rPr>
          <w:rStyle w:val="BodyTextChar"/>
          <w:rFonts w:ascii="Times New Roman" w:hAnsi="Times New Roman" w:cs="Times New Roman"/>
          <w:sz w:val="24"/>
          <w:szCs w:val="24"/>
        </w:rPr>
        <w:t xml:space="preserve"> </w:t>
      </w:r>
      <w:r w:rsidR="007C39AD">
        <w:rPr>
          <w:rStyle w:val="BodyTextChar"/>
          <w:rFonts w:ascii="Times New Roman" w:hAnsi="Times New Roman" w:cs="Times New Roman"/>
          <w:sz w:val="24"/>
          <w:szCs w:val="24"/>
        </w:rPr>
        <w:t>–</w:t>
      </w:r>
      <w:r w:rsidR="00246359">
        <w:rPr>
          <w:rStyle w:val="BodyTextChar"/>
          <w:rFonts w:ascii="Times New Roman" w:hAnsi="Times New Roman" w:cs="Times New Roman"/>
          <w:sz w:val="24"/>
          <w:szCs w:val="24"/>
        </w:rPr>
        <w:t xml:space="preserve"> </w:t>
      </w:r>
      <w:r w:rsidR="007C39AD">
        <w:rPr>
          <w:rStyle w:val="BodyTextChar"/>
          <w:rFonts w:ascii="Times New Roman" w:hAnsi="Times New Roman" w:cs="Times New Roman"/>
          <w:sz w:val="24"/>
          <w:szCs w:val="24"/>
        </w:rPr>
        <w:t xml:space="preserve">by default, </w:t>
      </w:r>
      <w:proofErr w:type="spellStart"/>
      <w:r w:rsidR="007C39AD">
        <w:rPr>
          <w:rFonts w:ascii="Times New Roman" w:hAnsi="Times New Roman" w:cs="Times New Roman"/>
          <w:sz w:val="24"/>
          <w:szCs w:val="24"/>
        </w:rPr>
        <w:t>InChI</w:t>
      </w:r>
      <w:proofErr w:type="spellEnd"/>
      <w:r w:rsidR="007C39AD">
        <w:rPr>
          <w:rFonts w:ascii="Times New Roman" w:hAnsi="Times New Roman" w:cs="Times New Roman"/>
          <w:sz w:val="24"/>
          <w:szCs w:val="24"/>
        </w:rPr>
        <w:t xml:space="preserve"> d</w:t>
      </w:r>
      <w:r w:rsidR="00246359" w:rsidRPr="00246359">
        <w:rPr>
          <w:rStyle w:val="BodyTextChar"/>
          <w:rFonts w:ascii="Times New Roman" w:hAnsi="Times New Roman" w:cs="Times New Roman"/>
          <w:sz w:val="24"/>
          <w:szCs w:val="24"/>
        </w:rPr>
        <w:t xml:space="preserve">oes not </w:t>
      </w:r>
      <w:r w:rsidR="007C39AD">
        <w:rPr>
          <w:rStyle w:val="BodyTextChar"/>
          <w:rFonts w:ascii="Times New Roman" w:hAnsi="Times New Roman" w:cs="Times New Roman"/>
          <w:sz w:val="24"/>
          <w:szCs w:val="24"/>
        </w:rPr>
        <w:t xml:space="preserve">include </w:t>
      </w:r>
      <w:r w:rsidR="00246359" w:rsidRPr="00246359">
        <w:rPr>
          <w:rStyle w:val="BodyTextChar"/>
          <w:rFonts w:ascii="Times New Roman" w:hAnsi="Times New Roman" w:cs="Times New Roman"/>
          <w:sz w:val="24"/>
          <w:szCs w:val="24"/>
        </w:rPr>
        <w:t>unknown/undefined stereo unless at least one defined stereo is present</w:t>
      </w:r>
      <w:r w:rsidR="007C39AD">
        <w:rPr>
          <w:rStyle w:val="BodyTextChar"/>
          <w:rFonts w:ascii="Times New Roman" w:hAnsi="Times New Roman" w:cs="Times New Roman"/>
          <w:sz w:val="24"/>
          <w:szCs w:val="24"/>
        </w:rPr>
        <w:t xml:space="preserve"> in the input structure. Turning this option On results in inclusion of </w:t>
      </w:r>
      <w:r w:rsidR="007C39AD" w:rsidRPr="00246359">
        <w:rPr>
          <w:rStyle w:val="BodyTextChar"/>
          <w:rFonts w:ascii="Times New Roman" w:hAnsi="Times New Roman" w:cs="Times New Roman"/>
          <w:sz w:val="24"/>
          <w:szCs w:val="24"/>
        </w:rPr>
        <w:t>unknown/undefined stereo</w:t>
      </w:r>
      <w:r w:rsidR="007C39AD">
        <w:rPr>
          <w:rStyle w:val="BodyTextChar"/>
          <w:rFonts w:ascii="Times New Roman" w:hAnsi="Times New Roman" w:cs="Times New Roman"/>
          <w:sz w:val="24"/>
          <w:szCs w:val="24"/>
        </w:rPr>
        <w:t xml:space="preserve"> in all cases</w:t>
      </w:r>
      <w:r w:rsidR="00006BB0">
        <w:rPr>
          <w:rStyle w:val="BodyTextChar"/>
          <w:rFonts w:ascii="Times New Roman" w:hAnsi="Times New Roman" w:cs="Times New Roman"/>
          <w:sz w:val="24"/>
          <w:szCs w:val="24"/>
        </w:rPr>
        <w:t>.</w:t>
      </w:r>
    </w:p>
    <w:p w:rsidR="007A559A" w:rsidRPr="007A559A" w:rsidRDefault="00952B26" w:rsidP="007A559A">
      <w:pPr>
        <w:numPr>
          <w:ilvl w:val="0"/>
          <w:numId w:val="5"/>
        </w:numPr>
        <w:tabs>
          <w:tab w:val="clear" w:pos="1008"/>
          <w:tab w:val="num" w:pos="450"/>
        </w:tabs>
        <w:spacing w:before="120" w:line="360" w:lineRule="auto"/>
        <w:ind w:left="448" w:hanging="448"/>
        <w:rPr>
          <w:rStyle w:val="BodyTextChar"/>
          <w:rFonts w:ascii="Times New Roman" w:hAnsi="Times New Roman" w:cs="Times New Roman"/>
          <w:sz w:val="24"/>
          <w:szCs w:val="24"/>
        </w:rPr>
      </w:pPr>
      <w:r w:rsidRPr="00952B26">
        <w:rPr>
          <w:rStyle w:val="BodyTextChar"/>
          <w:rFonts w:ascii="Times New Roman" w:hAnsi="Times New Roman" w:cs="Times New Roman"/>
          <w:sz w:val="24"/>
          <w:szCs w:val="24"/>
        </w:rPr>
        <w:t>Different marks for unknown/undefined stereo</w:t>
      </w:r>
      <w:r w:rsidR="007A559A">
        <w:rPr>
          <w:rStyle w:val="BodyTextChar"/>
          <w:rFonts w:ascii="Times New Roman" w:hAnsi="Times New Roman" w:cs="Times New Roman"/>
          <w:sz w:val="24"/>
          <w:szCs w:val="24"/>
        </w:rPr>
        <w:t xml:space="preserve"> – turning this option </w:t>
      </w:r>
      <w:r w:rsidR="00246359">
        <w:rPr>
          <w:rStyle w:val="BodyTextChar"/>
          <w:rFonts w:ascii="Times New Roman" w:hAnsi="Times New Roman" w:cs="Times New Roman"/>
          <w:sz w:val="24"/>
          <w:szCs w:val="24"/>
        </w:rPr>
        <w:t>On</w:t>
      </w:r>
      <w:r w:rsidR="007A559A">
        <w:rPr>
          <w:rStyle w:val="BodyTextChar"/>
          <w:rFonts w:ascii="Times New Roman" w:hAnsi="Times New Roman" w:cs="Times New Roman"/>
          <w:sz w:val="24"/>
          <w:szCs w:val="24"/>
        </w:rPr>
        <w:t xml:space="preserve"> </w:t>
      </w:r>
      <w:r w:rsidR="00246359">
        <w:rPr>
          <w:rStyle w:val="BodyTextChar"/>
          <w:rFonts w:ascii="Times New Roman" w:hAnsi="Times New Roman" w:cs="Times New Roman"/>
          <w:sz w:val="24"/>
          <w:szCs w:val="24"/>
        </w:rPr>
        <w:t>will result</w:t>
      </w:r>
      <w:r w:rsidR="007A559A">
        <w:rPr>
          <w:rStyle w:val="BodyTextChar"/>
          <w:rFonts w:ascii="Times New Roman" w:hAnsi="Times New Roman" w:cs="Times New Roman"/>
          <w:sz w:val="24"/>
          <w:szCs w:val="24"/>
        </w:rPr>
        <w:t xml:space="preserve"> in usage of </w:t>
      </w:r>
      <w:r w:rsidR="007A559A" w:rsidRPr="007A559A">
        <w:rPr>
          <w:rStyle w:val="BodyTextChar"/>
          <w:rFonts w:ascii="Times New Roman" w:hAnsi="Times New Roman" w:cs="Times New Roman"/>
          <w:sz w:val="24"/>
          <w:szCs w:val="24"/>
        </w:rPr>
        <w:t xml:space="preserve">the two different signs, ‘u’ and ‘?’, </w:t>
      </w:r>
      <w:r w:rsidR="007A559A">
        <w:rPr>
          <w:rStyle w:val="BodyTextChar"/>
          <w:rFonts w:ascii="Times New Roman" w:hAnsi="Times New Roman" w:cs="Times New Roman"/>
          <w:sz w:val="24"/>
          <w:szCs w:val="24"/>
        </w:rPr>
        <w:t xml:space="preserve">for </w:t>
      </w:r>
      <w:r w:rsidR="007A559A" w:rsidRPr="007A559A">
        <w:rPr>
          <w:rStyle w:val="BodyTextChar"/>
          <w:rFonts w:ascii="Times New Roman" w:hAnsi="Times New Roman" w:cs="Times New Roman"/>
          <w:sz w:val="24"/>
          <w:szCs w:val="24"/>
        </w:rPr>
        <w:t>“unknown” and “undefined” stereo</w:t>
      </w:r>
      <w:r w:rsidR="007A559A">
        <w:rPr>
          <w:rStyle w:val="BodyTextChar"/>
          <w:rFonts w:ascii="Times New Roman" w:hAnsi="Times New Roman" w:cs="Times New Roman"/>
          <w:sz w:val="24"/>
          <w:szCs w:val="24"/>
        </w:rPr>
        <w:t xml:space="preserve">. </w:t>
      </w:r>
      <w:r w:rsidR="007A559A" w:rsidRPr="007A559A">
        <w:rPr>
          <w:rStyle w:val="BodyTextChar"/>
          <w:rFonts w:ascii="Times New Roman" w:hAnsi="Times New Roman" w:cs="Times New Roman"/>
          <w:sz w:val="24"/>
          <w:szCs w:val="24"/>
        </w:rPr>
        <w:t xml:space="preserve">Briefly: “undefined” </w:t>
      </w:r>
      <w:r w:rsidR="00666F01">
        <w:rPr>
          <w:rStyle w:val="BodyTextChar"/>
          <w:rFonts w:ascii="Times New Roman" w:hAnsi="Times New Roman" w:cs="Times New Roman"/>
          <w:sz w:val="24"/>
          <w:szCs w:val="24"/>
        </w:rPr>
        <w:t>means</w:t>
      </w:r>
      <w:r w:rsidR="007A559A" w:rsidRPr="007A559A">
        <w:rPr>
          <w:rStyle w:val="BodyTextChar"/>
          <w:rFonts w:ascii="Times New Roman" w:hAnsi="Times New Roman" w:cs="Times New Roman"/>
          <w:sz w:val="24"/>
          <w:szCs w:val="24"/>
        </w:rPr>
        <w:t xml:space="preserve"> not given while “unknown” </w:t>
      </w:r>
      <w:r w:rsidR="00666F01">
        <w:rPr>
          <w:rStyle w:val="BodyTextChar"/>
          <w:rFonts w:ascii="Times New Roman" w:hAnsi="Times New Roman" w:cs="Times New Roman"/>
          <w:sz w:val="24"/>
          <w:szCs w:val="24"/>
        </w:rPr>
        <w:t>means</w:t>
      </w:r>
      <w:r w:rsidR="007A559A" w:rsidRPr="007A559A">
        <w:rPr>
          <w:rStyle w:val="BodyTextChar"/>
          <w:rFonts w:ascii="Times New Roman" w:hAnsi="Times New Roman" w:cs="Times New Roman"/>
          <w:sz w:val="24"/>
          <w:szCs w:val="24"/>
        </w:rPr>
        <w:t xml:space="preserve"> explicitly marked as unknown, e.g., with “wavy” bonds. </w:t>
      </w:r>
      <w:r w:rsidR="007A559A">
        <w:rPr>
          <w:rStyle w:val="BodyTextChar"/>
          <w:rFonts w:ascii="Times New Roman" w:hAnsi="Times New Roman" w:cs="Times New Roman"/>
          <w:sz w:val="24"/>
          <w:szCs w:val="24"/>
        </w:rPr>
        <w:t xml:space="preserve">By default, this option is turned off and </w:t>
      </w:r>
      <w:r w:rsidR="00666F01">
        <w:rPr>
          <w:rStyle w:val="BodyTextChar"/>
          <w:rFonts w:ascii="Times New Roman" w:hAnsi="Times New Roman" w:cs="Times New Roman"/>
          <w:sz w:val="24"/>
          <w:szCs w:val="24"/>
        </w:rPr>
        <w:t xml:space="preserve">the </w:t>
      </w:r>
      <w:proofErr w:type="spellStart"/>
      <w:r w:rsidR="00666F01">
        <w:rPr>
          <w:rStyle w:val="BodyTextChar"/>
          <w:rFonts w:ascii="Times New Roman" w:hAnsi="Times New Roman" w:cs="Times New Roman"/>
          <w:sz w:val="24"/>
          <w:szCs w:val="24"/>
        </w:rPr>
        <w:t>two</w:t>
      </w:r>
      <w:r w:rsidR="007A559A" w:rsidRPr="007A559A">
        <w:rPr>
          <w:rStyle w:val="BodyTextChar"/>
          <w:rFonts w:ascii="Times New Roman" w:hAnsi="Times New Roman" w:cs="Times New Roman"/>
          <w:sz w:val="24"/>
          <w:szCs w:val="24"/>
        </w:rPr>
        <w:t>h</w:t>
      </w:r>
      <w:proofErr w:type="spellEnd"/>
      <w:r w:rsidR="007A559A" w:rsidRPr="007A559A">
        <w:rPr>
          <w:rStyle w:val="BodyTextChar"/>
          <w:rFonts w:ascii="Times New Roman" w:hAnsi="Times New Roman" w:cs="Times New Roman"/>
          <w:sz w:val="24"/>
          <w:szCs w:val="24"/>
        </w:rPr>
        <w:t xml:space="preserve"> signs </w:t>
      </w:r>
      <w:r w:rsidR="007A559A">
        <w:rPr>
          <w:rStyle w:val="BodyTextChar"/>
          <w:rFonts w:ascii="Times New Roman" w:hAnsi="Times New Roman" w:cs="Times New Roman"/>
          <w:sz w:val="24"/>
          <w:szCs w:val="24"/>
        </w:rPr>
        <w:t xml:space="preserve">are </w:t>
      </w:r>
      <w:r w:rsidR="007A559A" w:rsidRPr="007A559A">
        <w:rPr>
          <w:rStyle w:val="BodyTextChar"/>
          <w:rFonts w:ascii="Times New Roman" w:hAnsi="Times New Roman" w:cs="Times New Roman"/>
          <w:sz w:val="24"/>
          <w:szCs w:val="24"/>
        </w:rPr>
        <w:t>merged to ‘?’ (that is, “unknown” stereo treated as “undefined”).</w:t>
      </w:r>
    </w:p>
    <w:p w:rsidR="00DC2E14" w:rsidRDefault="004C2CB0" w:rsidP="00B1202B">
      <w:pPr>
        <w:numPr>
          <w:ilvl w:val="0"/>
          <w:numId w:val="5"/>
        </w:numPr>
        <w:tabs>
          <w:tab w:val="clear" w:pos="1008"/>
          <w:tab w:val="num" w:pos="450"/>
        </w:tabs>
        <w:spacing w:before="120" w:line="360" w:lineRule="auto"/>
        <w:ind w:left="448" w:hanging="448"/>
        <w:rPr>
          <w:rStyle w:val="BodyTextChar"/>
          <w:rFonts w:ascii="Times New Roman" w:hAnsi="Times New Roman" w:cs="Times New Roman"/>
          <w:sz w:val="24"/>
          <w:szCs w:val="24"/>
        </w:rPr>
      </w:pPr>
      <w:r w:rsidRPr="004C2CB0">
        <w:rPr>
          <w:rStyle w:val="BodyTextChar"/>
          <w:rFonts w:ascii="Times New Roman" w:hAnsi="Times New Roman" w:cs="Times New Roman"/>
          <w:sz w:val="24"/>
          <w:szCs w:val="24"/>
        </w:rPr>
        <w:t xml:space="preserve">Both ends of wedge point to </w:t>
      </w:r>
      <w:proofErr w:type="spellStart"/>
      <w:r w:rsidRPr="004C2CB0">
        <w:rPr>
          <w:rStyle w:val="BodyTextChar"/>
          <w:rFonts w:ascii="Times New Roman" w:hAnsi="Times New Roman" w:cs="Times New Roman"/>
          <w:sz w:val="24"/>
          <w:szCs w:val="24"/>
        </w:rPr>
        <w:t>stereocenters</w:t>
      </w:r>
      <w:proofErr w:type="spellEnd"/>
      <w:r>
        <w:rPr>
          <w:rStyle w:val="BodyTextChar"/>
          <w:rFonts w:ascii="Times New Roman" w:hAnsi="Times New Roman" w:cs="Times New Roman"/>
          <w:sz w:val="24"/>
          <w:szCs w:val="24"/>
        </w:rPr>
        <w:t xml:space="preserve"> </w:t>
      </w:r>
      <w:r w:rsidR="00DC2E14" w:rsidRPr="0075445C">
        <w:rPr>
          <w:rStyle w:val="BodyTextChar"/>
          <w:rFonts w:ascii="Times New Roman" w:hAnsi="Times New Roman" w:cs="Times New Roman"/>
          <w:sz w:val="24"/>
          <w:szCs w:val="24"/>
        </w:rPr>
        <w:t xml:space="preserve">– </w:t>
      </w:r>
      <w:r>
        <w:rPr>
          <w:rStyle w:val="BodyTextChar"/>
          <w:rFonts w:ascii="Times New Roman" w:hAnsi="Times New Roman" w:cs="Times New Roman"/>
          <w:sz w:val="24"/>
          <w:szCs w:val="24"/>
        </w:rPr>
        <w:t xml:space="preserve">by </w:t>
      </w:r>
      <w:r w:rsidR="007C39AD">
        <w:rPr>
          <w:rStyle w:val="BodyTextChar"/>
          <w:rFonts w:ascii="Times New Roman" w:hAnsi="Times New Roman" w:cs="Times New Roman"/>
          <w:sz w:val="24"/>
          <w:szCs w:val="24"/>
        </w:rPr>
        <w:t>default</w:t>
      </w:r>
      <w:r>
        <w:rPr>
          <w:rStyle w:val="BodyTextChar"/>
          <w:rFonts w:ascii="Times New Roman" w:hAnsi="Times New Roman" w:cs="Times New Roman"/>
          <w:sz w:val="24"/>
          <w:szCs w:val="24"/>
        </w:rPr>
        <w:t xml:space="preserve">, </w:t>
      </w:r>
      <w:r w:rsidR="00ED632D" w:rsidRPr="0075445C">
        <w:rPr>
          <w:rStyle w:val="BodyTextChar"/>
          <w:rFonts w:ascii="Times New Roman" w:hAnsi="Times New Roman" w:cs="Times New Roman"/>
          <w:sz w:val="24"/>
          <w:szCs w:val="24"/>
        </w:rPr>
        <w:t xml:space="preserve">this option </w:t>
      </w:r>
      <w:r>
        <w:rPr>
          <w:rStyle w:val="BodyTextChar"/>
          <w:rFonts w:ascii="Times New Roman" w:hAnsi="Times New Roman" w:cs="Times New Roman"/>
          <w:sz w:val="24"/>
          <w:szCs w:val="24"/>
        </w:rPr>
        <w:t xml:space="preserve">is </w:t>
      </w:r>
      <w:r w:rsidR="00ED632D" w:rsidRPr="0075445C">
        <w:rPr>
          <w:rStyle w:val="BodyTextChar"/>
          <w:rFonts w:ascii="Times New Roman" w:hAnsi="Times New Roman" w:cs="Times New Roman"/>
          <w:sz w:val="24"/>
          <w:szCs w:val="24"/>
        </w:rPr>
        <w:t xml:space="preserve">turned </w:t>
      </w:r>
      <w:r w:rsidR="007C39AD">
        <w:rPr>
          <w:rStyle w:val="BodyTextChar"/>
          <w:rFonts w:ascii="Times New Roman" w:hAnsi="Times New Roman" w:cs="Times New Roman"/>
          <w:sz w:val="24"/>
          <w:szCs w:val="24"/>
        </w:rPr>
        <w:t>O</w:t>
      </w:r>
      <w:r>
        <w:rPr>
          <w:rStyle w:val="BodyTextChar"/>
          <w:rFonts w:ascii="Times New Roman" w:hAnsi="Times New Roman" w:cs="Times New Roman"/>
          <w:sz w:val="24"/>
          <w:szCs w:val="24"/>
        </w:rPr>
        <w:t xml:space="preserve">ff. This means that that </w:t>
      </w:r>
      <w:r w:rsidR="00666F01">
        <w:rPr>
          <w:rStyle w:val="BodyTextChar"/>
          <w:rFonts w:ascii="Times New Roman" w:hAnsi="Times New Roman" w:cs="Times New Roman"/>
          <w:sz w:val="24"/>
          <w:szCs w:val="24"/>
        </w:rPr>
        <w:t xml:space="preserve">a </w:t>
      </w:r>
      <w:r>
        <w:rPr>
          <w:rStyle w:val="BodyTextChar"/>
          <w:rFonts w:ascii="Times New Roman" w:hAnsi="Times New Roman" w:cs="Times New Roman"/>
          <w:sz w:val="24"/>
          <w:szCs w:val="24"/>
        </w:rPr>
        <w:t xml:space="preserve">stereo </w:t>
      </w:r>
      <w:r w:rsidR="00ED632D" w:rsidRPr="0075445C">
        <w:rPr>
          <w:rFonts w:ascii="Times New Roman" w:hAnsi="Times New Roman" w:cs="Times New Roman"/>
          <w:sz w:val="24"/>
          <w:szCs w:val="24"/>
        </w:rPr>
        <w:t xml:space="preserve">bond </w:t>
      </w:r>
      <w:r>
        <w:rPr>
          <w:rFonts w:ascii="Times New Roman" w:hAnsi="Times New Roman" w:cs="Times New Roman"/>
          <w:sz w:val="24"/>
          <w:szCs w:val="24"/>
        </w:rPr>
        <w:t xml:space="preserve">depicted by </w:t>
      </w:r>
      <w:r w:rsidR="00666F01">
        <w:rPr>
          <w:rFonts w:ascii="Times New Roman" w:hAnsi="Times New Roman" w:cs="Times New Roman"/>
          <w:sz w:val="24"/>
          <w:szCs w:val="24"/>
        </w:rPr>
        <w:t xml:space="preserve">a </w:t>
      </w:r>
      <w:r>
        <w:rPr>
          <w:rFonts w:ascii="Times New Roman" w:hAnsi="Times New Roman" w:cs="Times New Roman"/>
          <w:sz w:val="24"/>
          <w:szCs w:val="24"/>
        </w:rPr>
        <w:t xml:space="preserve">wedge </w:t>
      </w:r>
      <w:r w:rsidR="00ED632D" w:rsidRPr="0075445C">
        <w:rPr>
          <w:rFonts w:ascii="Times New Roman" w:hAnsi="Times New Roman" w:cs="Times New Roman"/>
          <w:sz w:val="24"/>
          <w:szCs w:val="24"/>
        </w:rPr>
        <w:t xml:space="preserve">affects the stereochemistry of only the atom ‘pointed to’ by </w:t>
      </w:r>
      <w:r w:rsidR="00666F01">
        <w:rPr>
          <w:rFonts w:ascii="Times New Roman" w:hAnsi="Times New Roman" w:cs="Times New Roman"/>
          <w:sz w:val="24"/>
          <w:szCs w:val="24"/>
        </w:rPr>
        <w:t xml:space="preserve">the </w:t>
      </w:r>
      <w:r>
        <w:rPr>
          <w:rFonts w:ascii="Times New Roman" w:hAnsi="Times New Roman" w:cs="Times New Roman"/>
          <w:sz w:val="24"/>
          <w:szCs w:val="24"/>
        </w:rPr>
        <w:t xml:space="preserve">narrow end of </w:t>
      </w:r>
      <w:r w:rsidR="00ED632D" w:rsidRPr="0075445C">
        <w:rPr>
          <w:rFonts w:ascii="Times New Roman" w:hAnsi="Times New Roman" w:cs="Times New Roman"/>
          <w:sz w:val="24"/>
          <w:szCs w:val="24"/>
        </w:rPr>
        <w:t>th</w:t>
      </w:r>
      <w:r>
        <w:rPr>
          <w:rFonts w:ascii="Times New Roman" w:hAnsi="Times New Roman" w:cs="Times New Roman"/>
          <w:sz w:val="24"/>
          <w:szCs w:val="24"/>
        </w:rPr>
        <w:t>at</w:t>
      </w:r>
      <w:r w:rsidR="00ED632D" w:rsidRPr="0075445C">
        <w:rPr>
          <w:rFonts w:ascii="Times New Roman" w:hAnsi="Times New Roman" w:cs="Times New Roman"/>
          <w:sz w:val="24"/>
          <w:szCs w:val="24"/>
        </w:rPr>
        <w:t xml:space="preserve"> wedge. However, it may be turned </w:t>
      </w:r>
      <w:r w:rsidR="00666F01">
        <w:rPr>
          <w:rFonts w:ascii="Times New Roman" w:hAnsi="Times New Roman" w:cs="Times New Roman"/>
          <w:sz w:val="24"/>
          <w:szCs w:val="24"/>
        </w:rPr>
        <w:t>O</w:t>
      </w:r>
      <w:r>
        <w:rPr>
          <w:rFonts w:ascii="Times New Roman" w:hAnsi="Times New Roman" w:cs="Times New Roman"/>
          <w:sz w:val="24"/>
          <w:szCs w:val="24"/>
        </w:rPr>
        <w:t>n</w:t>
      </w:r>
      <w:r w:rsidR="00ED632D" w:rsidRPr="0075445C">
        <w:rPr>
          <w:rFonts w:ascii="Times New Roman" w:hAnsi="Times New Roman" w:cs="Times New Roman"/>
          <w:sz w:val="24"/>
          <w:szCs w:val="24"/>
        </w:rPr>
        <w:t xml:space="preserve"> if </w:t>
      </w:r>
      <w:r w:rsidR="00ED632D" w:rsidRPr="0075445C">
        <w:rPr>
          <w:rStyle w:val="BodyTextChar"/>
          <w:rFonts w:ascii="Times New Roman" w:hAnsi="Times New Roman" w:cs="Times New Roman"/>
          <w:sz w:val="24"/>
          <w:szCs w:val="24"/>
        </w:rPr>
        <w:t xml:space="preserve">the user is completely </w:t>
      </w:r>
      <w:r w:rsidR="000B65C7" w:rsidRPr="0075445C">
        <w:rPr>
          <w:rStyle w:val="BodyTextChar"/>
          <w:rFonts w:ascii="Times New Roman" w:hAnsi="Times New Roman" w:cs="Times New Roman"/>
          <w:sz w:val="24"/>
          <w:szCs w:val="24"/>
        </w:rPr>
        <w:t>sure t</w:t>
      </w:r>
      <w:r w:rsidR="00DC2E14" w:rsidRPr="0075445C">
        <w:rPr>
          <w:rStyle w:val="BodyTextChar"/>
          <w:rFonts w:ascii="Times New Roman" w:hAnsi="Times New Roman" w:cs="Times New Roman"/>
          <w:sz w:val="24"/>
          <w:szCs w:val="24"/>
        </w:rPr>
        <w:t xml:space="preserve">hat a </w:t>
      </w:r>
      <w:proofErr w:type="spellStart"/>
      <w:r w:rsidR="00DC2E14" w:rsidRPr="0075445C">
        <w:rPr>
          <w:rStyle w:val="BodyTextChar"/>
          <w:rFonts w:ascii="Times New Roman" w:hAnsi="Times New Roman" w:cs="Times New Roman"/>
          <w:sz w:val="24"/>
          <w:szCs w:val="24"/>
        </w:rPr>
        <w:t>stereobond</w:t>
      </w:r>
      <w:proofErr w:type="spellEnd"/>
      <w:r w:rsidR="00DC2E14" w:rsidRPr="0075445C">
        <w:rPr>
          <w:rStyle w:val="BodyTextChar"/>
          <w:rFonts w:ascii="Times New Roman" w:hAnsi="Times New Roman" w:cs="Times New Roman"/>
          <w:sz w:val="24"/>
          <w:szCs w:val="24"/>
        </w:rPr>
        <w:t xml:space="preserve"> affects both atoms it connects</w:t>
      </w:r>
      <w:r w:rsidR="00ED632D" w:rsidRPr="0075445C">
        <w:rPr>
          <w:rStyle w:val="BodyTextChar"/>
          <w:rFonts w:ascii="Times New Roman" w:hAnsi="Times New Roman" w:cs="Times New Roman"/>
          <w:sz w:val="24"/>
          <w:szCs w:val="24"/>
        </w:rPr>
        <w:t xml:space="preserve"> (</w:t>
      </w:r>
      <w:r w:rsidR="000B65C7" w:rsidRPr="0075445C">
        <w:rPr>
          <w:rStyle w:val="BodyTextChar"/>
          <w:rFonts w:ascii="Times New Roman" w:hAnsi="Times New Roman" w:cs="Times New Roman"/>
          <w:sz w:val="24"/>
          <w:szCs w:val="24"/>
        </w:rPr>
        <w:t>that is</w:t>
      </w:r>
      <w:r w:rsidR="00ED632D" w:rsidRPr="0075445C">
        <w:rPr>
          <w:rStyle w:val="BodyTextChar"/>
          <w:rFonts w:ascii="Times New Roman" w:hAnsi="Times New Roman" w:cs="Times New Roman"/>
          <w:sz w:val="24"/>
          <w:szCs w:val="24"/>
        </w:rPr>
        <w:t>, for</w:t>
      </w:r>
      <w:r w:rsidR="000B65C7" w:rsidRPr="0075445C">
        <w:rPr>
          <w:rStyle w:val="BodyTextChar"/>
          <w:rFonts w:ascii="Times New Roman" w:hAnsi="Times New Roman" w:cs="Times New Roman"/>
          <w:sz w:val="24"/>
          <w:szCs w:val="24"/>
        </w:rPr>
        <w:t xml:space="preserve"> 2D structures complying to the</w:t>
      </w:r>
      <w:r w:rsidR="00ED632D" w:rsidRPr="0075445C">
        <w:rPr>
          <w:rStyle w:val="BodyTextChar"/>
          <w:rFonts w:ascii="Times New Roman" w:hAnsi="Times New Roman" w:cs="Times New Roman"/>
          <w:sz w:val="24"/>
          <w:szCs w:val="24"/>
        </w:rPr>
        <w:t xml:space="preserve"> legacy </w:t>
      </w:r>
      <w:r w:rsidR="000B65C7" w:rsidRPr="0075445C">
        <w:rPr>
          <w:rStyle w:val="BodyTextChar"/>
          <w:rFonts w:ascii="Times New Roman" w:hAnsi="Times New Roman" w:cs="Times New Roman"/>
          <w:sz w:val="24"/>
          <w:szCs w:val="24"/>
        </w:rPr>
        <w:t>“perspective” stereochemistry drawing style</w:t>
      </w:r>
      <w:r w:rsidR="00ED632D" w:rsidRPr="0075445C">
        <w:rPr>
          <w:rStyle w:val="BodyTextChar"/>
          <w:rFonts w:ascii="Times New Roman" w:hAnsi="Times New Roman" w:cs="Times New Roman"/>
          <w:sz w:val="24"/>
          <w:szCs w:val="24"/>
        </w:rPr>
        <w:t>)</w:t>
      </w:r>
      <w:r w:rsidR="00DC2E14" w:rsidRPr="0075445C">
        <w:rPr>
          <w:rStyle w:val="BodyTextChar"/>
          <w:rFonts w:ascii="Times New Roman" w:hAnsi="Times New Roman" w:cs="Times New Roman"/>
          <w:sz w:val="24"/>
          <w:szCs w:val="24"/>
        </w:rPr>
        <w:t xml:space="preserve">. </w:t>
      </w:r>
    </w:p>
    <w:p w:rsidR="00952B26" w:rsidRPr="0075445C" w:rsidRDefault="00952B26" w:rsidP="00B1202B">
      <w:pPr>
        <w:numPr>
          <w:ilvl w:val="0"/>
          <w:numId w:val="5"/>
        </w:numPr>
        <w:tabs>
          <w:tab w:val="clear" w:pos="1008"/>
          <w:tab w:val="num" w:pos="450"/>
        </w:tabs>
        <w:spacing w:before="120" w:line="360" w:lineRule="auto"/>
        <w:ind w:left="448" w:hanging="448"/>
        <w:rPr>
          <w:rStyle w:val="BodyTextChar"/>
          <w:rFonts w:ascii="Times New Roman" w:hAnsi="Times New Roman" w:cs="Times New Roman"/>
          <w:sz w:val="24"/>
          <w:szCs w:val="24"/>
        </w:rPr>
      </w:pPr>
      <w:r w:rsidRPr="00952B26">
        <w:rPr>
          <w:rStyle w:val="BodyTextChar"/>
          <w:rFonts w:ascii="Times New Roman" w:hAnsi="Times New Roman" w:cs="Times New Roman"/>
          <w:sz w:val="24"/>
          <w:szCs w:val="24"/>
        </w:rPr>
        <w:lastRenderedPageBreak/>
        <w:t>Include Bonds to Metal</w:t>
      </w:r>
      <w:r w:rsidR="007C39AD" w:rsidRPr="007C39AD">
        <w:t xml:space="preserve"> </w:t>
      </w:r>
      <w:r w:rsidR="007C39AD">
        <w:t xml:space="preserve">- </w:t>
      </w:r>
      <w:r w:rsidR="00666F01">
        <w:rPr>
          <w:rFonts w:ascii="Times New Roman" w:hAnsi="Times New Roman" w:cs="Times New Roman"/>
        </w:rPr>
        <w:t>t</w:t>
      </w:r>
      <w:r w:rsidR="007C39AD" w:rsidRPr="007C39AD">
        <w:rPr>
          <w:rStyle w:val="BodyTextChar"/>
          <w:rFonts w:ascii="Times New Roman" w:hAnsi="Times New Roman" w:cs="Times New Roman"/>
          <w:sz w:val="24"/>
          <w:szCs w:val="24"/>
        </w:rPr>
        <w:t xml:space="preserve">urning On will add a layer that includes specific bonding to metals (in case of salts </w:t>
      </w:r>
      <w:r w:rsidR="007C39AD">
        <w:rPr>
          <w:rStyle w:val="BodyTextChar"/>
          <w:rFonts w:ascii="Times New Roman" w:hAnsi="Times New Roman" w:cs="Times New Roman"/>
          <w:sz w:val="24"/>
          <w:szCs w:val="24"/>
        </w:rPr>
        <w:t xml:space="preserve">the </w:t>
      </w:r>
      <w:r w:rsidR="007C39AD" w:rsidRPr="007C39AD">
        <w:rPr>
          <w:rStyle w:val="BodyTextChar"/>
          <w:rFonts w:ascii="Times New Roman" w:hAnsi="Times New Roman" w:cs="Times New Roman"/>
          <w:sz w:val="24"/>
          <w:szCs w:val="24"/>
        </w:rPr>
        <w:t xml:space="preserve">bonds between a metal and an acid cannot be reconnected – as seen in Figures 6-9 where that choice is “grayed out” </w:t>
      </w:r>
      <w:r w:rsidR="00006BB0">
        <w:rPr>
          <w:rStyle w:val="BodyTextChar"/>
          <w:rFonts w:ascii="Times New Roman" w:hAnsi="Times New Roman" w:cs="Times New Roman"/>
          <w:sz w:val="24"/>
          <w:szCs w:val="24"/>
        </w:rPr>
        <w:t>and cannot be ticked or checked</w:t>
      </w:r>
      <w:r w:rsidR="007C39AD" w:rsidRPr="007C39AD">
        <w:rPr>
          <w:rStyle w:val="BodyTextChar"/>
          <w:rFonts w:ascii="Times New Roman" w:hAnsi="Times New Roman" w:cs="Times New Roman"/>
          <w:sz w:val="24"/>
          <w:szCs w:val="24"/>
        </w:rPr>
        <w:t>)</w:t>
      </w:r>
      <w:r w:rsidR="00006BB0">
        <w:rPr>
          <w:rStyle w:val="BodyTextChar"/>
          <w:rFonts w:ascii="Times New Roman" w:hAnsi="Times New Roman" w:cs="Times New Roman"/>
          <w:sz w:val="24"/>
          <w:szCs w:val="24"/>
        </w:rPr>
        <w:t>.</w:t>
      </w:r>
    </w:p>
    <w:p w:rsidR="00DC2E14" w:rsidRPr="0075445C" w:rsidRDefault="00DC2E14" w:rsidP="0075445C">
      <w:pPr>
        <w:numPr>
          <w:ilvl w:val="0"/>
          <w:numId w:val="5"/>
        </w:numPr>
        <w:tabs>
          <w:tab w:val="clear" w:pos="1008"/>
          <w:tab w:val="num" w:pos="450"/>
        </w:tabs>
        <w:spacing w:before="120" w:line="360" w:lineRule="auto"/>
        <w:ind w:left="448" w:hanging="448"/>
        <w:rPr>
          <w:rStyle w:val="BodyTextChar"/>
          <w:rFonts w:ascii="Times New Roman" w:hAnsi="Times New Roman" w:cs="Times New Roman"/>
          <w:sz w:val="24"/>
          <w:szCs w:val="24"/>
        </w:rPr>
      </w:pPr>
      <w:r w:rsidRPr="0075445C">
        <w:rPr>
          <w:rStyle w:val="BodyTextChar"/>
          <w:rFonts w:ascii="Times New Roman" w:hAnsi="Times New Roman" w:cs="Times New Roman"/>
          <w:sz w:val="24"/>
          <w:szCs w:val="24"/>
        </w:rPr>
        <w:t xml:space="preserve">Annotation Format (Plain Text; XML, None) – </w:t>
      </w:r>
      <w:r w:rsidR="00666F01">
        <w:rPr>
          <w:rStyle w:val="BodyTextChar"/>
          <w:rFonts w:ascii="Times New Roman" w:hAnsi="Times New Roman" w:cs="Times New Roman"/>
          <w:sz w:val="24"/>
          <w:szCs w:val="24"/>
        </w:rPr>
        <w:t>c</w:t>
      </w:r>
      <w:r w:rsidRPr="0075445C">
        <w:rPr>
          <w:rStyle w:val="BodyTextChar"/>
          <w:rFonts w:ascii="Times New Roman" w:hAnsi="Times New Roman" w:cs="Times New Roman"/>
          <w:sz w:val="24"/>
          <w:szCs w:val="24"/>
        </w:rPr>
        <w:t>hoose appropriate format for explanatory information.</w:t>
      </w:r>
    </w:p>
    <w:p w:rsidR="00DC2E14" w:rsidRPr="0075445C" w:rsidRDefault="00DC2E14" w:rsidP="0075445C">
      <w:pPr>
        <w:numPr>
          <w:ilvl w:val="0"/>
          <w:numId w:val="5"/>
        </w:numPr>
        <w:tabs>
          <w:tab w:val="clear" w:pos="1008"/>
          <w:tab w:val="num" w:pos="450"/>
        </w:tabs>
        <w:spacing w:before="120" w:line="360" w:lineRule="auto"/>
        <w:ind w:left="448" w:hanging="448"/>
        <w:rPr>
          <w:rStyle w:val="BodyTextChar"/>
          <w:rFonts w:ascii="Times New Roman" w:hAnsi="Times New Roman" w:cs="Times New Roman"/>
          <w:sz w:val="24"/>
          <w:szCs w:val="24"/>
        </w:rPr>
      </w:pPr>
      <w:r w:rsidRPr="0075445C">
        <w:rPr>
          <w:rStyle w:val="BodyTextChar"/>
          <w:rFonts w:ascii="Times New Roman" w:hAnsi="Times New Roman" w:cs="Times New Roman"/>
          <w:sz w:val="24"/>
          <w:szCs w:val="24"/>
        </w:rPr>
        <w:t xml:space="preserve">Ignore Isotopes in Structure Display – </w:t>
      </w:r>
      <w:r w:rsidR="00666F01">
        <w:rPr>
          <w:rStyle w:val="BodyTextChar"/>
          <w:rFonts w:ascii="Times New Roman" w:hAnsi="Times New Roman" w:cs="Times New Roman"/>
          <w:sz w:val="24"/>
          <w:szCs w:val="24"/>
        </w:rPr>
        <w:t>t</w:t>
      </w:r>
      <w:r w:rsidRPr="0075445C">
        <w:rPr>
          <w:rStyle w:val="BodyTextChar"/>
          <w:rFonts w:ascii="Times New Roman" w:hAnsi="Times New Roman" w:cs="Times New Roman"/>
          <w:sz w:val="24"/>
          <w:szCs w:val="24"/>
        </w:rPr>
        <w:t xml:space="preserve">his does not change the identifier, it only affects the structure appearance and </w:t>
      </w:r>
      <w:r w:rsidR="00666F01">
        <w:rPr>
          <w:rStyle w:val="BodyTextChar"/>
          <w:rFonts w:ascii="Times New Roman" w:hAnsi="Times New Roman" w:cs="Times New Roman"/>
          <w:sz w:val="24"/>
          <w:szCs w:val="24"/>
        </w:rPr>
        <w:t xml:space="preserve">the </w:t>
      </w:r>
      <w:r w:rsidRPr="0075445C">
        <w:rPr>
          <w:rStyle w:val="BodyTextChar"/>
          <w:rFonts w:ascii="Times New Roman" w:hAnsi="Times New Roman" w:cs="Times New Roman"/>
          <w:sz w:val="24"/>
          <w:szCs w:val="24"/>
        </w:rPr>
        <w:t>display</w:t>
      </w:r>
      <w:r w:rsidR="00666F01">
        <w:rPr>
          <w:rStyle w:val="BodyTextChar"/>
          <w:rFonts w:ascii="Times New Roman" w:hAnsi="Times New Roman" w:cs="Times New Roman"/>
          <w:sz w:val="24"/>
          <w:szCs w:val="24"/>
        </w:rPr>
        <w:t xml:space="preserve"> of</w:t>
      </w:r>
      <w:r w:rsidRPr="0075445C">
        <w:rPr>
          <w:rStyle w:val="BodyTextChar"/>
          <w:rFonts w:ascii="Times New Roman" w:hAnsi="Times New Roman" w:cs="Times New Roman"/>
          <w:sz w:val="24"/>
          <w:szCs w:val="24"/>
        </w:rPr>
        <w:t xml:space="preserve"> sets of equivalent components.</w:t>
      </w:r>
    </w:p>
    <w:p w:rsidR="00E35B28" w:rsidRPr="004C1120" w:rsidRDefault="00E35B28" w:rsidP="00E35B28">
      <w:pPr>
        <w:pStyle w:val="BodyText"/>
        <w:rPr>
          <w:rStyle w:val="BodyTextChar"/>
        </w:rPr>
      </w:pPr>
      <w:r>
        <w:rPr>
          <w:rStyle w:val="BodyTextChar"/>
        </w:rPr>
        <w:t xml:space="preserve">Note that the above options </w:t>
      </w:r>
      <w:r w:rsidR="00666F01">
        <w:rPr>
          <w:rStyle w:val="BodyTextChar"/>
        </w:rPr>
        <w:t>form</w:t>
      </w:r>
      <w:r>
        <w:rPr>
          <w:rStyle w:val="BodyTextChar"/>
        </w:rPr>
        <w:t xml:space="preserve"> a subset of a full options set available in </w:t>
      </w:r>
      <w:r w:rsidR="00666F01">
        <w:rPr>
          <w:rStyle w:val="BodyTextChar"/>
        </w:rPr>
        <w:t xml:space="preserve">the </w:t>
      </w:r>
      <w:r>
        <w:rPr>
          <w:rStyle w:val="BodyTextChar"/>
        </w:rPr>
        <w:t xml:space="preserve">command-line executable </w:t>
      </w:r>
      <w:r w:rsidRPr="004C1120">
        <w:rPr>
          <w:rStyle w:val="CodeStyleChar"/>
        </w:rPr>
        <w:t>inchi-1</w:t>
      </w:r>
      <w:r>
        <w:rPr>
          <w:rStyle w:val="BodyTextChar"/>
        </w:rPr>
        <w:t xml:space="preserve"> (see section ‘</w:t>
      </w:r>
      <w:proofErr w:type="spellStart"/>
      <w:del w:id="351" w:author="Igor P" w:date="2016-09-03T16:38:00Z">
        <w:r w:rsidDel="00960D1D">
          <w:rPr>
            <w:rStyle w:val="BodyTextChar"/>
          </w:rPr>
          <w:delText>InChI Software</w:delText>
        </w:r>
      </w:del>
      <w:ins w:id="352" w:author="Igor P" w:date="2016-09-03T16:39:00Z">
        <w:r w:rsidR="00960D1D">
          <w:rPr>
            <w:rStyle w:val="BodyTextChar"/>
          </w:rPr>
          <w:t>InChI</w:t>
        </w:r>
        <w:proofErr w:type="spellEnd"/>
        <w:r w:rsidR="00960D1D">
          <w:rPr>
            <w:rStyle w:val="BodyTextChar"/>
          </w:rPr>
          <w:t xml:space="preserve"> Software</w:t>
        </w:r>
      </w:ins>
      <w:r>
        <w:rPr>
          <w:rStyle w:val="BodyTextChar"/>
        </w:rPr>
        <w:t xml:space="preserve"> </w:t>
      </w:r>
      <w:r w:rsidR="00666F01">
        <w:rPr>
          <w:rStyle w:val="BodyTextChar"/>
        </w:rPr>
        <w:t>O</w:t>
      </w:r>
      <w:r>
        <w:rPr>
          <w:rStyle w:val="BodyTextChar"/>
        </w:rPr>
        <w:t>ptions’ below).</w:t>
      </w:r>
    </w:p>
    <w:p w:rsidR="005232FA" w:rsidRPr="000E43FB" w:rsidRDefault="00DC2E14" w:rsidP="001C5155">
      <w:pPr>
        <w:pStyle w:val="Heading3"/>
        <w:rPr>
          <w:rStyle w:val="BodyTextChar"/>
        </w:rPr>
      </w:pPr>
      <w:bookmarkStart w:id="353" w:name="_Toc107649065"/>
      <w:bookmarkStart w:id="354" w:name="_Toc107650950"/>
      <w:bookmarkStart w:id="355" w:name="_Toc462835337"/>
      <w:r w:rsidRPr="000E43FB">
        <w:rPr>
          <w:rStyle w:val="Heading2Char"/>
          <w:rFonts w:cs="Times New Roman"/>
          <w:b w:val="0"/>
          <w:bCs w:val="0"/>
          <w:i w:val="0"/>
          <w:iCs w:val="0"/>
        </w:rPr>
        <w:t>Text File Output</w:t>
      </w:r>
      <w:bookmarkEnd w:id="353"/>
      <w:bookmarkEnd w:id="354"/>
      <w:bookmarkEnd w:id="355"/>
    </w:p>
    <w:p w:rsidR="00DC2E14" w:rsidRDefault="00DC2E14" w:rsidP="0075445C">
      <w:pPr>
        <w:pStyle w:val="BodyText"/>
        <w:rPr>
          <w:rStyle w:val="BodyTextChar"/>
        </w:rPr>
      </w:pPr>
      <w:r>
        <w:rPr>
          <w:rStyle w:val="BodyTextChar"/>
        </w:rPr>
        <w:t xml:space="preserve">At any </w:t>
      </w:r>
      <w:proofErr w:type="gramStart"/>
      <w:r>
        <w:rPr>
          <w:rStyle w:val="BodyTextChar"/>
        </w:rPr>
        <w:t>time</w:t>
      </w:r>
      <w:proofErr w:type="gramEnd"/>
      <w:r>
        <w:rPr>
          <w:rStyle w:val="BodyTextChar"/>
        </w:rPr>
        <w:t xml:space="preserve"> you may select ‘Write Result’ to analyze the input file and write all textual results to an output file</w:t>
      </w:r>
      <w:r w:rsidR="00490EF6">
        <w:rPr>
          <w:rStyle w:val="BodyTextChar"/>
        </w:rPr>
        <w:t xml:space="preserve"> located</w:t>
      </w:r>
      <w:r>
        <w:rPr>
          <w:rStyle w:val="BodyTextChar"/>
        </w:rPr>
        <w:t xml:space="preserve"> in the same directory as the program. The name of this file is derived from the name of </w:t>
      </w:r>
      <w:r w:rsidR="00666F01">
        <w:rPr>
          <w:rStyle w:val="BodyTextChar"/>
        </w:rPr>
        <w:t xml:space="preserve">the </w:t>
      </w:r>
      <w:r>
        <w:rPr>
          <w:rStyle w:val="BodyTextChar"/>
        </w:rPr>
        <w:t xml:space="preserve">input structure file and is displayed when it is created (the name has extension .txt).  Figure </w:t>
      </w:r>
      <w:r w:rsidR="002156A7">
        <w:rPr>
          <w:rStyle w:val="BodyTextChar"/>
        </w:rPr>
        <w:t>11 i</w:t>
      </w:r>
      <w:r>
        <w:rPr>
          <w:rStyle w:val="BodyTextChar"/>
        </w:rPr>
        <w:t xml:space="preserve">s an example of this for </w:t>
      </w:r>
      <w:r w:rsidR="00666F01">
        <w:rPr>
          <w:rStyle w:val="BodyTextChar"/>
        </w:rPr>
        <w:t>b</w:t>
      </w:r>
      <w:r>
        <w:rPr>
          <w:rStyle w:val="BodyTextChar"/>
        </w:rPr>
        <w:t xml:space="preserve">enzoic </w:t>
      </w:r>
      <w:r w:rsidR="00666F01">
        <w:rPr>
          <w:rStyle w:val="BodyTextChar"/>
        </w:rPr>
        <w:t>a</w:t>
      </w:r>
      <w:r>
        <w:rPr>
          <w:rStyle w:val="BodyTextChar"/>
        </w:rPr>
        <w:t xml:space="preserve">cid.  It shows the directory/location on the computer as well as the file names given to the three (3) output files.  Two other files to assist in diagnosing problems, should they occur, are created and their names displayed. One of them is a log file; it contains names of input and output files, a list of selected options, warning and error messages, number of processed structures, processing time, etc. The name of this file has extension .log. Another file – a problem file -- contains input structure file records that caused errors. This file (its name has </w:t>
      </w:r>
      <w:proofErr w:type="gramStart"/>
      <w:r>
        <w:rPr>
          <w:rStyle w:val="BodyTextChar"/>
        </w:rPr>
        <w:t>extension .</w:t>
      </w:r>
      <w:proofErr w:type="spellStart"/>
      <w:r>
        <w:rPr>
          <w:rStyle w:val="BodyTextChar"/>
        </w:rPr>
        <w:t>prb</w:t>
      </w:r>
      <w:proofErr w:type="spellEnd"/>
      <w:proofErr w:type="gramEnd"/>
      <w:r>
        <w:rPr>
          <w:rStyle w:val="BodyTextChar"/>
        </w:rPr>
        <w:t>) may be important to determine reasons for the errors. A listing of errors and warnings is given in the Appendix</w:t>
      </w:r>
      <w:r w:rsidR="002170C1">
        <w:rPr>
          <w:rStyle w:val="BodyTextChar"/>
        </w:rPr>
        <w:t xml:space="preserve"> 1</w:t>
      </w:r>
      <w:r>
        <w:rPr>
          <w:rStyle w:val="BodyTextChar"/>
        </w:rPr>
        <w:t>.</w:t>
      </w:r>
    </w:p>
    <w:p w:rsidR="00DC2E14" w:rsidRDefault="00DC2E14" w:rsidP="0075445C">
      <w:pPr>
        <w:pStyle w:val="BodyText"/>
        <w:rPr>
          <w:rStyle w:val="BodyTextChar"/>
        </w:rPr>
      </w:pPr>
      <w:r>
        <w:rPr>
          <w:rStyle w:val="BodyTextChar"/>
        </w:rPr>
        <w:t xml:space="preserve">Figures </w:t>
      </w:r>
      <w:r w:rsidR="00FD0ECC">
        <w:rPr>
          <w:rStyle w:val="BodyTextChar"/>
        </w:rPr>
        <w:t>12</w:t>
      </w:r>
      <w:r w:rsidR="005D7C0A">
        <w:rPr>
          <w:rStyle w:val="BodyTextChar"/>
        </w:rPr>
        <w:t>-14</w:t>
      </w:r>
      <w:r w:rsidR="00FD0ECC">
        <w:rPr>
          <w:rStyle w:val="BodyTextChar"/>
        </w:rPr>
        <w:t xml:space="preserve"> </w:t>
      </w:r>
      <w:r>
        <w:rPr>
          <w:rStyle w:val="BodyTextChar"/>
        </w:rPr>
        <w:t xml:space="preserve">show the content of the three output files. </w:t>
      </w:r>
      <w:proofErr w:type="gramStart"/>
      <w:r>
        <w:rPr>
          <w:rStyle w:val="BodyTextChar"/>
        </w:rPr>
        <w:t>The .</w:t>
      </w:r>
      <w:proofErr w:type="spellStart"/>
      <w:r>
        <w:rPr>
          <w:rStyle w:val="BodyTextChar"/>
        </w:rPr>
        <w:t>prb</w:t>
      </w:r>
      <w:proofErr w:type="spellEnd"/>
      <w:proofErr w:type="gramEnd"/>
      <w:r>
        <w:rPr>
          <w:rStyle w:val="BodyTextChar"/>
        </w:rPr>
        <w:t xml:space="preserve"> file is, of course, empty, since there were no problems encountered in generating the </w:t>
      </w:r>
      <w:proofErr w:type="spellStart"/>
      <w:r>
        <w:rPr>
          <w:rStyle w:val="BodyTextChar"/>
        </w:rPr>
        <w:t>InChI</w:t>
      </w:r>
      <w:proofErr w:type="spellEnd"/>
      <w:r>
        <w:rPr>
          <w:rStyle w:val="BodyTextChar"/>
        </w:rPr>
        <w:t xml:space="preserve"> for </w:t>
      </w:r>
      <w:r w:rsidR="001F419E">
        <w:rPr>
          <w:rStyle w:val="BodyTextChar"/>
        </w:rPr>
        <w:t>b</w:t>
      </w:r>
      <w:r>
        <w:rPr>
          <w:rStyle w:val="BodyTextChar"/>
        </w:rPr>
        <w:t xml:space="preserve">enzoic </w:t>
      </w:r>
      <w:r w:rsidR="001F419E">
        <w:rPr>
          <w:rStyle w:val="BodyTextChar"/>
        </w:rPr>
        <w:t>a</w:t>
      </w:r>
      <w:r>
        <w:rPr>
          <w:rStyle w:val="BodyTextChar"/>
        </w:rPr>
        <w:t>cid.</w:t>
      </w:r>
    </w:p>
    <w:p w:rsidR="00DC2E14" w:rsidRDefault="00DC2E14">
      <w:pPr>
        <w:rPr>
          <w:rStyle w:val="BodyTextChar"/>
        </w:rPr>
      </w:pPr>
    </w:p>
    <w:tbl>
      <w:tblPr>
        <w:tblW w:w="0" w:type="auto"/>
        <w:tblInd w:w="648" w:type="dxa"/>
        <w:tblLook w:val="01E0" w:firstRow="1" w:lastRow="1" w:firstColumn="1" w:lastColumn="1" w:noHBand="0" w:noVBand="0"/>
      </w:tblPr>
      <w:tblGrid>
        <w:gridCol w:w="7560"/>
      </w:tblGrid>
      <w:tr w:rsidR="00DC2E14">
        <w:tc>
          <w:tcPr>
            <w:tcW w:w="7560" w:type="dxa"/>
            <w:vAlign w:val="center"/>
          </w:tcPr>
          <w:p w:rsidR="00DC2E14" w:rsidRDefault="00B779AB">
            <w:pPr>
              <w:jc w:val="center"/>
              <w:rPr>
                <w:rStyle w:val="BodyTextChar"/>
              </w:rPr>
            </w:pPr>
            <w:r w:rsidRPr="00E503FB">
              <w:rPr>
                <w:rStyle w:val="BodyTextChar"/>
              </w:rPr>
              <w:lastRenderedPageBreak/>
              <w:t xml:space="preserve"> </w:t>
            </w:r>
            <w:r w:rsidR="00FD0ECC" w:rsidRPr="00801C08">
              <w:rPr>
                <w:rStyle w:val="BodyTextChar"/>
              </w:rPr>
              <w:t xml:space="preserve"> </w:t>
            </w:r>
            <w:r w:rsidR="00543175" w:rsidRPr="00A73558">
              <w:rPr>
                <w:rStyle w:val="BodyTextChar"/>
                <w:noProof/>
                <w:lang w:val="en-GB" w:eastAsia="en-GB"/>
              </w:rPr>
              <w:drawing>
                <wp:inline distT="0" distB="0" distL="0" distR="0" wp14:anchorId="46AA1E2F" wp14:editId="0754D99A">
                  <wp:extent cx="4362450" cy="2009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2450" cy="2009775"/>
                          </a:xfrm>
                          <a:prstGeom prst="rect">
                            <a:avLst/>
                          </a:prstGeom>
                          <a:noFill/>
                          <a:ln>
                            <a:noFill/>
                          </a:ln>
                        </pic:spPr>
                      </pic:pic>
                    </a:graphicData>
                  </a:graphic>
                </wp:inline>
              </w:drawing>
            </w:r>
          </w:p>
        </w:tc>
      </w:tr>
      <w:tr w:rsidR="00DC2E14">
        <w:trPr>
          <w:trHeight w:val="440"/>
        </w:trPr>
        <w:tc>
          <w:tcPr>
            <w:tcW w:w="7560" w:type="dxa"/>
            <w:vAlign w:val="center"/>
          </w:tcPr>
          <w:p w:rsidR="00DC2E14" w:rsidRPr="00FE6A3F" w:rsidRDefault="00DC2E14">
            <w:pPr>
              <w:jc w:val="center"/>
              <w:rPr>
                <w:rStyle w:val="BodyTextChar"/>
                <w:b/>
              </w:rPr>
            </w:pPr>
            <w:r w:rsidRPr="00FE6A3F">
              <w:rPr>
                <w:rStyle w:val="BodyTextChar"/>
                <w:b/>
              </w:rPr>
              <w:t xml:space="preserve">Figure </w:t>
            </w:r>
            <w:r w:rsidR="002156A7" w:rsidRPr="00FE6A3F">
              <w:rPr>
                <w:rStyle w:val="BodyTextChar"/>
                <w:b/>
              </w:rPr>
              <w:t>1</w:t>
            </w:r>
            <w:r w:rsidR="005D7C0A" w:rsidRPr="00FE6A3F">
              <w:rPr>
                <w:rStyle w:val="BodyTextChar"/>
                <w:b/>
              </w:rPr>
              <w:t>1</w:t>
            </w:r>
          </w:p>
        </w:tc>
      </w:tr>
    </w:tbl>
    <w:p w:rsidR="00DC2E14" w:rsidRDefault="00DC2E14">
      <w:pPr>
        <w:rPr>
          <w:rStyle w:val="BodyTextCh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30"/>
      </w:tblGrid>
      <w:tr w:rsidR="00DC2E14" w:rsidRPr="0017335E">
        <w:trPr>
          <w:trHeight w:val="1799"/>
        </w:trPr>
        <w:tc>
          <w:tcPr>
            <w:tcW w:w="8838" w:type="dxa"/>
          </w:tcPr>
          <w:p w:rsidR="000774B9" w:rsidRPr="000774B9" w:rsidRDefault="000774B9" w:rsidP="000774B9">
            <w:pPr>
              <w:rPr>
                <w:rStyle w:val="BodyTextChar"/>
                <w:sz w:val="20"/>
              </w:rPr>
            </w:pPr>
            <w:r w:rsidRPr="000774B9">
              <w:rPr>
                <w:rStyle w:val="BodyTextChar"/>
                <w:sz w:val="20"/>
              </w:rPr>
              <w:t xml:space="preserve">* </w:t>
            </w:r>
            <w:proofErr w:type="spellStart"/>
            <w:r w:rsidRPr="000774B9">
              <w:rPr>
                <w:rStyle w:val="BodyTextChar"/>
                <w:sz w:val="20"/>
              </w:rPr>
              <w:t>Input_File</w:t>
            </w:r>
            <w:proofErr w:type="spellEnd"/>
            <w:r w:rsidRPr="000774B9">
              <w:rPr>
                <w:rStyle w:val="BodyTextChar"/>
                <w:sz w:val="20"/>
              </w:rPr>
              <w:t>: "C:\inchi-samples\benzoicacid.mol"</w:t>
            </w:r>
          </w:p>
          <w:p w:rsidR="000774B9" w:rsidRPr="000774B9" w:rsidRDefault="000774B9" w:rsidP="000774B9">
            <w:pPr>
              <w:rPr>
                <w:rStyle w:val="BodyTextChar"/>
                <w:sz w:val="20"/>
              </w:rPr>
            </w:pPr>
            <w:r w:rsidRPr="000774B9">
              <w:rPr>
                <w:rStyle w:val="BodyTextChar"/>
                <w:sz w:val="20"/>
              </w:rPr>
              <w:t>Structure: 1</w:t>
            </w:r>
          </w:p>
          <w:p w:rsidR="000774B9" w:rsidRPr="000774B9" w:rsidRDefault="000774B9" w:rsidP="000774B9">
            <w:pPr>
              <w:rPr>
                <w:rStyle w:val="BodyTextChar"/>
                <w:sz w:val="20"/>
              </w:rPr>
            </w:pPr>
            <w:proofErr w:type="spellStart"/>
            <w:r w:rsidRPr="000774B9">
              <w:rPr>
                <w:rStyle w:val="BodyTextChar"/>
                <w:sz w:val="20"/>
              </w:rPr>
              <w:t>InChI</w:t>
            </w:r>
            <w:proofErr w:type="spellEnd"/>
            <w:r w:rsidRPr="000774B9">
              <w:rPr>
                <w:rStyle w:val="BodyTextChar"/>
                <w:sz w:val="20"/>
              </w:rPr>
              <w:t>=1S/C7H6O2/c8-7(9)6-4-2-1-3-5-6/h1-5</w:t>
            </w:r>
            <w:proofErr w:type="gramStart"/>
            <w:r w:rsidRPr="000774B9">
              <w:rPr>
                <w:rStyle w:val="BodyTextChar"/>
                <w:sz w:val="20"/>
              </w:rPr>
              <w:t>H,(</w:t>
            </w:r>
            <w:proofErr w:type="gramEnd"/>
            <w:r w:rsidRPr="000774B9">
              <w:rPr>
                <w:rStyle w:val="BodyTextChar"/>
                <w:sz w:val="20"/>
              </w:rPr>
              <w:t>H,8,9)</w:t>
            </w:r>
          </w:p>
          <w:p w:rsidR="000774B9" w:rsidRPr="000774B9" w:rsidRDefault="000774B9" w:rsidP="000774B9">
            <w:pPr>
              <w:rPr>
                <w:rStyle w:val="BodyTextChar"/>
                <w:sz w:val="20"/>
              </w:rPr>
            </w:pPr>
            <w:r w:rsidRPr="000774B9">
              <w:rPr>
                <w:rStyle w:val="BodyTextChar"/>
                <w:sz w:val="20"/>
              </w:rPr>
              <w:t>AuxInfo=1/1/N:6,3,7,1,4,2,5,8,9/E:(2,</w:t>
            </w:r>
            <w:proofErr w:type="gramStart"/>
            <w:r w:rsidRPr="000774B9">
              <w:rPr>
                <w:rStyle w:val="BodyTextChar"/>
                <w:sz w:val="20"/>
              </w:rPr>
              <w:t>3)(</w:t>
            </w:r>
            <w:proofErr w:type="gramEnd"/>
            <w:r w:rsidRPr="000774B9">
              <w:rPr>
                <w:rStyle w:val="BodyTextChar"/>
                <w:sz w:val="20"/>
              </w:rPr>
              <w:t>4,5)(8,9)/rA:9nCCCCCCCOO/rB:d1;s1;s2;s2;d3;d4s6;s5;d5;/rC:13.2076,-5.2994,0;14.3539,-4.625,0;13.2076,-6.648,0;15.5003,-5.2994,0;14.3539,-3.2763,0;14.3539,-7.3224,0;15.5003,-6.648,0;13.2076,-2.602,0;15.5003,-2.602,0;</w:t>
            </w:r>
            <w:r w:rsidRPr="000774B9">
              <w:rPr>
                <w:rStyle w:val="BodyTextChar"/>
                <w:sz w:val="20"/>
              </w:rPr>
              <w:cr/>
            </w:r>
          </w:p>
          <w:p w:rsidR="000774B9" w:rsidRPr="000774B9" w:rsidRDefault="000774B9" w:rsidP="000774B9">
            <w:pPr>
              <w:rPr>
                <w:rStyle w:val="BodyTextChar"/>
                <w:sz w:val="20"/>
              </w:rPr>
            </w:pPr>
            <w:proofErr w:type="spellStart"/>
            <w:r w:rsidRPr="000774B9">
              <w:rPr>
                <w:rStyle w:val="BodyTextChar"/>
                <w:sz w:val="20"/>
              </w:rPr>
              <w:t>InChIKey</w:t>
            </w:r>
            <w:proofErr w:type="spellEnd"/>
            <w:r w:rsidRPr="000774B9">
              <w:rPr>
                <w:rStyle w:val="BodyTextChar"/>
                <w:sz w:val="20"/>
              </w:rPr>
              <w:t>=WPYMKLBDIGXBTP-UHFFFAOYSA-N</w:t>
            </w:r>
          </w:p>
          <w:p w:rsidR="000774B9" w:rsidRPr="000774B9" w:rsidRDefault="000774B9" w:rsidP="000774B9">
            <w:pPr>
              <w:rPr>
                <w:rStyle w:val="BodyTextChar"/>
                <w:sz w:val="20"/>
              </w:rPr>
            </w:pPr>
            <w:r w:rsidRPr="000774B9">
              <w:rPr>
                <w:rStyle w:val="BodyTextChar"/>
                <w:sz w:val="20"/>
              </w:rPr>
              <w:t>XHash1=58b69502210f14434087af02eac658408b0e4577bf8fafa8</w:t>
            </w:r>
          </w:p>
          <w:p w:rsidR="00DC2E14" w:rsidRPr="000774B9" w:rsidRDefault="000774B9" w:rsidP="000774B9">
            <w:pPr>
              <w:rPr>
                <w:rStyle w:val="BodyTextChar"/>
                <w:sz w:val="20"/>
              </w:rPr>
            </w:pPr>
            <w:r w:rsidRPr="000774B9">
              <w:rPr>
                <w:rStyle w:val="BodyTextChar"/>
                <w:sz w:val="20"/>
              </w:rPr>
              <w:t>XHash2=80fc1c149afbf4c8996fb92427ae41e4649b934ca495991b7852b855</w:t>
            </w:r>
          </w:p>
        </w:tc>
      </w:tr>
      <w:tr w:rsidR="00DC2E14">
        <w:trPr>
          <w:trHeight w:val="359"/>
        </w:trPr>
        <w:tc>
          <w:tcPr>
            <w:tcW w:w="8838" w:type="dxa"/>
            <w:vAlign w:val="center"/>
          </w:tcPr>
          <w:p w:rsidR="00DC2E14" w:rsidRPr="00FE6A3F" w:rsidRDefault="00DC2E14">
            <w:pPr>
              <w:jc w:val="center"/>
              <w:rPr>
                <w:rStyle w:val="BodyTextChar"/>
                <w:b/>
              </w:rPr>
            </w:pPr>
            <w:r w:rsidRPr="00FE6A3F">
              <w:rPr>
                <w:rStyle w:val="BodyTextChar"/>
                <w:b/>
              </w:rPr>
              <w:t>Figure 1</w:t>
            </w:r>
            <w:r w:rsidR="005D7C0A" w:rsidRPr="00FE6A3F">
              <w:rPr>
                <w:rStyle w:val="BodyTextChar"/>
                <w:b/>
              </w:rPr>
              <w:t>2</w:t>
            </w:r>
            <w:r w:rsidRPr="00FE6A3F">
              <w:rPr>
                <w:rStyle w:val="BodyTextChar"/>
                <w:b/>
              </w:rPr>
              <w:t xml:space="preserve">. </w:t>
            </w:r>
            <w:r w:rsidRPr="00FE6A3F">
              <w:rPr>
                <w:rStyle w:val="BodyTextChar"/>
              </w:rPr>
              <w:t>File benzoicacid.txt</w:t>
            </w:r>
          </w:p>
        </w:tc>
      </w:tr>
    </w:tbl>
    <w:p w:rsidR="00DC2E14" w:rsidRDefault="00DC2E14">
      <w:pPr>
        <w:rPr>
          <w:rStyle w:val="BodyTextCh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30"/>
      </w:tblGrid>
      <w:tr w:rsidR="00DC2E14">
        <w:tc>
          <w:tcPr>
            <w:tcW w:w="8856" w:type="dxa"/>
          </w:tcPr>
          <w:p w:rsidR="008F70D1" w:rsidRPr="008F70D1" w:rsidRDefault="008F70D1" w:rsidP="008F70D1">
            <w:pPr>
              <w:rPr>
                <w:rStyle w:val="BodyTextChar"/>
                <w:sz w:val="20"/>
              </w:rPr>
            </w:pPr>
            <w:proofErr w:type="spellStart"/>
            <w:r w:rsidRPr="008F70D1">
              <w:rPr>
                <w:rStyle w:val="BodyTextChar"/>
                <w:sz w:val="20"/>
              </w:rPr>
              <w:t>InChI</w:t>
            </w:r>
            <w:proofErr w:type="spellEnd"/>
            <w:r w:rsidRPr="008F70D1">
              <w:rPr>
                <w:rStyle w:val="BodyTextChar"/>
                <w:sz w:val="20"/>
              </w:rPr>
              <w:t xml:space="preserve"> version 1, Software version 1.04 Build of September 9, 2011</w:t>
            </w:r>
          </w:p>
          <w:p w:rsidR="008F70D1" w:rsidRPr="008F70D1" w:rsidRDefault="008F70D1" w:rsidP="008F70D1">
            <w:pPr>
              <w:rPr>
                <w:rStyle w:val="BodyTextChar"/>
                <w:sz w:val="20"/>
              </w:rPr>
            </w:pPr>
            <w:r w:rsidRPr="008F70D1">
              <w:rPr>
                <w:rStyle w:val="BodyTextChar"/>
                <w:sz w:val="20"/>
              </w:rPr>
              <w:t>Opened log file 'benzoicacid.log'</w:t>
            </w:r>
          </w:p>
          <w:p w:rsidR="008F70D1" w:rsidRPr="008F70D1" w:rsidRDefault="008F70D1" w:rsidP="008F70D1">
            <w:pPr>
              <w:rPr>
                <w:rStyle w:val="BodyTextChar"/>
                <w:sz w:val="20"/>
              </w:rPr>
            </w:pPr>
            <w:r w:rsidRPr="008F70D1">
              <w:rPr>
                <w:rStyle w:val="BodyTextChar"/>
                <w:sz w:val="20"/>
              </w:rPr>
              <w:t>Opened input file '</w:t>
            </w:r>
            <w:proofErr w:type="spellStart"/>
            <w:r w:rsidRPr="008F70D1">
              <w:rPr>
                <w:rStyle w:val="BodyTextChar"/>
                <w:sz w:val="20"/>
              </w:rPr>
              <w:t>benzoicacid.mol</w:t>
            </w:r>
            <w:proofErr w:type="spellEnd"/>
            <w:r w:rsidRPr="008F70D1">
              <w:rPr>
                <w:rStyle w:val="BodyTextChar"/>
                <w:sz w:val="20"/>
              </w:rPr>
              <w:t>'</w:t>
            </w:r>
          </w:p>
          <w:p w:rsidR="008F70D1" w:rsidRPr="008F70D1" w:rsidRDefault="008F70D1" w:rsidP="008F70D1">
            <w:pPr>
              <w:rPr>
                <w:rStyle w:val="BodyTextChar"/>
                <w:sz w:val="20"/>
              </w:rPr>
            </w:pPr>
            <w:r w:rsidRPr="008F70D1">
              <w:rPr>
                <w:rStyle w:val="BodyTextChar"/>
                <w:sz w:val="20"/>
              </w:rPr>
              <w:t>Opened output file 'benzoicacid.txt'</w:t>
            </w:r>
          </w:p>
          <w:p w:rsidR="008F70D1" w:rsidRPr="008F70D1" w:rsidRDefault="008F70D1" w:rsidP="008F70D1">
            <w:pPr>
              <w:rPr>
                <w:rStyle w:val="BodyTextChar"/>
                <w:sz w:val="20"/>
              </w:rPr>
            </w:pPr>
            <w:r w:rsidRPr="008F70D1">
              <w:rPr>
                <w:rStyle w:val="BodyTextChar"/>
                <w:sz w:val="20"/>
              </w:rPr>
              <w:t>Opened problem file '</w:t>
            </w:r>
            <w:proofErr w:type="spellStart"/>
            <w:r w:rsidRPr="008F70D1">
              <w:rPr>
                <w:rStyle w:val="BodyTextChar"/>
                <w:sz w:val="20"/>
              </w:rPr>
              <w:t>benzoicacid.prb</w:t>
            </w:r>
            <w:proofErr w:type="spellEnd"/>
            <w:r w:rsidRPr="008F70D1">
              <w:rPr>
                <w:rStyle w:val="BodyTextChar"/>
                <w:sz w:val="20"/>
              </w:rPr>
              <w:t>'</w:t>
            </w:r>
          </w:p>
          <w:p w:rsidR="008F70D1" w:rsidRPr="008F70D1" w:rsidRDefault="008F70D1" w:rsidP="008F70D1">
            <w:pPr>
              <w:rPr>
                <w:rStyle w:val="BodyTextChar"/>
                <w:sz w:val="20"/>
              </w:rPr>
            </w:pPr>
            <w:r w:rsidRPr="008F70D1">
              <w:rPr>
                <w:rStyle w:val="BodyTextChar"/>
                <w:sz w:val="20"/>
              </w:rPr>
              <w:t>The command line used:</w:t>
            </w:r>
          </w:p>
          <w:p w:rsidR="008F70D1" w:rsidRPr="008F70D1" w:rsidRDefault="008F70D1" w:rsidP="008F70D1">
            <w:pPr>
              <w:rPr>
                <w:rStyle w:val="BodyTextChar"/>
                <w:sz w:val="20"/>
              </w:rPr>
            </w:pPr>
            <w:r w:rsidRPr="008F70D1">
              <w:rPr>
                <w:rStyle w:val="BodyTextChar"/>
                <w:sz w:val="20"/>
              </w:rPr>
              <w:t xml:space="preserve">"C:\inchi-samples\inchi-1.exe </w:t>
            </w:r>
            <w:proofErr w:type="spellStart"/>
            <w:r w:rsidRPr="008F70D1">
              <w:rPr>
                <w:rStyle w:val="BodyTextChar"/>
                <w:sz w:val="20"/>
              </w:rPr>
              <w:t>benzoicacid.mol</w:t>
            </w:r>
            <w:proofErr w:type="spellEnd"/>
            <w:r w:rsidRPr="008F70D1">
              <w:rPr>
                <w:rStyle w:val="BodyTextChar"/>
                <w:sz w:val="20"/>
              </w:rPr>
              <w:t xml:space="preserve"> benzoicacid.txt benzoicacid.log </w:t>
            </w:r>
            <w:proofErr w:type="spellStart"/>
            <w:r w:rsidRPr="008F70D1">
              <w:rPr>
                <w:rStyle w:val="BodyTextChar"/>
                <w:sz w:val="20"/>
              </w:rPr>
              <w:t>benzoicacid.prb</w:t>
            </w:r>
            <w:proofErr w:type="spellEnd"/>
            <w:r w:rsidRPr="008F70D1">
              <w:rPr>
                <w:rStyle w:val="BodyTextChar"/>
                <w:sz w:val="20"/>
              </w:rPr>
              <w:t>"</w:t>
            </w:r>
          </w:p>
          <w:p w:rsidR="008F70D1" w:rsidRPr="008F70D1" w:rsidRDefault="008F70D1" w:rsidP="008F70D1">
            <w:pPr>
              <w:rPr>
                <w:rStyle w:val="BodyTextChar"/>
                <w:sz w:val="20"/>
              </w:rPr>
            </w:pPr>
            <w:r w:rsidRPr="008F70D1">
              <w:rPr>
                <w:rStyle w:val="BodyTextChar"/>
                <w:sz w:val="20"/>
              </w:rPr>
              <w:t xml:space="preserve">Generating standard </w:t>
            </w:r>
            <w:proofErr w:type="spellStart"/>
            <w:r w:rsidRPr="008F70D1">
              <w:rPr>
                <w:rStyle w:val="BodyTextChar"/>
                <w:sz w:val="20"/>
              </w:rPr>
              <w:t>InChI</w:t>
            </w:r>
            <w:proofErr w:type="spellEnd"/>
          </w:p>
          <w:p w:rsidR="008F70D1" w:rsidRPr="008F70D1" w:rsidRDefault="008F70D1" w:rsidP="008F70D1">
            <w:pPr>
              <w:rPr>
                <w:rStyle w:val="BodyTextChar"/>
                <w:sz w:val="20"/>
              </w:rPr>
            </w:pPr>
            <w:r w:rsidRPr="008F70D1">
              <w:rPr>
                <w:rStyle w:val="BodyTextChar"/>
                <w:sz w:val="20"/>
              </w:rPr>
              <w:t xml:space="preserve">Input format: </w:t>
            </w:r>
            <w:proofErr w:type="spellStart"/>
            <w:r w:rsidRPr="008F70D1">
              <w:rPr>
                <w:rStyle w:val="BodyTextChar"/>
                <w:sz w:val="20"/>
              </w:rPr>
              <w:t>MOLfile</w:t>
            </w:r>
            <w:proofErr w:type="spellEnd"/>
          </w:p>
          <w:p w:rsidR="008F70D1" w:rsidRPr="008F70D1" w:rsidRDefault="008F70D1" w:rsidP="008F70D1">
            <w:pPr>
              <w:rPr>
                <w:rStyle w:val="BodyTextChar"/>
                <w:sz w:val="20"/>
              </w:rPr>
            </w:pPr>
            <w:r w:rsidRPr="008F70D1">
              <w:rPr>
                <w:rStyle w:val="BodyTextChar"/>
                <w:sz w:val="20"/>
              </w:rPr>
              <w:t>Output format: Plain text</w:t>
            </w:r>
          </w:p>
          <w:p w:rsidR="008F70D1" w:rsidRPr="008F70D1" w:rsidRDefault="008F70D1" w:rsidP="008F70D1">
            <w:pPr>
              <w:rPr>
                <w:rStyle w:val="BodyTextChar"/>
                <w:sz w:val="20"/>
              </w:rPr>
            </w:pPr>
            <w:r w:rsidRPr="008F70D1">
              <w:rPr>
                <w:rStyle w:val="BodyTextChar"/>
                <w:sz w:val="20"/>
              </w:rPr>
              <w:t>Full Aux. info</w:t>
            </w:r>
          </w:p>
          <w:p w:rsidR="008F70D1" w:rsidRPr="008F70D1" w:rsidRDefault="008F70D1" w:rsidP="008F70D1">
            <w:pPr>
              <w:rPr>
                <w:rStyle w:val="BodyTextChar"/>
                <w:sz w:val="20"/>
              </w:rPr>
            </w:pPr>
            <w:r w:rsidRPr="008F70D1">
              <w:rPr>
                <w:rStyle w:val="BodyTextChar"/>
                <w:sz w:val="20"/>
              </w:rPr>
              <w:t>Timeout per structure: 60.000 sec</w:t>
            </w:r>
          </w:p>
          <w:p w:rsidR="008F70D1" w:rsidRPr="008F70D1" w:rsidRDefault="008F70D1" w:rsidP="008F70D1">
            <w:pPr>
              <w:rPr>
                <w:rStyle w:val="BodyTextChar"/>
                <w:sz w:val="20"/>
              </w:rPr>
            </w:pPr>
            <w:r w:rsidRPr="008F70D1">
              <w:rPr>
                <w:rStyle w:val="BodyTextChar"/>
                <w:sz w:val="20"/>
              </w:rPr>
              <w:t>Up to 1024 atoms per structure</w:t>
            </w:r>
          </w:p>
          <w:p w:rsidR="008F70D1" w:rsidRPr="008F70D1" w:rsidRDefault="008F70D1" w:rsidP="008F70D1">
            <w:pPr>
              <w:rPr>
                <w:rStyle w:val="BodyTextChar"/>
                <w:sz w:val="20"/>
              </w:rPr>
            </w:pPr>
          </w:p>
          <w:p w:rsidR="008F70D1" w:rsidRPr="008F70D1" w:rsidRDefault="008F70D1" w:rsidP="008F70D1">
            <w:pPr>
              <w:rPr>
                <w:rStyle w:val="BodyTextChar"/>
                <w:sz w:val="20"/>
              </w:rPr>
            </w:pPr>
            <w:r w:rsidRPr="008F70D1">
              <w:rPr>
                <w:rStyle w:val="BodyTextChar"/>
                <w:sz w:val="20"/>
              </w:rPr>
              <w:t xml:space="preserve">End of file detected after structure #1.   </w:t>
            </w:r>
          </w:p>
          <w:p w:rsidR="00DC2E14" w:rsidRPr="008F70D1" w:rsidRDefault="008F70D1" w:rsidP="008F70D1">
            <w:pPr>
              <w:rPr>
                <w:rStyle w:val="BodyTextChar"/>
                <w:sz w:val="20"/>
              </w:rPr>
            </w:pPr>
            <w:r w:rsidRPr="008F70D1">
              <w:rPr>
                <w:rStyle w:val="BodyTextChar"/>
                <w:sz w:val="20"/>
              </w:rPr>
              <w:t>Finished processing 1 structure: 0 errors, processing time 0:00:00.00</w:t>
            </w:r>
          </w:p>
        </w:tc>
      </w:tr>
      <w:tr w:rsidR="00DC2E14">
        <w:trPr>
          <w:trHeight w:val="332"/>
        </w:trPr>
        <w:tc>
          <w:tcPr>
            <w:tcW w:w="8856" w:type="dxa"/>
            <w:vAlign w:val="center"/>
          </w:tcPr>
          <w:p w:rsidR="00DC2E14" w:rsidRPr="00FE6A3F" w:rsidRDefault="00DC2E14">
            <w:pPr>
              <w:jc w:val="center"/>
              <w:rPr>
                <w:rStyle w:val="BodyTextChar"/>
                <w:b/>
              </w:rPr>
            </w:pPr>
            <w:r w:rsidRPr="00FE6A3F">
              <w:rPr>
                <w:rStyle w:val="BodyTextChar"/>
                <w:b/>
              </w:rPr>
              <w:t xml:space="preserve">Figure </w:t>
            </w:r>
            <w:r w:rsidR="00FD0ECC" w:rsidRPr="00FE6A3F">
              <w:rPr>
                <w:rStyle w:val="BodyTextChar"/>
                <w:b/>
              </w:rPr>
              <w:t>1</w:t>
            </w:r>
            <w:r w:rsidR="005D7C0A" w:rsidRPr="00FE6A3F">
              <w:rPr>
                <w:rStyle w:val="BodyTextChar"/>
                <w:b/>
              </w:rPr>
              <w:t>3</w:t>
            </w:r>
            <w:r w:rsidRPr="00FE6A3F">
              <w:rPr>
                <w:rStyle w:val="BodyTextChar"/>
                <w:b/>
              </w:rPr>
              <w:t xml:space="preserve">. </w:t>
            </w:r>
            <w:r w:rsidRPr="00FE6A3F">
              <w:rPr>
                <w:rStyle w:val="BodyTextChar"/>
              </w:rPr>
              <w:t>File benzoicacid.log</w:t>
            </w:r>
          </w:p>
        </w:tc>
      </w:tr>
    </w:tbl>
    <w:p w:rsidR="00DC2E14" w:rsidRDefault="00DC2E14">
      <w:pPr>
        <w:rPr>
          <w:rStyle w:val="BodyTextCh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30"/>
      </w:tblGrid>
      <w:tr w:rsidR="00DC2E14">
        <w:trPr>
          <w:trHeight w:val="521"/>
        </w:trPr>
        <w:tc>
          <w:tcPr>
            <w:tcW w:w="8856" w:type="dxa"/>
          </w:tcPr>
          <w:p w:rsidR="00DC2E14" w:rsidRDefault="00DC2E14">
            <w:pPr>
              <w:rPr>
                <w:rStyle w:val="BodyTextChar"/>
                <w:sz w:val="20"/>
              </w:rPr>
            </w:pPr>
          </w:p>
        </w:tc>
      </w:tr>
      <w:tr w:rsidR="00DC2E14">
        <w:trPr>
          <w:trHeight w:val="359"/>
        </w:trPr>
        <w:tc>
          <w:tcPr>
            <w:tcW w:w="8856" w:type="dxa"/>
            <w:vAlign w:val="center"/>
          </w:tcPr>
          <w:p w:rsidR="00DC2E14" w:rsidRDefault="00DC2E14">
            <w:pPr>
              <w:jc w:val="center"/>
              <w:rPr>
                <w:rStyle w:val="BodyTextChar"/>
                <w:b/>
              </w:rPr>
            </w:pPr>
            <w:r>
              <w:rPr>
                <w:rStyle w:val="BodyTextChar"/>
                <w:b/>
              </w:rPr>
              <w:t xml:space="preserve">Figure </w:t>
            </w:r>
            <w:r w:rsidR="00FD0ECC">
              <w:rPr>
                <w:rStyle w:val="BodyTextChar"/>
                <w:b/>
              </w:rPr>
              <w:t>1</w:t>
            </w:r>
            <w:r w:rsidR="005D7C0A">
              <w:rPr>
                <w:rStyle w:val="BodyTextChar"/>
                <w:b/>
              </w:rPr>
              <w:t>4</w:t>
            </w:r>
            <w:r>
              <w:rPr>
                <w:rStyle w:val="BodyTextChar"/>
                <w:b/>
              </w:rPr>
              <w:t xml:space="preserve">. </w:t>
            </w:r>
            <w:r>
              <w:rPr>
                <w:rStyle w:val="BodyTextChar"/>
              </w:rPr>
              <w:t xml:space="preserve">File </w:t>
            </w:r>
            <w:proofErr w:type="spellStart"/>
            <w:r>
              <w:rPr>
                <w:rStyle w:val="BodyTextChar"/>
              </w:rPr>
              <w:t>benzoicacid.prb</w:t>
            </w:r>
            <w:proofErr w:type="spellEnd"/>
          </w:p>
        </w:tc>
      </w:tr>
    </w:tbl>
    <w:p w:rsidR="00DC2E14" w:rsidRDefault="00DC2E14">
      <w:pPr>
        <w:rPr>
          <w:rStyle w:val="BodyTextChar"/>
        </w:rPr>
      </w:pPr>
    </w:p>
    <w:p w:rsidR="00DC2E14" w:rsidRDefault="00DC2E14">
      <w:pPr>
        <w:rPr>
          <w:rStyle w:val="BodyTextChar"/>
        </w:rPr>
      </w:pPr>
    </w:p>
    <w:p w:rsidR="005232FA" w:rsidRDefault="00DC2E14" w:rsidP="000E43FB">
      <w:pPr>
        <w:pStyle w:val="Heading2"/>
      </w:pPr>
      <w:bookmarkStart w:id="356" w:name="_Toc107649066"/>
      <w:bookmarkStart w:id="357" w:name="_Toc107650951"/>
      <w:bookmarkStart w:id="358" w:name="_Toc462835338"/>
      <w:r>
        <w:rPr>
          <w:rStyle w:val="Heading2Char"/>
        </w:rPr>
        <w:lastRenderedPageBreak/>
        <w:t>Command Line Program</w:t>
      </w:r>
      <w:bookmarkEnd w:id="356"/>
      <w:bookmarkEnd w:id="357"/>
      <w:r w:rsidR="000E43FB">
        <w:rPr>
          <w:rStyle w:val="Heading2Char"/>
        </w:rPr>
        <w:t xml:space="preserve"> (inchi-1)</w:t>
      </w:r>
      <w:bookmarkEnd w:id="358"/>
    </w:p>
    <w:p w:rsidR="00DC2E14" w:rsidRDefault="00DC2E14" w:rsidP="0075445C">
      <w:pPr>
        <w:pStyle w:val="BodyText"/>
      </w:pPr>
      <w:r>
        <w:t>For those familiar with the Windows ‘Command Prompt’, an executable program is also provided –</w:t>
      </w:r>
      <w:r w:rsidR="00A73418">
        <w:t xml:space="preserve"> </w:t>
      </w:r>
      <w:r w:rsidR="00C5644F" w:rsidRPr="00A73418">
        <w:rPr>
          <w:rStyle w:val="CodeStyleChar"/>
        </w:rPr>
        <w:t>inchi</w:t>
      </w:r>
      <w:r w:rsidRPr="00A73418">
        <w:rPr>
          <w:rStyle w:val="CodeStyleChar"/>
        </w:rPr>
        <w:t>-1.exe</w:t>
      </w:r>
      <w:r>
        <w:t>. This program uses ‘command line’ arguments that are shown by invoking the program without any arguments. The principal use of the program is to allow batch processing within other programs for the processing of multiple structure files. At present, this program is intended primarily for processing SDF files. This program may be recompiled and used under Linux without any changes. The Linux version does not display chemical structures.</w:t>
      </w:r>
    </w:p>
    <w:p w:rsidR="00523DE7" w:rsidRPr="00523DE7" w:rsidRDefault="00523DE7" w:rsidP="0075445C">
      <w:pPr>
        <w:pStyle w:val="BodyText"/>
      </w:pPr>
      <w:r w:rsidRPr="00523DE7">
        <w:t xml:space="preserve">Standard redirection may be used to suppress </w:t>
      </w:r>
      <w:r w:rsidR="0086005C" w:rsidRPr="00A73418">
        <w:rPr>
          <w:rStyle w:val="CodeStyleChar"/>
        </w:rPr>
        <w:t>inchi</w:t>
      </w:r>
      <w:r w:rsidRPr="00A73418">
        <w:rPr>
          <w:rStyle w:val="CodeStyleChar"/>
        </w:rPr>
        <w:t>-1</w:t>
      </w:r>
      <w:r w:rsidRPr="00523DE7">
        <w:t xml:space="preserve"> console output.</w:t>
      </w:r>
    </w:p>
    <w:p w:rsidR="00523DE7" w:rsidRPr="00523DE7" w:rsidRDefault="00523DE7" w:rsidP="009979F8">
      <w:pPr>
        <w:pStyle w:val="BodyText"/>
      </w:pPr>
      <w:r w:rsidRPr="00523DE7">
        <w:t>Under Windows:</w:t>
      </w:r>
    </w:p>
    <w:p w:rsidR="00523DE7" w:rsidRPr="00345841" w:rsidRDefault="0086005C" w:rsidP="000C4D8D">
      <w:pPr>
        <w:pStyle w:val="CodeStyle"/>
        <w:jc w:val="left"/>
      </w:pPr>
      <w:r>
        <w:t>inchi</w:t>
      </w:r>
      <w:r w:rsidR="00523DE7" w:rsidRPr="00345841">
        <w:t xml:space="preserve">-1 </w:t>
      </w:r>
      <w:r w:rsidR="00C5644F" w:rsidRPr="00345841">
        <w:t>/</w:t>
      </w:r>
      <w:proofErr w:type="spellStart"/>
      <w:r w:rsidR="00C5644F" w:rsidRPr="00345841">
        <w:t>AuxNone</w:t>
      </w:r>
      <w:proofErr w:type="spellEnd"/>
      <w:r w:rsidR="00C5644F" w:rsidRPr="00345841">
        <w:t xml:space="preserve"> </w:t>
      </w:r>
      <w:proofErr w:type="spellStart"/>
      <w:r w:rsidR="000C4D8D">
        <w:t>input.sdf</w:t>
      </w:r>
      <w:proofErr w:type="spellEnd"/>
      <w:r w:rsidR="000C4D8D">
        <w:t xml:space="preserve"> output.txt logfile.log NUL</w:t>
      </w:r>
      <w:r w:rsidR="00523DE7" w:rsidRPr="00345841">
        <w:t xml:space="preserve"> 2&gt;NUL</w:t>
      </w:r>
    </w:p>
    <w:p w:rsidR="00523DE7" w:rsidRPr="00523DE7" w:rsidRDefault="00523DE7" w:rsidP="009979F8">
      <w:pPr>
        <w:pStyle w:val="BodyText"/>
      </w:pPr>
      <w:r w:rsidRPr="00523DE7">
        <w:t>Under Linux:</w:t>
      </w:r>
    </w:p>
    <w:p w:rsidR="00523DE7" w:rsidRPr="00345841" w:rsidRDefault="0086005C" w:rsidP="000C4D8D">
      <w:pPr>
        <w:pStyle w:val="CodeStyle"/>
        <w:jc w:val="left"/>
      </w:pPr>
      <w:r>
        <w:t>inchi</w:t>
      </w:r>
      <w:r w:rsidR="00523DE7" w:rsidRPr="00345841">
        <w:t>-1 -</w:t>
      </w:r>
      <w:proofErr w:type="spellStart"/>
      <w:r w:rsidR="00C5644F" w:rsidRPr="00345841">
        <w:t>AuxNone</w:t>
      </w:r>
      <w:proofErr w:type="spellEnd"/>
      <w:r w:rsidR="000C4D8D">
        <w:t xml:space="preserve"> </w:t>
      </w:r>
      <w:proofErr w:type="spellStart"/>
      <w:r w:rsidR="000C4D8D">
        <w:t>input.sdf</w:t>
      </w:r>
      <w:proofErr w:type="spellEnd"/>
      <w:r w:rsidR="000C4D8D">
        <w:t xml:space="preserve"> </w:t>
      </w:r>
      <w:r w:rsidR="00523DE7" w:rsidRPr="00345841">
        <w:t>output.txt logfile.log NUL  2&gt;/dev/null</w:t>
      </w:r>
    </w:p>
    <w:p w:rsidR="00523DE7" w:rsidRPr="00523DE7" w:rsidRDefault="00523DE7" w:rsidP="009979F8">
      <w:pPr>
        <w:pStyle w:val="BodyText"/>
      </w:pPr>
      <w:r w:rsidRPr="00523DE7">
        <w:t>“&gt;” or “1&gt;” redirects standard output, “2&gt;” redirects standard error output.</w:t>
      </w:r>
    </w:p>
    <w:p w:rsidR="00523DE7" w:rsidRPr="00523DE7" w:rsidRDefault="00523DE7" w:rsidP="0075445C">
      <w:pPr>
        <w:pStyle w:val="BodyText"/>
      </w:pPr>
      <w:r w:rsidRPr="00523DE7">
        <w:t xml:space="preserve">To process files greater than 2 GB with </w:t>
      </w:r>
      <w:r w:rsidR="00A73418" w:rsidRPr="00A73418">
        <w:rPr>
          <w:rStyle w:val="CodeStyleChar"/>
        </w:rPr>
        <w:t>inchi</w:t>
      </w:r>
      <w:r w:rsidRPr="00A73418">
        <w:rPr>
          <w:rStyle w:val="CodeStyleChar"/>
        </w:rPr>
        <w:noBreakHyphen/>
        <w:t>1</w:t>
      </w:r>
      <w:r w:rsidR="00676B7E">
        <w:t>,</w:t>
      </w:r>
      <w:r w:rsidRPr="00523DE7">
        <w:t xml:space="preserve"> the output of a problem file should be suppressed. To do that, the output and log file names should be included in the command line; the name of the problem file should be NUL, for example:</w:t>
      </w:r>
    </w:p>
    <w:p w:rsidR="00523DE7" w:rsidRPr="00345841" w:rsidRDefault="0086005C" w:rsidP="00252CF7">
      <w:pPr>
        <w:pStyle w:val="CodeStyle"/>
      </w:pPr>
      <w:r>
        <w:t>inchi</w:t>
      </w:r>
      <w:r w:rsidR="00523DE7" w:rsidRPr="00345841">
        <w:noBreakHyphen/>
        <w:t xml:space="preserve">1 </w:t>
      </w:r>
      <w:proofErr w:type="spellStart"/>
      <w:proofErr w:type="gramStart"/>
      <w:r w:rsidR="00523DE7" w:rsidRPr="00345841">
        <w:t>input.sdf</w:t>
      </w:r>
      <w:proofErr w:type="spellEnd"/>
      <w:r w:rsidR="00523DE7" w:rsidRPr="00345841">
        <w:t xml:space="preserve">  output.txt</w:t>
      </w:r>
      <w:proofErr w:type="gramEnd"/>
      <w:r w:rsidR="00523DE7" w:rsidRPr="00345841">
        <w:t xml:space="preserve"> logfile.log NUL</w:t>
      </w:r>
    </w:p>
    <w:p w:rsidR="00523DE7" w:rsidRDefault="000C4D8D" w:rsidP="0075445C">
      <w:pPr>
        <w:pStyle w:val="BodyText"/>
      </w:pPr>
      <w:r>
        <w:t xml:space="preserve">Note that </w:t>
      </w:r>
      <w:r w:rsidR="00CD046A">
        <w:t xml:space="preserve">the </w:t>
      </w:r>
      <w:r w:rsidR="00511C93">
        <w:t xml:space="preserve">graphical program </w:t>
      </w:r>
      <w:r w:rsidR="00D8293C" w:rsidRPr="00D8293C">
        <w:rPr>
          <w:rStyle w:val="CodeStyleChar"/>
        </w:rPr>
        <w:t>winchi</w:t>
      </w:r>
      <w:r w:rsidR="00B362A8" w:rsidRPr="00D8293C">
        <w:rPr>
          <w:rStyle w:val="CodeStyleChar"/>
        </w:rPr>
        <w:t>-1</w:t>
      </w:r>
      <w:r w:rsidR="00523DE7" w:rsidRPr="00D8293C">
        <w:rPr>
          <w:rStyle w:val="CodeStyleChar"/>
        </w:rPr>
        <w:t>.exe</w:t>
      </w:r>
      <w:r>
        <w:rPr>
          <w:rStyle w:val="CodeStyleChar"/>
        </w:rPr>
        <w:t xml:space="preserve"> </w:t>
      </w:r>
      <w:r w:rsidR="00523DE7" w:rsidRPr="00523DE7">
        <w:t>cannot process files greater than 2 GB.</w:t>
      </w:r>
    </w:p>
    <w:p w:rsidR="00121600" w:rsidRPr="00121600" w:rsidRDefault="00121600" w:rsidP="00121600">
      <w:pPr>
        <w:pStyle w:val="BodyText"/>
        <w:rPr>
          <w:bCs/>
          <w:u w:val="single"/>
        </w:rPr>
      </w:pPr>
      <w:bookmarkStart w:id="359" w:name="_Toc300160459"/>
      <w:r w:rsidRPr="00121600">
        <w:rPr>
          <w:bCs/>
          <w:u w:val="single"/>
        </w:rPr>
        <w:t>AMI (Allow Multiple Inputs) mode</w:t>
      </w:r>
      <w:bookmarkEnd w:id="359"/>
      <w:r w:rsidRPr="00121600">
        <w:rPr>
          <w:bCs/>
          <w:u w:val="single"/>
        </w:rPr>
        <w:t xml:space="preserve"> </w:t>
      </w:r>
    </w:p>
    <w:p w:rsidR="00121600" w:rsidRPr="00121600" w:rsidRDefault="00121600" w:rsidP="0004140E">
      <w:pPr>
        <w:pStyle w:val="BodyText"/>
      </w:pPr>
      <w:r>
        <w:t xml:space="preserve">Since </w:t>
      </w:r>
      <w:del w:id="360" w:author="Igor P" w:date="2016-09-03T16:38:00Z">
        <w:r w:rsidDel="00960D1D">
          <w:delText>InChI software</w:delText>
        </w:r>
      </w:del>
      <w:proofErr w:type="spellStart"/>
      <w:ins w:id="361" w:author="Igor P" w:date="2016-09-03T16:39:00Z">
        <w:r w:rsidR="00960D1D">
          <w:t>InChI</w:t>
        </w:r>
        <w:proofErr w:type="spellEnd"/>
        <w:r w:rsidR="00960D1D">
          <w:t xml:space="preserve"> Software</w:t>
        </w:r>
      </w:ins>
      <w:r>
        <w:t xml:space="preserve"> v. 1.04</w:t>
      </w:r>
      <w:r w:rsidRPr="00121600">
        <w:t>, the possibility of processing multiple input files at a single run was added to the inchi-1 executable (both Windows and Linux versions).</w:t>
      </w:r>
    </w:p>
    <w:p w:rsidR="00121600" w:rsidRPr="00121600" w:rsidRDefault="00121600" w:rsidP="00121600">
      <w:pPr>
        <w:pStyle w:val="BodyText"/>
      </w:pPr>
      <w:r w:rsidRPr="00121600">
        <w:t xml:space="preserve">This mode is activated by the inchi-1 command line option “/AMI” (Windows) or “–AMI” (Linux; AMI stands </w:t>
      </w:r>
      <w:proofErr w:type="gramStart"/>
      <w:r w:rsidRPr="00121600">
        <w:t>for  “</w:t>
      </w:r>
      <w:proofErr w:type="gramEnd"/>
      <w:r w:rsidRPr="00121600">
        <w:t xml:space="preserve">Allow Multiple Inputs”). In this mode, all the file names supplied in the command line are considered as the names of separate input files. </w:t>
      </w:r>
    </w:p>
    <w:p w:rsidR="00121600" w:rsidRPr="00121600" w:rsidRDefault="00121600" w:rsidP="00121600">
      <w:pPr>
        <w:pStyle w:val="BodyText"/>
      </w:pPr>
      <w:r w:rsidRPr="00121600">
        <w:lastRenderedPageBreak/>
        <w:t>For further convenience, the common file name wildcards (“*” and “?”) are supported.</w:t>
      </w:r>
    </w:p>
    <w:p w:rsidR="00121600" w:rsidRPr="00121600" w:rsidRDefault="00121600" w:rsidP="00121600">
      <w:pPr>
        <w:pStyle w:val="BodyText"/>
      </w:pPr>
      <w:r w:rsidRPr="00121600">
        <w:t>For example, issuing a command</w:t>
      </w:r>
    </w:p>
    <w:p w:rsidR="00121600" w:rsidRPr="00121600" w:rsidRDefault="00121600" w:rsidP="00121600">
      <w:pPr>
        <w:pStyle w:val="BodyText"/>
        <w:rPr>
          <w:rFonts w:ascii="Courier New" w:hAnsi="Courier New"/>
          <w:i/>
        </w:rPr>
      </w:pPr>
      <w:r w:rsidRPr="00121600">
        <w:rPr>
          <w:rFonts w:ascii="Courier New" w:hAnsi="Courier New"/>
        </w:rPr>
        <w:t>inchi-1 *.</w:t>
      </w:r>
      <w:proofErr w:type="spellStart"/>
      <w:r w:rsidRPr="00121600">
        <w:rPr>
          <w:rFonts w:ascii="Courier New" w:hAnsi="Courier New"/>
        </w:rPr>
        <w:t>mol</w:t>
      </w:r>
      <w:proofErr w:type="spellEnd"/>
      <w:r w:rsidRPr="00121600">
        <w:rPr>
          <w:rFonts w:ascii="Courier New" w:hAnsi="Courier New"/>
        </w:rPr>
        <w:t xml:space="preserve"> /AMI </w:t>
      </w:r>
      <w:r w:rsidRPr="00121600">
        <w:rPr>
          <w:rFonts w:ascii="Courier New" w:hAnsi="Courier New"/>
          <w:i/>
        </w:rPr>
        <w:t>(Windows)</w:t>
      </w:r>
    </w:p>
    <w:p w:rsidR="00121600" w:rsidRPr="00121600" w:rsidRDefault="00121600" w:rsidP="00121600">
      <w:pPr>
        <w:pStyle w:val="BodyText"/>
        <w:rPr>
          <w:rFonts w:ascii="Courier New" w:hAnsi="Courier New"/>
        </w:rPr>
      </w:pPr>
      <w:r w:rsidRPr="00121600">
        <w:rPr>
          <w:rFonts w:ascii="Courier New" w:hAnsi="Courier New"/>
        </w:rPr>
        <w:t>inchi-1 *.</w:t>
      </w:r>
      <w:proofErr w:type="spellStart"/>
      <w:r w:rsidRPr="00121600">
        <w:rPr>
          <w:rFonts w:ascii="Courier New" w:hAnsi="Courier New"/>
        </w:rPr>
        <w:t>mol</w:t>
      </w:r>
      <w:proofErr w:type="spellEnd"/>
      <w:r w:rsidRPr="00121600">
        <w:rPr>
          <w:rFonts w:ascii="Courier New" w:hAnsi="Courier New"/>
        </w:rPr>
        <w:t xml:space="preserve"> -AMI </w:t>
      </w:r>
      <w:r w:rsidRPr="00121600">
        <w:rPr>
          <w:rFonts w:ascii="Courier New" w:hAnsi="Courier New"/>
          <w:i/>
        </w:rPr>
        <w:t>(Linux)</w:t>
      </w:r>
    </w:p>
    <w:p w:rsidR="00121600" w:rsidRPr="00121600" w:rsidRDefault="00121600" w:rsidP="00121600">
      <w:pPr>
        <w:pStyle w:val="BodyText"/>
      </w:pPr>
      <w:r w:rsidRPr="00121600">
        <w:t xml:space="preserve">will instruct the executable to process all the </w:t>
      </w:r>
      <w:proofErr w:type="spellStart"/>
      <w:r w:rsidRPr="00121600">
        <w:t>mol</w:t>
      </w:r>
      <w:proofErr w:type="spellEnd"/>
      <w:r w:rsidRPr="00121600">
        <w:t xml:space="preserve">-files in the current directory. </w:t>
      </w:r>
    </w:p>
    <w:p w:rsidR="00121600" w:rsidRPr="00121600" w:rsidRDefault="00121600" w:rsidP="00121600">
      <w:pPr>
        <w:pStyle w:val="BodyText"/>
      </w:pPr>
      <w:r w:rsidRPr="00121600">
        <w:t>Note, that omitting the switch “AMI” assumes working in a conventional single-input mode which may result in undesired treatment of wildcards</w:t>
      </w:r>
      <w:r w:rsidRPr="00121600">
        <w:rPr>
          <w:vertAlign w:val="superscript"/>
        </w:rPr>
        <w:footnoteReference w:id="1"/>
      </w:r>
      <w:r w:rsidRPr="00121600">
        <w:t>.</w:t>
      </w:r>
    </w:p>
    <w:p w:rsidR="00121600" w:rsidRPr="00121600" w:rsidRDefault="00121600" w:rsidP="00121600">
      <w:pPr>
        <w:pStyle w:val="BodyText"/>
      </w:pPr>
      <w:r w:rsidRPr="00121600">
        <w:t xml:space="preserve">In AMI mode, the names of output, log and problem files could not be individually specified. Instead, they are formed, for each of multiple inputs, by appending the file name with suffixes “.txt”, “.log” and </w:t>
      </w:r>
      <w:proofErr w:type="gramStart"/>
      <w:r w:rsidRPr="00121600">
        <w:t>“.</w:t>
      </w:r>
      <w:proofErr w:type="spellStart"/>
      <w:r w:rsidRPr="00121600">
        <w:t>prb</w:t>
      </w:r>
      <w:proofErr w:type="spellEnd"/>
      <w:proofErr w:type="gramEnd"/>
      <w:r w:rsidRPr="00121600">
        <w:t xml:space="preserve">”. However, to partially mimic the behavior of inchi-1 in conventional single-input mode, three additional command line options are introduced (see </w:t>
      </w:r>
      <w:r w:rsidR="00502DEC">
        <w:t>section “A</w:t>
      </w:r>
      <w:r w:rsidR="00502DEC" w:rsidRPr="00502DEC">
        <w:t xml:space="preserve">vailability of </w:t>
      </w:r>
      <w:del w:id="362" w:author="Igor P" w:date="2016-09-03T16:38:00Z">
        <w:r w:rsidR="00502DEC" w:rsidRPr="00502DEC" w:rsidDel="00960D1D">
          <w:delText>InChI software</w:delText>
        </w:r>
      </w:del>
      <w:proofErr w:type="spellStart"/>
      <w:ins w:id="363" w:author="Igor P" w:date="2016-09-03T16:39:00Z">
        <w:r w:rsidR="00960D1D">
          <w:t>InChI</w:t>
        </w:r>
        <w:proofErr w:type="spellEnd"/>
        <w:r w:rsidR="00960D1D">
          <w:t xml:space="preserve"> Software</w:t>
        </w:r>
      </w:ins>
      <w:r w:rsidR="00502DEC" w:rsidRPr="00502DEC">
        <w:t xml:space="preserve"> options</w:t>
      </w:r>
      <w:r w:rsidR="00502DEC">
        <w:t xml:space="preserve">”, </w:t>
      </w:r>
      <w:r w:rsidR="00502DEC" w:rsidRPr="00502DEC">
        <w:t>Table 6</w:t>
      </w:r>
      <w:r w:rsidRPr="00121600">
        <w:t xml:space="preserve">). They allow one to redirect the output to </w:t>
      </w:r>
      <w:proofErr w:type="spellStart"/>
      <w:r w:rsidRPr="00121600">
        <w:t>stdout</w:t>
      </w:r>
      <w:proofErr w:type="spellEnd"/>
      <w:r w:rsidRPr="00121600">
        <w:t xml:space="preserve">, log to </w:t>
      </w:r>
      <w:proofErr w:type="spellStart"/>
      <w:r w:rsidRPr="00121600">
        <w:t>stderr</w:t>
      </w:r>
      <w:proofErr w:type="spellEnd"/>
      <w:r w:rsidRPr="00121600">
        <w:t>, as well as to suppress creation of problem files.</w:t>
      </w:r>
    </w:p>
    <w:p w:rsidR="00121600" w:rsidRPr="00121600" w:rsidRDefault="00121600" w:rsidP="00121600">
      <w:pPr>
        <w:pStyle w:val="BodyText"/>
      </w:pPr>
      <w:r w:rsidRPr="00121600">
        <w:t xml:space="preserve">Examples </w:t>
      </w:r>
      <w:r w:rsidRPr="00121600">
        <w:rPr>
          <w:i/>
        </w:rPr>
        <w:t>(Windows, Linux)</w:t>
      </w:r>
      <w:r w:rsidRPr="00121600">
        <w:t>:</w:t>
      </w:r>
    </w:p>
    <w:p w:rsidR="00121600" w:rsidRPr="00121600" w:rsidRDefault="00121600" w:rsidP="00121600">
      <w:pPr>
        <w:pStyle w:val="BodyText"/>
        <w:rPr>
          <w:rFonts w:ascii="Courier New" w:hAnsi="Courier New"/>
        </w:rPr>
      </w:pPr>
      <w:r w:rsidRPr="00121600">
        <w:rPr>
          <w:rFonts w:ascii="Courier New" w:hAnsi="Courier New"/>
        </w:rPr>
        <w:t xml:space="preserve">inchi-1 </w:t>
      </w:r>
      <w:proofErr w:type="spellStart"/>
      <w:r w:rsidRPr="00121600">
        <w:rPr>
          <w:rFonts w:ascii="Courier New" w:hAnsi="Courier New"/>
        </w:rPr>
        <w:t>nci</w:t>
      </w:r>
      <w:proofErr w:type="spellEnd"/>
      <w:r w:rsidRPr="00121600">
        <w:rPr>
          <w:rFonts w:ascii="Courier New" w:hAnsi="Courier New"/>
        </w:rPr>
        <w:t>*.</w:t>
      </w:r>
      <w:proofErr w:type="spellStart"/>
      <w:r w:rsidRPr="00121600">
        <w:rPr>
          <w:rFonts w:ascii="Courier New" w:hAnsi="Courier New"/>
        </w:rPr>
        <w:t>mol</w:t>
      </w:r>
      <w:proofErr w:type="spellEnd"/>
      <w:r w:rsidRPr="00121600">
        <w:rPr>
          <w:rFonts w:ascii="Courier New" w:hAnsi="Courier New"/>
        </w:rPr>
        <w:t xml:space="preserve"> /AMI /</w:t>
      </w:r>
      <w:proofErr w:type="spellStart"/>
      <w:r w:rsidRPr="00121600">
        <w:rPr>
          <w:rFonts w:ascii="Courier New" w:hAnsi="Courier New"/>
        </w:rPr>
        <w:t>AMIOutStd</w:t>
      </w:r>
      <w:proofErr w:type="spellEnd"/>
      <w:r w:rsidRPr="00121600">
        <w:rPr>
          <w:rFonts w:ascii="Courier New" w:hAnsi="Courier New"/>
        </w:rPr>
        <w:t xml:space="preserve"> /</w:t>
      </w:r>
      <w:proofErr w:type="spellStart"/>
      <w:r w:rsidRPr="00121600">
        <w:rPr>
          <w:rFonts w:ascii="Courier New" w:hAnsi="Courier New"/>
        </w:rPr>
        <w:t>AMIPrbNone</w:t>
      </w:r>
      <w:proofErr w:type="spellEnd"/>
      <w:r w:rsidRPr="00121600">
        <w:rPr>
          <w:rFonts w:ascii="Courier New" w:hAnsi="Courier New"/>
        </w:rPr>
        <w:t xml:space="preserve"> /</w:t>
      </w:r>
      <w:proofErr w:type="spellStart"/>
      <w:r w:rsidRPr="00121600">
        <w:rPr>
          <w:rFonts w:ascii="Courier New" w:hAnsi="Courier New"/>
        </w:rPr>
        <w:t>AuxNone</w:t>
      </w:r>
      <w:proofErr w:type="spellEnd"/>
      <w:r w:rsidRPr="00121600">
        <w:rPr>
          <w:rFonts w:ascii="Courier New" w:hAnsi="Courier New"/>
        </w:rPr>
        <w:t xml:space="preserve"> /Key</w:t>
      </w:r>
    </w:p>
    <w:p w:rsidR="00121600" w:rsidRPr="00121600" w:rsidRDefault="00121600" w:rsidP="00121600">
      <w:pPr>
        <w:pStyle w:val="BodyText"/>
        <w:rPr>
          <w:rFonts w:ascii="Courier New" w:hAnsi="Courier New"/>
        </w:rPr>
      </w:pPr>
      <w:proofErr w:type="gramStart"/>
      <w:r w:rsidRPr="00121600">
        <w:rPr>
          <w:rFonts w:ascii="Courier New" w:hAnsi="Courier New"/>
        </w:rPr>
        <w:t>./</w:t>
      </w:r>
      <w:proofErr w:type="gramEnd"/>
      <w:r w:rsidRPr="00121600">
        <w:rPr>
          <w:rFonts w:ascii="Courier New" w:hAnsi="Courier New"/>
        </w:rPr>
        <w:t>inchi-1 /home/me/</w:t>
      </w:r>
      <w:proofErr w:type="spellStart"/>
      <w:r w:rsidRPr="00121600">
        <w:rPr>
          <w:rFonts w:ascii="Courier New" w:hAnsi="Courier New"/>
        </w:rPr>
        <w:t>mol</w:t>
      </w:r>
      <w:proofErr w:type="spellEnd"/>
      <w:r w:rsidRPr="00121600">
        <w:rPr>
          <w:rFonts w:ascii="Courier New" w:hAnsi="Courier New"/>
        </w:rPr>
        <w:t>/</w:t>
      </w:r>
      <w:proofErr w:type="spellStart"/>
      <w:r w:rsidRPr="00121600">
        <w:rPr>
          <w:rFonts w:ascii="Courier New" w:hAnsi="Courier New"/>
        </w:rPr>
        <w:t>nci</w:t>
      </w:r>
      <w:proofErr w:type="spellEnd"/>
      <w:r w:rsidRPr="00121600">
        <w:rPr>
          <w:rFonts w:ascii="Courier New" w:hAnsi="Courier New"/>
        </w:rPr>
        <w:t>/*.</w:t>
      </w:r>
      <w:proofErr w:type="spellStart"/>
      <w:r w:rsidRPr="00121600">
        <w:rPr>
          <w:rFonts w:ascii="Courier New" w:hAnsi="Courier New"/>
        </w:rPr>
        <w:t>mol</w:t>
      </w:r>
      <w:proofErr w:type="spellEnd"/>
      <w:r w:rsidRPr="00121600">
        <w:rPr>
          <w:rFonts w:ascii="Courier New" w:hAnsi="Courier New"/>
        </w:rPr>
        <w:t xml:space="preserve"> -AMI -</w:t>
      </w:r>
      <w:proofErr w:type="spellStart"/>
      <w:r w:rsidRPr="00121600">
        <w:rPr>
          <w:rFonts w:ascii="Courier New" w:hAnsi="Courier New"/>
        </w:rPr>
        <w:t>AMILogStd</w:t>
      </w:r>
      <w:proofErr w:type="spellEnd"/>
      <w:r w:rsidRPr="00121600">
        <w:rPr>
          <w:rFonts w:ascii="Courier New" w:hAnsi="Courier New"/>
        </w:rPr>
        <w:t xml:space="preserve"> -</w:t>
      </w:r>
      <w:proofErr w:type="spellStart"/>
      <w:r w:rsidRPr="00121600">
        <w:rPr>
          <w:rFonts w:ascii="Courier New" w:hAnsi="Courier New"/>
        </w:rPr>
        <w:t>AMIPrbNone</w:t>
      </w:r>
      <w:proofErr w:type="spellEnd"/>
      <w:r w:rsidRPr="00121600">
        <w:rPr>
          <w:rFonts w:ascii="Courier New" w:hAnsi="Courier New"/>
        </w:rPr>
        <w:t xml:space="preserve"> </w:t>
      </w:r>
      <w:r w:rsidRPr="00121600">
        <w:rPr>
          <w:rFonts w:ascii="Courier New" w:hAnsi="Courier New"/>
        </w:rPr>
        <w:br/>
        <w:t>-</w:t>
      </w:r>
      <w:proofErr w:type="spellStart"/>
      <w:r w:rsidRPr="00121600">
        <w:rPr>
          <w:rFonts w:ascii="Courier New" w:hAnsi="Courier New"/>
        </w:rPr>
        <w:t>RecMet</w:t>
      </w:r>
      <w:proofErr w:type="spellEnd"/>
      <w:r w:rsidRPr="00121600">
        <w:rPr>
          <w:rFonts w:ascii="Courier New" w:hAnsi="Courier New"/>
        </w:rPr>
        <w:t xml:space="preserve"> –</w:t>
      </w:r>
      <w:proofErr w:type="spellStart"/>
      <w:r w:rsidRPr="00121600">
        <w:rPr>
          <w:rFonts w:ascii="Courier New" w:hAnsi="Courier New"/>
        </w:rPr>
        <w:t>FixedH</w:t>
      </w:r>
      <w:proofErr w:type="spellEnd"/>
    </w:p>
    <w:p w:rsidR="00121600" w:rsidRPr="00121600" w:rsidRDefault="00121600" w:rsidP="00121600">
      <w:pPr>
        <w:pStyle w:val="BodyText"/>
      </w:pPr>
      <w:r w:rsidRPr="00121600">
        <w:t>As indicated by tests, processing of multiple MOL files in AMI mode may be several times faster (the exact speed-up depends on many details; anyway the processing time is still significantly longer than that for a single SDF file containing the same data).</w:t>
      </w:r>
    </w:p>
    <w:p w:rsidR="00121600" w:rsidRPr="00523DE7" w:rsidRDefault="00121600" w:rsidP="0075445C">
      <w:pPr>
        <w:pStyle w:val="BodyText"/>
      </w:pPr>
    </w:p>
    <w:p w:rsidR="005232FA" w:rsidRDefault="00DC2E14" w:rsidP="000E43FB">
      <w:pPr>
        <w:pStyle w:val="Heading2"/>
      </w:pPr>
      <w:bookmarkStart w:id="364" w:name="_Toc107649067"/>
      <w:bookmarkStart w:id="365" w:name="_Toc107650952"/>
      <w:del w:id="366" w:author="Igor P" w:date="2016-09-03T16:38:00Z">
        <w:r w:rsidRPr="00250520" w:rsidDel="00960D1D">
          <w:rPr>
            <w:rStyle w:val="Heading2Char"/>
          </w:rPr>
          <w:delText>InChI Software</w:delText>
        </w:r>
      </w:del>
      <w:bookmarkStart w:id="367" w:name="_Toc462835339"/>
      <w:proofErr w:type="spellStart"/>
      <w:ins w:id="368" w:author="Igor P" w:date="2016-09-03T16:39:00Z">
        <w:r w:rsidR="00960D1D">
          <w:rPr>
            <w:rStyle w:val="Heading2Char"/>
          </w:rPr>
          <w:t>InChI</w:t>
        </w:r>
        <w:proofErr w:type="spellEnd"/>
        <w:r w:rsidR="00960D1D">
          <w:rPr>
            <w:rStyle w:val="Heading2Char"/>
          </w:rPr>
          <w:t xml:space="preserve"> Software</w:t>
        </w:r>
      </w:ins>
      <w:r w:rsidRPr="00250520">
        <w:rPr>
          <w:rStyle w:val="Heading2Char"/>
        </w:rPr>
        <w:t xml:space="preserve"> Library</w:t>
      </w:r>
      <w:bookmarkEnd w:id="364"/>
      <w:bookmarkEnd w:id="365"/>
      <w:r w:rsidR="00BF33B9" w:rsidRPr="00250520">
        <w:rPr>
          <w:rStyle w:val="Heading2Char"/>
        </w:rPr>
        <w:t xml:space="preserve"> (</w:t>
      </w:r>
      <w:proofErr w:type="spellStart"/>
      <w:r w:rsidR="00BF33B9" w:rsidRPr="00250520">
        <w:rPr>
          <w:rStyle w:val="Heading2Char"/>
        </w:rPr>
        <w:t>libinchi</w:t>
      </w:r>
      <w:proofErr w:type="spellEnd"/>
      <w:r w:rsidR="00BF33B9" w:rsidRPr="00250520">
        <w:rPr>
          <w:rStyle w:val="Heading2Char"/>
        </w:rPr>
        <w:t>)</w:t>
      </w:r>
      <w:bookmarkEnd w:id="367"/>
    </w:p>
    <w:p w:rsidR="002677AF" w:rsidRDefault="00DC2E14" w:rsidP="0075445C">
      <w:pPr>
        <w:pStyle w:val="BodyText"/>
      </w:pPr>
      <w:r>
        <w:t xml:space="preserve">For advanced users who may want to create the Identifier in their own software the </w:t>
      </w:r>
      <w:del w:id="369" w:author="Igor P" w:date="2016-09-03T16:39:00Z">
        <w:r w:rsidDel="00960D1D">
          <w:delText>InChI Software</w:delText>
        </w:r>
      </w:del>
      <w:proofErr w:type="spellStart"/>
      <w:ins w:id="370" w:author="Igor P" w:date="2016-09-03T16:39:00Z">
        <w:r w:rsidR="00960D1D">
          <w:t>InChI</w:t>
        </w:r>
        <w:proofErr w:type="spellEnd"/>
        <w:r w:rsidR="00960D1D">
          <w:t xml:space="preserve"> Software</w:t>
        </w:r>
      </w:ins>
      <w:r>
        <w:t xml:space="preserve"> Library </w:t>
      </w:r>
      <w:r w:rsidR="002677AF">
        <w:t>(</w:t>
      </w:r>
      <w:proofErr w:type="spellStart"/>
      <w:r w:rsidR="002677AF">
        <w:t>InChI</w:t>
      </w:r>
      <w:proofErr w:type="spellEnd"/>
      <w:r w:rsidR="002677AF">
        <w:t xml:space="preserve"> API) </w:t>
      </w:r>
      <w:r>
        <w:t xml:space="preserve">is provided in a separate package. The package contains ‘C’ source code for </w:t>
      </w:r>
      <w:r w:rsidR="00DF5AB1" w:rsidRPr="00A73418">
        <w:rPr>
          <w:rStyle w:val="CodeStyleChar"/>
        </w:rPr>
        <w:t>inchi</w:t>
      </w:r>
      <w:r w:rsidRPr="00A73418">
        <w:rPr>
          <w:rStyle w:val="CodeStyleChar"/>
        </w:rPr>
        <w:noBreakHyphen/>
        <w:t>1.exe</w:t>
      </w:r>
      <w:r>
        <w:t xml:space="preserve">, ‘C’ source code for </w:t>
      </w:r>
      <w:r w:rsidR="00CD046A">
        <w:t xml:space="preserve">the </w:t>
      </w:r>
      <w:proofErr w:type="spellStart"/>
      <w:r>
        <w:t>InChI</w:t>
      </w:r>
      <w:proofErr w:type="spellEnd"/>
      <w:r>
        <w:t xml:space="preserve"> Library that may be compiled into a Dynamic Link Library (DLL) </w:t>
      </w:r>
      <w:r w:rsidR="00F625AE" w:rsidRPr="00F625AE">
        <w:rPr>
          <w:rStyle w:val="CodeStyleChar"/>
        </w:rPr>
        <w:t>libinchi.dll</w:t>
      </w:r>
      <w:r w:rsidR="00F625AE">
        <w:t xml:space="preserve"> </w:t>
      </w:r>
      <w:r>
        <w:t>under Windows or Shared Object (SO)</w:t>
      </w:r>
      <w:r w:rsidR="00F625AE">
        <w:t xml:space="preserve"> </w:t>
      </w:r>
      <w:r w:rsidR="00F625AE" w:rsidRPr="00F625AE">
        <w:rPr>
          <w:rStyle w:val="CodeStyleChar"/>
        </w:rPr>
        <w:t>libinchi.so</w:t>
      </w:r>
      <w:r>
        <w:t xml:space="preserve"> under Linux</w:t>
      </w:r>
      <w:r w:rsidR="00B44715">
        <w:t xml:space="preserve">; also, there are </w:t>
      </w:r>
      <w:r>
        <w:t>‘C’</w:t>
      </w:r>
      <w:r w:rsidR="00B44715">
        <w:t xml:space="preserve"> and</w:t>
      </w:r>
      <w:r w:rsidR="00DF5AB1">
        <w:t xml:space="preserve"> Python</w:t>
      </w:r>
      <w:r>
        <w:t xml:space="preserve"> examples of simple applications that read input </w:t>
      </w:r>
      <w:proofErr w:type="spellStart"/>
      <w:r>
        <w:t>Molfile</w:t>
      </w:r>
      <w:proofErr w:type="spellEnd"/>
      <w:r>
        <w:t xml:space="preserve"> and </w:t>
      </w:r>
      <w:r w:rsidR="00C956C7">
        <w:t xml:space="preserve">use </w:t>
      </w:r>
      <w:r w:rsidR="00CD046A">
        <w:t xml:space="preserve">the </w:t>
      </w:r>
      <w:proofErr w:type="spellStart"/>
      <w:r w:rsidR="00C956C7">
        <w:t>InChI</w:t>
      </w:r>
      <w:proofErr w:type="spellEnd"/>
      <w:r w:rsidR="00C956C7">
        <w:t xml:space="preserve"> L</w:t>
      </w:r>
      <w:r>
        <w:t xml:space="preserve">ibrary to produce Identifiers. </w:t>
      </w:r>
    </w:p>
    <w:p w:rsidR="002677AF" w:rsidRDefault="00DC2E14" w:rsidP="0075445C">
      <w:pPr>
        <w:pStyle w:val="BodyText"/>
      </w:pPr>
      <w:r>
        <w:t xml:space="preserve">The </w:t>
      </w:r>
      <w:proofErr w:type="spellStart"/>
      <w:r>
        <w:t>InChI</w:t>
      </w:r>
      <w:proofErr w:type="spellEnd"/>
      <w:r>
        <w:t xml:space="preserve"> Library does not display structures and is not able to read chemical structural data from the input file. It uses specially formatted input binary data and produces three strings: </w:t>
      </w:r>
      <w:proofErr w:type="spellStart"/>
      <w:r w:rsidR="00446DCB">
        <w:t>InChI</w:t>
      </w:r>
      <w:proofErr w:type="spellEnd"/>
      <w:r>
        <w:t xml:space="preserve">, the Auxiliary </w:t>
      </w:r>
      <w:r w:rsidR="00CD046A">
        <w:t>I</w:t>
      </w:r>
      <w:r>
        <w:t xml:space="preserve">nformation, and, if necessary, an error or warning message. </w:t>
      </w:r>
      <w:r w:rsidR="00446DCB">
        <w:t xml:space="preserve">Also, there are procedure to calculate </w:t>
      </w:r>
      <w:proofErr w:type="spellStart"/>
      <w:r w:rsidR="00446DCB">
        <w:t>InChIKey</w:t>
      </w:r>
      <w:proofErr w:type="spellEnd"/>
      <w:r w:rsidR="00446DCB">
        <w:t xml:space="preserve"> and other service routines. </w:t>
      </w:r>
      <w:r>
        <w:t xml:space="preserve">The source code is accompanied with </w:t>
      </w:r>
      <w:proofErr w:type="spellStart"/>
      <w:r>
        <w:t>makefiles</w:t>
      </w:r>
      <w:proofErr w:type="spellEnd"/>
      <w:r>
        <w:t xml:space="preserve"> tested </w:t>
      </w:r>
      <w:r w:rsidR="00573686">
        <w:t xml:space="preserve">with </w:t>
      </w:r>
      <w:proofErr w:type="spellStart"/>
      <w:r w:rsidR="00573686">
        <w:t>gcc</w:t>
      </w:r>
      <w:proofErr w:type="spellEnd"/>
      <w:r w:rsidR="00573686">
        <w:t xml:space="preserve"> </w:t>
      </w:r>
      <w:r>
        <w:t xml:space="preserve">under Windows and Linux. </w:t>
      </w:r>
    </w:p>
    <w:p w:rsidR="002677AF" w:rsidRDefault="00CD046A" w:rsidP="002677AF">
      <w:pPr>
        <w:pStyle w:val="BodyText"/>
      </w:pPr>
      <w:r>
        <w:t xml:space="preserve">The </w:t>
      </w:r>
      <w:proofErr w:type="spellStart"/>
      <w:r w:rsidR="002677AF">
        <w:t>InChI</w:t>
      </w:r>
      <w:proofErr w:type="spellEnd"/>
      <w:r w:rsidR="002677AF">
        <w:t xml:space="preserve"> Library allows one to generate both standard and non-standard </w:t>
      </w:r>
      <w:proofErr w:type="spellStart"/>
      <w:r w:rsidR="002677AF">
        <w:t>InChI</w:t>
      </w:r>
      <w:r>
        <w:t>s</w:t>
      </w:r>
      <w:proofErr w:type="spellEnd"/>
      <w:r w:rsidR="002677AF">
        <w:t>/</w:t>
      </w:r>
      <w:proofErr w:type="spellStart"/>
      <w:r w:rsidR="002677AF">
        <w:t>InChIKeys</w:t>
      </w:r>
      <w:proofErr w:type="spellEnd"/>
      <w:r w:rsidR="002677AF">
        <w:t xml:space="preserve">. For example, an API function </w:t>
      </w:r>
      <w:proofErr w:type="spellStart"/>
      <w:proofErr w:type="gramStart"/>
      <w:r w:rsidR="002677AF" w:rsidRPr="00F625AE">
        <w:rPr>
          <w:rStyle w:val="CodeStyleChar"/>
        </w:rPr>
        <w:t>GetINCHI</w:t>
      </w:r>
      <w:proofErr w:type="spellEnd"/>
      <w:r w:rsidR="002677AF" w:rsidRPr="00F625AE">
        <w:rPr>
          <w:rStyle w:val="CodeStyleChar"/>
        </w:rPr>
        <w:t>(</w:t>
      </w:r>
      <w:proofErr w:type="gramEnd"/>
      <w:r w:rsidR="002677AF" w:rsidRPr="00F625AE">
        <w:rPr>
          <w:rStyle w:val="CodeStyleChar"/>
        </w:rPr>
        <w:t>)</w:t>
      </w:r>
      <w:r w:rsidR="002677AF">
        <w:t xml:space="preserve"> produces standard </w:t>
      </w:r>
      <w:proofErr w:type="spellStart"/>
      <w:r w:rsidR="002677AF">
        <w:t>InChI</w:t>
      </w:r>
      <w:proofErr w:type="spellEnd"/>
      <w:r w:rsidR="002677AF">
        <w:t xml:space="preserve"> by default and non-standard </w:t>
      </w:r>
      <w:proofErr w:type="spellStart"/>
      <w:r>
        <w:t>InChI</w:t>
      </w:r>
      <w:proofErr w:type="spellEnd"/>
      <w:r w:rsidR="002677AF">
        <w:t xml:space="preserve"> if some “</w:t>
      </w:r>
      <w:proofErr w:type="spellStart"/>
      <w:r w:rsidR="002677AF">
        <w:t>InChI</w:t>
      </w:r>
      <w:proofErr w:type="spellEnd"/>
      <w:r w:rsidR="002677AF">
        <w:t xml:space="preserve"> creation option” is specified in input parameters. However, for compatibility with the previous v. 1.02</w:t>
      </w:r>
      <w:r w:rsidR="00F625AE">
        <w:t>-</w:t>
      </w:r>
      <w:r w:rsidR="002677AF">
        <w:t xml:space="preserve">standard (2009) release, the procedures which deal only with </w:t>
      </w:r>
      <w:proofErr w:type="spellStart"/>
      <w:r w:rsidR="002677AF">
        <w:t>stdInChI</w:t>
      </w:r>
      <w:proofErr w:type="spellEnd"/>
      <w:r w:rsidR="002677AF">
        <w:t xml:space="preserve"> – for example, </w:t>
      </w:r>
      <w:proofErr w:type="spellStart"/>
      <w:proofErr w:type="gramStart"/>
      <w:r w:rsidR="002677AF" w:rsidRPr="00F625AE">
        <w:rPr>
          <w:rStyle w:val="CodeStyleChar"/>
        </w:rPr>
        <w:t>GetStdINCHI</w:t>
      </w:r>
      <w:proofErr w:type="spellEnd"/>
      <w:r w:rsidR="002677AF" w:rsidRPr="00F625AE">
        <w:rPr>
          <w:rStyle w:val="CodeStyleChar"/>
        </w:rPr>
        <w:t>(</w:t>
      </w:r>
      <w:proofErr w:type="gramEnd"/>
      <w:r w:rsidR="002677AF" w:rsidRPr="00F625AE">
        <w:rPr>
          <w:rStyle w:val="CodeStyleChar"/>
        </w:rPr>
        <w:t>)</w:t>
      </w:r>
      <w:r w:rsidR="002677AF">
        <w:t xml:space="preserve"> - are retained. </w:t>
      </w:r>
    </w:p>
    <w:p w:rsidR="00DC2E14" w:rsidRDefault="002677AF" w:rsidP="002677AF">
      <w:pPr>
        <w:pStyle w:val="BodyText"/>
      </w:pPr>
      <w:r>
        <w:t xml:space="preserve">The </w:t>
      </w:r>
      <w:proofErr w:type="spellStart"/>
      <w:r>
        <w:t>InChI</w:t>
      </w:r>
      <w:proofErr w:type="spellEnd"/>
      <w:r>
        <w:t xml:space="preserve"> API calls are documented in the separate “</w:t>
      </w:r>
      <w:proofErr w:type="spellStart"/>
      <w:r>
        <w:t>InChI</w:t>
      </w:r>
      <w:proofErr w:type="spellEnd"/>
      <w:r>
        <w:t xml:space="preserve"> API Reference</w:t>
      </w:r>
      <w:del w:id="371" w:author="Igor P" w:date="2016-09-28T13:58:00Z">
        <w:r w:rsidDel="00D60E5D">
          <w:delText xml:space="preserve"> Sheet</w:delText>
        </w:r>
      </w:del>
      <w:r>
        <w:t>” document and source code header file “</w:t>
      </w:r>
      <w:proofErr w:type="spellStart"/>
      <w:r>
        <w:t>inchi_api.h</w:t>
      </w:r>
      <w:proofErr w:type="spellEnd"/>
      <w:r>
        <w:t>”</w:t>
      </w:r>
      <w:r w:rsidR="00DC2E14">
        <w:t xml:space="preserve"> included in the package.</w:t>
      </w:r>
    </w:p>
    <w:p w:rsidR="005232FA" w:rsidRDefault="00DC2E14" w:rsidP="000E43FB">
      <w:pPr>
        <w:pStyle w:val="Heading2"/>
        <w:rPr>
          <w:rStyle w:val="Heading2Char"/>
          <w:szCs w:val="24"/>
        </w:rPr>
      </w:pPr>
      <w:bookmarkStart w:id="372" w:name="_Toc107649069"/>
      <w:bookmarkStart w:id="373" w:name="_Toc107650954"/>
      <w:del w:id="374" w:author="Igor P" w:date="2016-09-03T16:39:00Z">
        <w:r w:rsidDel="00960D1D">
          <w:rPr>
            <w:rStyle w:val="Heading2Char"/>
            <w:szCs w:val="24"/>
          </w:rPr>
          <w:delText xml:space="preserve">InChI </w:delText>
        </w:r>
        <w:r w:rsidR="004D4D8C" w:rsidDel="00960D1D">
          <w:rPr>
            <w:rStyle w:val="Heading2Char"/>
            <w:szCs w:val="24"/>
          </w:rPr>
          <w:delText>Software</w:delText>
        </w:r>
      </w:del>
      <w:bookmarkStart w:id="375" w:name="_Toc462835340"/>
      <w:proofErr w:type="spellStart"/>
      <w:ins w:id="376" w:author="Igor P" w:date="2016-09-03T16:39:00Z">
        <w:r w:rsidR="00960D1D">
          <w:rPr>
            <w:rStyle w:val="Heading2Char"/>
            <w:szCs w:val="24"/>
          </w:rPr>
          <w:t>InChI</w:t>
        </w:r>
        <w:proofErr w:type="spellEnd"/>
        <w:r w:rsidR="00960D1D">
          <w:rPr>
            <w:rStyle w:val="Heading2Char"/>
            <w:szCs w:val="24"/>
          </w:rPr>
          <w:t xml:space="preserve"> Software</w:t>
        </w:r>
      </w:ins>
      <w:r w:rsidR="004D4D8C">
        <w:rPr>
          <w:rStyle w:val="Heading2Char"/>
          <w:szCs w:val="24"/>
        </w:rPr>
        <w:t xml:space="preserve"> </w:t>
      </w:r>
      <w:r>
        <w:rPr>
          <w:rStyle w:val="Heading2Char"/>
          <w:szCs w:val="24"/>
        </w:rPr>
        <w:t>Options</w:t>
      </w:r>
      <w:bookmarkEnd w:id="372"/>
      <w:bookmarkEnd w:id="373"/>
      <w:bookmarkEnd w:id="375"/>
    </w:p>
    <w:p w:rsidR="003655E9" w:rsidRDefault="003655E9" w:rsidP="003655E9">
      <w:pPr>
        <w:pStyle w:val="BodyText"/>
      </w:pPr>
      <w:bookmarkStart w:id="377" w:name="_Toc264025124"/>
      <w:r>
        <w:t xml:space="preserve">The exact set of </w:t>
      </w:r>
      <w:del w:id="378" w:author="Igor P" w:date="2016-09-03T16:39:00Z">
        <w:r w:rsidDel="00960D1D">
          <w:delText>InChI software</w:delText>
        </w:r>
      </w:del>
      <w:proofErr w:type="spellStart"/>
      <w:ins w:id="379" w:author="Igor P" w:date="2016-09-03T16:39:00Z">
        <w:r w:rsidR="00960D1D">
          <w:t>InChI</w:t>
        </w:r>
        <w:proofErr w:type="spellEnd"/>
        <w:r w:rsidR="00960D1D">
          <w:t xml:space="preserve"> Software</w:t>
        </w:r>
      </w:ins>
      <w:r>
        <w:t xml:space="preserve"> options has been changing from release to release. The description below refers to the current, v. 1.</w:t>
      </w:r>
      <w:ins w:id="380" w:author="Igor P" w:date="2016-09-28T13:58:00Z">
        <w:r w:rsidR="00D60E5D">
          <w:t>0</w:t>
        </w:r>
      </w:ins>
      <w:del w:id="381" w:author="Igor P" w:date="2016-09-28T13:58:00Z">
        <w:r w:rsidR="007A09D9" w:rsidDel="00D60E5D">
          <w:delText>4</w:delText>
        </w:r>
        <w:r w:rsidDel="00D60E5D">
          <w:delText xml:space="preserve"> </w:delText>
        </w:r>
      </w:del>
      <w:ins w:id="382" w:author="Igor P" w:date="2016-09-28T13:58:00Z">
        <w:r w:rsidR="00D60E5D">
          <w:t xml:space="preserve">5 </w:t>
        </w:r>
      </w:ins>
      <w:r>
        <w:t>(</w:t>
      </w:r>
      <w:ins w:id="383" w:author="Igor P" w:date="2016-09-28T13:58:00Z">
        <w:r w:rsidR="00D60E5D">
          <w:t xml:space="preserve">Fall </w:t>
        </w:r>
      </w:ins>
      <w:del w:id="384" w:author="Igor P" w:date="2016-09-28T13:58:00Z">
        <w:r w:rsidDel="00D60E5D">
          <w:delText>201</w:delText>
        </w:r>
        <w:r w:rsidR="007A09D9" w:rsidDel="00D60E5D">
          <w:delText>1</w:delText>
        </w:r>
      </w:del>
      <w:ins w:id="385" w:author="Igor P" w:date="2016-09-28T13:58:00Z">
        <w:r w:rsidR="00D60E5D">
          <w:t>2016</w:t>
        </w:r>
      </w:ins>
      <w:r>
        <w:t xml:space="preserve">) release. </w:t>
      </w:r>
    </w:p>
    <w:p w:rsidR="003655E9" w:rsidRDefault="003655E9" w:rsidP="003655E9">
      <w:pPr>
        <w:pStyle w:val="BodyText"/>
      </w:pPr>
      <w:r>
        <w:lastRenderedPageBreak/>
        <w:t xml:space="preserve">The options are available in graphical program </w:t>
      </w:r>
      <w:r w:rsidRPr="00F625AE">
        <w:rPr>
          <w:rStyle w:val="CodeStyleChar"/>
        </w:rPr>
        <w:t>winchi-1</w:t>
      </w:r>
      <w:r>
        <w:t xml:space="preserve">, command line executable </w:t>
      </w:r>
      <w:r w:rsidRPr="00F625AE">
        <w:rPr>
          <w:rStyle w:val="CodeStyleChar"/>
        </w:rPr>
        <w:t>inchi-1</w:t>
      </w:r>
      <w:r>
        <w:t xml:space="preserve"> and through </w:t>
      </w:r>
      <w:proofErr w:type="spellStart"/>
      <w:r>
        <w:t>InChI</w:t>
      </w:r>
      <w:proofErr w:type="spellEnd"/>
      <w:r>
        <w:t xml:space="preserve"> API. Not all the options are available for all the parts of software;</w:t>
      </w:r>
      <w:r w:rsidR="00FE6556">
        <w:t xml:space="preserve"> </w:t>
      </w:r>
      <w:proofErr w:type="gramStart"/>
      <w:r w:rsidR="00FE6556">
        <w:t xml:space="preserve">the </w:t>
      </w:r>
      <w:r>
        <w:t xml:space="preserve"> maximal</w:t>
      </w:r>
      <w:proofErr w:type="gramEnd"/>
      <w:r>
        <w:t xml:space="preserve"> set of options is available for </w:t>
      </w:r>
      <w:r w:rsidR="00FE6556">
        <w:t xml:space="preserve">the </w:t>
      </w:r>
      <w:r w:rsidRPr="00577558">
        <w:rPr>
          <w:rStyle w:val="CodeStyleChar"/>
        </w:rPr>
        <w:t>inchi-1</w:t>
      </w:r>
      <w:r>
        <w:t xml:space="preserve"> program.</w:t>
      </w:r>
    </w:p>
    <w:p w:rsidR="003C6ED7" w:rsidRPr="006267E7" w:rsidRDefault="003C6ED7" w:rsidP="003C6ED7">
      <w:pPr>
        <w:pStyle w:val="Heading3"/>
      </w:pPr>
      <w:bookmarkStart w:id="386" w:name="_Toc462835341"/>
      <w:r w:rsidRPr="006267E7">
        <w:t xml:space="preserve">Structure perception and </w:t>
      </w:r>
      <w:proofErr w:type="spellStart"/>
      <w:r w:rsidRPr="006267E7">
        <w:t>InChI</w:t>
      </w:r>
      <w:proofErr w:type="spellEnd"/>
      <w:r w:rsidRPr="006267E7">
        <w:t xml:space="preserve"> creation options</w:t>
      </w:r>
      <w:bookmarkEnd w:id="377"/>
      <w:bookmarkEnd w:id="386"/>
    </w:p>
    <w:p w:rsidR="003C6ED7" w:rsidRPr="006267E7" w:rsidRDefault="003C6ED7" w:rsidP="003C6ED7">
      <w:pPr>
        <w:pStyle w:val="BodyText"/>
      </w:pPr>
      <w:r w:rsidRPr="006267E7">
        <w:t xml:space="preserve">Options affecting generation of </w:t>
      </w:r>
      <w:proofErr w:type="spellStart"/>
      <w:r w:rsidRPr="006267E7">
        <w:t>InChI</w:t>
      </w:r>
      <w:proofErr w:type="spellEnd"/>
      <w:r w:rsidRPr="006267E7">
        <w:t xml:space="preserve"> are divided on “structure perception” options and “</w:t>
      </w:r>
      <w:proofErr w:type="spellStart"/>
      <w:r w:rsidRPr="006267E7">
        <w:t>InChI</w:t>
      </w:r>
      <w:proofErr w:type="spellEnd"/>
      <w:r w:rsidRPr="006267E7">
        <w:t xml:space="preserve"> creation” options.</w:t>
      </w:r>
    </w:p>
    <w:p w:rsidR="003C6ED7" w:rsidRPr="006267E7" w:rsidRDefault="003C6ED7" w:rsidP="003C6ED7">
      <w:pPr>
        <w:pStyle w:val="BodyText"/>
      </w:pPr>
      <w:r w:rsidRPr="006267E7">
        <w:t xml:space="preserve">The perception options are considered drawing style/edit flags which affect the input structure interpretation and are not memorized. It is assumed that </w:t>
      </w:r>
      <w:r w:rsidR="00FE6556">
        <w:t xml:space="preserve">the </w:t>
      </w:r>
      <w:r w:rsidRPr="006267E7">
        <w:t xml:space="preserve">user may deliberately use these options to account for the specific features of structure collections. Whence, perception options may be used while generating standard </w:t>
      </w:r>
      <w:proofErr w:type="spellStart"/>
      <w:r w:rsidRPr="006267E7">
        <w:t>InChI</w:t>
      </w:r>
      <w:proofErr w:type="spellEnd"/>
      <w:r w:rsidRPr="006267E7">
        <w:t xml:space="preserve"> without loss of its “</w:t>
      </w:r>
      <w:proofErr w:type="spellStart"/>
      <w:r w:rsidRPr="006267E7">
        <w:t>standardness</w:t>
      </w:r>
      <w:proofErr w:type="spellEnd"/>
      <w:r w:rsidRPr="006267E7">
        <w:t xml:space="preserve">”. </w:t>
      </w:r>
    </w:p>
    <w:p w:rsidR="003C6ED7" w:rsidRDefault="003C6ED7" w:rsidP="003C6ED7">
      <w:pPr>
        <w:pStyle w:val="BodyText"/>
      </w:pPr>
      <w:r w:rsidRPr="006267E7">
        <w:t>Perception options are listed in the following table.</w:t>
      </w:r>
      <w:r w:rsidR="007F5EBD">
        <w:t xml:space="preserve"> Presented here are command line switches available (they should be used with </w:t>
      </w:r>
      <w:r w:rsidR="00FE6556">
        <w:t>the appropriate</w:t>
      </w:r>
      <w:r w:rsidR="007F5EBD">
        <w:t xml:space="preserve"> prefix - i.e., ‘NEWPSOFF’ should be entered as ‘/NEWPSOFF’ under Windows and ‘-NEWPSOFF’ under Linux).</w:t>
      </w:r>
    </w:p>
    <w:p w:rsidR="003C6ED7" w:rsidRPr="006267E7" w:rsidRDefault="003C6ED7" w:rsidP="003C6ED7">
      <w:pPr>
        <w:pStyle w:val="BodyText"/>
      </w:pPr>
      <w:r w:rsidRPr="006267E7">
        <w:t>Table 1. Structure perception options.</w:t>
      </w:r>
    </w:p>
    <w:tbl>
      <w:tblPr>
        <w:tblStyle w:val="TableGrid"/>
        <w:tblW w:w="0" w:type="auto"/>
        <w:tblLook w:val="01E0" w:firstRow="1" w:lastRow="1" w:firstColumn="1" w:lastColumn="1" w:noHBand="0" w:noVBand="0"/>
      </w:tblPr>
      <w:tblGrid>
        <w:gridCol w:w="1927"/>
        <w:gridCol w:w="3882"/>
        <w:gridCol w:w="2821"/>
      </w:tblGrid>
      <w:tr w:rsidR="003C6ED7" w:rsidRPr="006267E7">
        <w:tc>
          <w:tcPr>
            <w:tcW w:w="1951" w:type="dxa"/>
          </w:tcPr>
          <w:p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Structure perception option</w:t>
            </w:r>
          </w:p>
        </w:tc>
        <w:tc>
          <w:tcPr>
            <w:tcW w:w="4001" w:type="dxa"/>
          </w:tcPr>
          <w:p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Meaning</w:t>
            </w:r>
          </w:p>
        </w:tc>
        <w:tc>
          <w:tcPr>
            <w:tcW w:w="2904" w:type="dxa"/>
          </w:tcPr>
          <w:p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Default behavior (standard; if no option supplied)</w:t>
            </w:r>
          </w:p>
        </w:tc>
      </w:tr>
      <w:tr w:rsidR="00577558" w:rsidRPr="006267E7">
        <w:tc>
          <w:tcPr>
            <w:tcW w:w="1951" w:type="dxa"/>
          </w:tcPr>
          <w:p w:rsidR="00577558" w:rsidRPr="006267E7" w:rsidRDefault="00577558" w:rsidP="007F0BAE">
            <w:pPr>
              <w:pStyle w:val="CodeStyle"/>
            </w:pPr>
          </w:p>
        </w:tc>
        <w:tc>
          <w:tcPr>
            <w:tcW w:w="4001" w:type="dxa"/>
          </w:tcPr>
          <w:p w:rsidR="00577558" w:rsidRPr="00511C93" w:rsidRDefault="00577558" w:rsidP="007F0BAE">
            <w:pPr>
              <w:pStyle w:val="CodeStyle"/>
              <w:rPr>
                <w:rFonts w:ascii="Times New Roman" w:hAnsi="Times New Roman" w:cs="Times New Roman"/>
              </w:rPr>
            </w:pPr>
          </w:p>
        </w:tc>
        <w:tc>
          <w:tcPr>
            <w:tcW w:w="2904" w:type="dxa"/>
          </w:tcPr>
          <w:p w:rsidR="00577558" w:rsidRPr="00511C93" w:rsidRDefault="00577558" w:rsidP="007F0BAE">
            <w:pPr>
              <w:pStyle w:val="CodeStyle"/>
              <w:rPr>
                <w:rFonts w:ascii="Times New Roman" w:hAnsi="Times New Roman" w:cs="Times New Roman"/>
              </w:rPr>
            </w:pPr>
          </w:p>
        </w:tc>
      </w:tr>
      <w:tr w:rsidR="003C6ED7" w:rsidRPr="006267E7">
        <w:tc>
          <w:tcPr>
            <w:tcW w:w="1951" w:type="dxa"/>
          </w:tcPr>
          <w:p w:rsidR="003C6ED7" w:rsidRPr="006267E7" w:rsidRDefault="003C6ED7" w:rsidP="007F0BAE">
            <w:pPr>
              <w:pStyle w:val="CodeStyle"/>
            </w:pPr>
            <w:r w:rsidRPr="006267E7">
              <w:t xml:space="preserve">NEWPSOFF    </w:t>
            </w:r>
            <w:r w:rsidRPr="006267E7">
              <w:tab/>
            </w:r>
          </w:p>
        </w:tc>
        <w:tc>
          <w:tcPr>
            <w:tcW w:w="4001" w:type="dxa"/>
          </w:tcPr>
          <w:p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 xml:space="preserve">Both ends of </w:t>
            </w:r>
            <w:r w:rsidR="00FE6556">
              <w:rPr>
                <w:rFonts w:ascii="Times New Roman" w:hAnsi="Times New Roman" w:cs="Times New Roman"/>
              </w:rPr>
              <w:t xml:space="preserve">a </w:t>
            </w:r>
            <w:r w:rsidRPr="00511C93">
              <w:rPr>
                <w:rFonts w:ascii="Times New Roman" w:hAnsi="Times New Roman" w:cs="Times New Roman"/>
              </w:rPr>
              <w:t>wedge</w:t>
            </w:r>
            <w:r w:rsidR="00BA2EFB" w:rsidRPr="00511C93">
              <w:rPr>
                <w:rFonts w:ascii="Times New Roman" w:hAnsi="Times New Roman" w:cs="Times New Roman"/>
              </w:rPr>
              <w:t xml:space="preserve"> (which indicates stereochemistry) </w:t>
            </w:r>
            <w:r w:rsidRPr="00511C93">
              <w:rPr>
                <w:rFonts w:ascii="Times New Roman" w:hAnsi="Times New Roman" w:cs="Times New Roman"/>
              </w:rPr>
              <w:t xml:space="preserve">point to </w:t>
            </w:r>
            <w:proofErr w:type="spellStart"/>
            <w:r w:rsidRPr="00511C93">
              <w:rPr>
                <w:rFonts w:ascii="Times New Roman" w:hAnsi="Times New Roman" w:cs="Times New Roman"/>
              </w:rPr>
              <w:t>stereocenters</w:t>
            </w:r>
            <w:proofErr w:type="spellEnd"/>
            <w:r w:rsidRPr="00511C93">
              <w:rPr>
                <w:rFonts w:ascii="Times New Roman" w:hAnsi="Times New Roman" w:cs="Times New Roman"/>
              </w:rPr>
              <w:t xml:space="preserve"> </w:t>
            </w:r>
          </w:p>
        </w:tc>
        <w:tc>
          <w:tcPr>
            <w:tcW w:w="2904" w:type="dxa"/>
          </w:tcPr>
          <w:p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 xml:space="preserve">Only </w:t>
            </w:r>
            <w:r w:rsidR="00FE6556">
              <w:rPr>
                <w:rFonts w:ascii="Times New Roman" w:hAnsi="Times New Roman" w:cs="Times New Roman"/>
              </w:rPr>
              <w:t>the</w:t>
            </w:r>
            <w:r w:rsidRPr="00511C93">
              <w:rPr>
                <w:rFonts w:ascii="Times New Roman" w:hAnsi="Times New Roman" w:cs="Times New Roman"/>
              </w:rPr>
              <w:t xml:space="preserve"> narrow end of </w:t>
            </w:r>
            <w:r w:rsidR="00FE6556">
              <w:rPr>
                <w:rFonts w:ascii="Times New Roman" w:hAnsi="Times New Roman" w:cs="Times New Roman"/>
              </w:rPr>
              <w:t xml:space="preserve">a </w:t>
            </w:r>
            <w:r w:rsidRPr="00511C93">
              <w:rPr>
                <w:rFonts w:ascii="Times New Roman" w:hAnsi="Times New Roman" w:cs="Times New Roman"/>
              </w:rPr>
              <w:t>wedge points to</w:t>
            </w:r>
            <w:r w:rsidR="00FE6556">
              <w:rPr>
                <w:rFonts w:ascii="Times New Roman" w:hAnsi="Times New Roman" w:cs="Times New Roman"/>
              </w:rPr>
              <w:t xml:space="preserve"> a</w:t>
            </w:r>
            <w:r w:rsidRPr="00511C93">
              <w:rPr>
                <w:rFonts w:ascii="Times New Roman" w:hAnsi="Times New Roman" w:cs="Times New Roman"/>
              </w:rPr>
              <w:t xml:space="preserve"> </w:t>
            </w:r>
            <w:proofErr w:type="spellStart"/>
            <w:r w:rsidRPr="00511C93">
              <w:rPr>
                <w:rFonts w:ascii="Times New Roman" w:hAnsi="Times New Roman" w:cs="Times New Roman"/>
              </w:rPr>
              <w:t>stereocenter</w:t>
            </w:r>
            <w:proofErr w:type="spellEnd"/>
          </w:p>
        </w:tc>
      </w:tr>
      <w:tr w:rsidR="003C6ED7" w:rsidRPr="006267E7">
        <w:tc>
          <w:tcPr>
            <w:tcW w:w="1951" w:type="dxa"/>
          </w:tcPr>
          <w:p w:rsidR="003C6ED7" w:rsidRPr="006267E7" w:rsidRDefault="003C6ED7" w:rsidP="007F0BAE">
            <w:pPr>
              <w:pStyle w:val="CodeStyle"/>
            </w:pPr>
            <w:proofErr w:type="spellStart"/>
            <w:r w:rsidRPr="006267E7">
              <w:t>DoNotAddH</w:t>
            </w:r>
            <w:proofErr w:type="spellEnd"/>
            <w:r w:rsidRPr="006267E7">
              <w:t xml:space="preserve">   </w:t>
            </w:r>
          </w:p>
        </w:tc>
        <w:tc>
          <w:tcPr>
            <w:tcW w:w="4001" w:type="dxa"/>
          </w:tcPr>
          <w:p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 xml:space="preserve">All hydrogens in input </w:t>
            </w:r>
            <w:proofErr w:type="gramStart"/>
            <w:r w:rsidRPr="00511C93">
              <w:rPr>
                <w:rFonts w:ascii="Times New Roman" w:hAnsi="Times New Roman" w:cs="Times New Roman"/>
              </w:rPr>
              <w:t>structure  are</w:t>
            </w:r>
            <w:proofErr w:type="gramEnd"/>
            <w:r w:rsidRPr="00511C93">
              <w:rPr>
                <w:rFonts w:ascii="Times New Roman" w:hAnsi="Times New Roman" w:cs="Times New Roman"/>
              </w:rPr>
              <w:t xml:space="preserve"> explicit</w:t>
            </w:r>
          </w:p>
        </w:tc>
        <w:tc>
          <w:tcPr>
            <w:tcW w:w="2904" w:type="dxa"/>
          </w:tcPr>
          <w:p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Add H according to usual valences</w:t>
            </w:r>
          </w:p>
        </w:tc>
      </w:tr>
      <w:tr w:rsidR="003C6ED7" w:rsidRPr="006267E7">
        <w:tc>
          <w:tcPr>
            <w:tcW w:w="1951" w:type="dxa"/>
          </w:tcPr>
          <w:p w:rsidR="003C6ED7" w:rsidRPr="006267E7" w:rsidRDefault="003C6ED7" w:rsidP="007F0BAE">
            <w:pPr>
              <w:pStyle w:val="CodeStyle"/>
            </w:pPr>
            <w:proofErr w:type="spellStart"/>
            <w:r w:rsidRPr="006267E7">
              <w:t>SNon</w:t>
            </w:r>
            <w:proofErr w:type="spellEnd"/>
          </w:p>
        </w:tc>
        <w:tc>
          <w:tcPr>
            <w:tcW w:w="4001" w:type="dxa"/>
          </w:tcPr>
          <w:p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Ignore stereo</w:t>
            </w:r>
          </w:p>
        </w:tc>
        <w:tc>
          <w:tcPr>
            <w:tcW w:w="2904" w:type="dxa"/>
          </w:tcPr>
          <w:p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Use absolute stereo</w:t>
            </w:r>
          </w:p>
        </w:tc>
      </w:tr>
    </w:tbl>
    <w:p w:rsidR="003C6ED7" w:rsidRPr="006267E7" w:rsidRDefault="003C6ED7" w:rsidP="00046455">
      <w:pPr>
        <w:pStyle w:val="BodyText"/>
      </w:pPr>
      <w:r w:rsidRPr="006267E7">
        <w:t xml:space="preserve">There are several options (Table 2) which modify the interpretation of input </w:t>
      </w:r>
      <w:proofErr w:type="spellStart"/>
      <w:r w:rsidRPr="006267E7">
        <w:t>stereochemical</w:t>
      </w:r>
      <w:proofErr w:type="spellEnd"/>
      <w:r w:rsidRPr="006267E7">
        <w:t xml:space="preserve"> data. In principle, they also may be considered “structure perception” options. However, as the standard </w:t>
      </w:r>
      <w:proofErr w:type="spellStart"/>
      <w:r w:rsidRPr="006267E7">
        <w:t>InChI</w:t>
      </w:r>
      <w:proofErr w:type="spellEnd"/>
      <w:r w:rsidRPr="006267E7">
        <w:t xml:space="preserve">, by definition, requires the use of absolute stereo (or no stereo at all), these “perception” options assume generation of non-standard </w:t>
      </w:r>
      <w:proofErr w:type="spellStart"/>
      <w:r w:rsidRPr="006267E7">
        <w:t>InChI</w:t>
      </w:r>
      <w:proofErr w:type="spellEnd"/>
      <w:r w:rsidRPr="006267E7">
        <w:t>.</w:t>
      </w:r>
    </w:p>
    <w:p w:rsidR="003C6ED7" w:rsidRPr="006267E7" w:rsidRDefault="003C6ED7" w:rsidP="00046455">
      <w:pPr>
        <w:pStyle w:val="BodyText"/>
      </w:pPr>
      <w:r w:rsidRPr="006267E7">
        <w:t xml:space="preserve">Table 2. Stereo interpretation options (lead to generation of non-standard </w:t>
      </w:r>
      <w:proofErr w:type="spellStart"/>
      <w:r w:rsidRPr="006267E7">
        <w:t>InChI</w:t>
      </w:r>
      <w:proofErr w:type="spellEnd"/>
      <w:r w:rsidRPr="006267E7">
        <w:t>).</w:t>
      </w:r>
    </w:p>
    <w:tbl>
      <w:tblPr>
        <w:tblStyle w:val="TableGrid"/>
        <w:tblW w:w="9039" w:type="dxa"/>
        <w:tblLook w:val="01E0" w:firstRow="1" w:lastRow="1" w:firstColumn="1" w:lastColumn="1" w:noHBand="0" w:noVBand="0"/>
      </w:tblPr>
      <w:tblGrid>
        <w:gridCol w:w="1668"/>
        <w:gridCol w:w="4275"/>
        <w:gridCol w:w="3096"/>
      </w:tblGrid>
      <w:tr w:rsidR="003C6ED7" w:rsidRPr="006267E7">
        <w:tc>
          <w:tcPr>
            <w:tcW w:w="1668" w:type="dxa"/>
          </w:tcPr>
          <w:p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lastRenderedPageBreak/>
              <w:t>St</w:t>
            </w:r>
            <w:r w:rsidR="00577558" w:rsidRPr="00511C93">
              <w:rPr>
                <w:rFonts w:ascii="Times New Roman" w:hAnsi="Times New Roman" w:cs="Times New Roman"/>
              </w:rPr>
              <w:t xml:space="preserve">ereo </w:t>
            </w:r>
            <w:r w:rsidRPr="00511C93">
              <w:rPr>
                <w:rFonts w:ascii="Times New Roman" w:hAnsi="Times New Roman" w:cs="Times New Roman"/>
              </w:rPr>
              <w:t>option</w:t>
            </w:r>
          </w:p>
        </w:tc>
        <w:tc>
          <w:tcPr>
            <w:tcW w:w="4275" w:type="dxa"/>
          </w:tcPr>
          <w:p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Meaning</w:t>
            </w:r>
          </w:p>
        </w:tc>
        <w:tc>
          <w:tcPr>
            <w:tcW w:w="3096" w:type="dxa"/>
          </w:tcPr>
          <w:p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Default behavior (standard; if no option supplied)</w:t>
            </w:r>
          </w:p>
        </w:tc>
      </w:tr>
      <w:tr w:rsidR="003C6ED7" w:rsidRPr="006267E7">
        <w:tc>
          <w:tcPr>
            <w:tcW w:w="1668" w:type="dxa"/>
          </w:tcPr>
          <w:p w:rsidR="003C6ED7" w:rsidRPr="006267E7" w:rsidRDefault="003C6ED7" w:rsidP="007F0BAE">
            <w:pPr>
              <w:pStyle w:val="CodeStyle"/>
            </w:pPr>
          </w:p>
        </w:tc>
        <w:tc>
          <w:tcPr>
            <w:tcW w:w="4275" w:type="dxa"/>
          </w:tcPr>
          <w:p w:rsidR="003C6ED7" w:rsidRPr="006267E7" w:rsidRDefault="003C6ED7" w:rsidP="007F0BAE">
            <w:pPr>
              <w:pStyle w:val="CodeStyle"/>
            </w:pPr>
          </w:p>
        </w:tc>
        <w:tc>
          <w:tcPr>
            <w:tcW w:w="3096" w:type="dxa"/>
          </w:tcPr>
          <w:p w:rsidR="003C6ED7" w:rsidRPr="006267E7" w:rsidRDefault="003C6ED7" w:rsidP="007F0BAE">
            <w:pPr>
              <w:pStyle w:val="CodeStyle"/>
            </w:pPr>
          </w:p>
        </w:tc>
      </w:tr>
      <w:tr w:rsidR="003C6ED7" w:rsidRPr="006267E7">
        <w:tc>
          <w:tcPr>
            <w:tcW w:w="1668" w:type="dxa"/>
          </w:tcPr>
          <w:p w:rsidR="003C6ED7" w:rsidRPr="006267E7" w:rsidRDefault="003C6ED7" w:rsidP="007F0BAE">
            <w:pPr>
              <w:pStyle w:val="CodeStyle"/>
            </w:pPr>
            <w:proofErr w:type="spellStart"/>
            <w:r w:rsidRPr="006267E7">
              <w:t>SRel</w:t>
            </w:r>
            <w:proofErr w:type="spellEnd"/>
          </w:p>
        </w:tc>
        <w:tc>
          <w:tcPr>
            <w:tcW w:w="4275" w:type="dxa"/>
          </w:tcPr>
          <w:p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Use relative stereo</w:t>
            </w:r>
          </w:p>
        </w:tc>
        <w:tc>
          <w:tcPr>
            <w:tcW w:w="3096" w:type="dxa"/>
          </w:tcPr>
          <w:p w:rsidR="003C6ED7" w:rsidRPr="00511C93" w:rsidRDefault="003C6ED7" w:rsidP="00577558">
            <w:pPr>
              <w:pStyle w:val="CodeStyle"/>
              <w:jc w:val="left"/>
              <w:rPr>
                <w:rFonts w:ascii="Times New Roman" w:hAnsi="Times New Roman" w:cs="Times New Roman"/>
              </w:rPr>
            </w:pPr>
            <w:r w:rsidRPr="00511C93">
              <w:rPr>
                <w:rFonts w:ascii="Times New Roman" w:hAnsi="Times New Roman" w:cs="Times New Roman"/>
              </w:rPr>
              <w:t>Use absolute stereo</w:t>
            </w:r>
          </w:p>
        </w:tc>
      </w:tr>
      <w:tr w:rsidR="00577558" w:rsidRPr="006267E7">
        <w:tc>
          <w:tcPr>
            <w:tcW w:w="1668" w:type="dxa"/>
          </w:tcPr>
          <w:p w:rsidR="00577558" w:rsidRPr="006267E7" w:rsidRDefault="00577558" w:rsidP="007F0BAE">
            <w:pPr>
              <w:pStyle w:val="CodeStyle"/>
            </w:pPr>
            <w:proofErr w:type="spellStart"/>
            <w:r w:rsidRPr="006267E7">
              <w:t>SRac</w:t>
            </w:r>
            <w:proofErr w:type="spellEnd"/>
          </w:p>
        </w:tc>
        <w:tc>
          <w:tcPr>
            <w:tcW w:w="4275" w:type="dxa"/>
          </w:tcPr>
          <w:p w:rsidR="00577558" w:rsidRPr="00511C93" w:rsidRDefault="00577558" w:rsidP="005F2115">
            <w:pPr>
              <w:pStyle w:val="CodeStyle"/>
              <w:rPr>
                <w:rFonts w:ascii="Times New Roman" w:hAnsi="Times New Roman" w:cs="Times New Roman"/>
              </w:rPr>
            </w:pPr>
            <w:r w:rsidRPr="00511C93">
              <w:rPr>
                <w:rFonts w:ascii="Times New Roman" w:hAnsi="Times New Roman" w:cs="Times New Roman"/>
              </w:rPr>
              <w:t>Use racemic stereo</w:t>
            </w:r>
          </w:p>
        </w:tc>
        <w:tc>
          <w:tcPr>
            <w:tcW w:w="3096" w:type="dxa"/>
          </w:tcPr>
          <w:p w:rsidR="00577558" w:rsidRPr="00511C93" w:rsidRDefault="00577558" w:rsidP="007F0BAE">
            <w:pPr>
              <w:pStyle w:val="CodeStyle"/>
              <w:rPr>
                <w:rFonts w:ascii="Times New Roman" w:hAnsi="Times New Roman" w:cs="Times New Roman"/>
              </w:rPr>
            </w:pPr>
            <w:r w:rsidRPr="00511C93">
              <w:rPr>
                <w:rFonts w:ascii="Times New Roman" w:hAnsi="Times New Roman" w:cs="Times New Roman"/>
              </w:rPr>
              <w:t>Use absolute stereo</w:t>
            </w:r>
          </w:p>
        </w:tc>
      </w:tr>
      <w:tr w:rsidR="00577558" w:rsidRPr="006267E7">
        <w:tc>
          <w:tcPr>
            <w:tcW w:w="1668" w:type="dxa"/>
          </w:tcPr>
          <w:p w:rsidR="00577558" w:rsidRPr="006267E7" w:rsidRDefault="00577558" w:rsidP="007F0BAE">
            <w:pPr>
              <w:pStyle w:val="CodeStyle"/>
            </w:pPr>
            <w:r w:rsidRPr="006267E7">
              <w:t xml:space="preserve">SUCF       </w:t>
            </w:r>
          </w:p>
          <w:p w:rsidR="00577558" w:rsidRPr="006267E7" w:rsidRDefault="00577558" w:rsidP="007F0BAE">
            <w:pPr>
              <w:pStyle w:val="CodeStyle"/>
            </w:pPr>
          </w:p>
        </w:tc>
        <w:tc>
          <w:tcPr>
            <w:tcW w:w="4275" w:type="dxa"/>
          </w:tcPr>
          <w:p w:rsidR="00577558" w:rsidRPr="00511C93" w:rsidRDefault="00577558" w:rsidP="007F0BAE">
            <w:pPr>
              <w:pStyle w:val="CodeStyle"/>
              <w:rPr>
                <w:rFonts w:ascii="Times New Roman" w:hAnsi="Times New Roman" w:cs="Times New Roman"/>
              </w:rPr>
            </w:pPr>
            <w:r w:rsidRPr="00511C93">
              <w:rPr>
                <w:rFonts w:ascii="Times New Roman" w:hAnsi="Times New Roman" w:cs="Times New Roman"/>
              </w:rPr>
              <w:t xml:space="preserve">Use Chiral Flag in MOL/SD file record: if On – use </w:t>
            </w:r>
            <w:r w:rsidR="00FE6556">
              <w:rPr>
                <w:rFonts w:ascii="Times New Roman" w:hAnsi="Times New Roman" w:cs="Times New Roman"/>
              </w:rPr>
              <w:t>a</w:t>
            </w:r>
            <w:r w:rsidRPr="00511C93">
              <w:rPr>
                <w:rFonts w:ascii="Times New Roman" w:hAnsi="Times New Roman" w:cs="Times New Roman"/>
              </w:rPr>
              <w:t xml:space="preserve">bsolute stereo, Off – </w:t>
            </w:r>
            <w:r w:rsidR="00FE6556">
              <w:rPr>
                <w:rFonts w:ascii="Times New Roman" w:hAnsi="Times New Roman" w:cs="Times New Roman"/>
              </w:rPr>
              <w:t>r</w:t>
            </w:r>
            <w:r w:rsidRPr="00511C93">
              <w:rPr>
                <w:rFonts w:ascii="Times New Roman" w:hAnsi="Times New Roman" w:cs="Times New Roman"/>
              </w:rPr>
              <w:t>elative</w:t>
            </w:r>
          </w:p>
        </w:tc>
        <w:tc>
          <w:tcPr>
            <w:tcW w:w="3096" w:type="dxa"/>
          </w:tcPr>
          <w:p w:rsidR="00577558" w:rsidRPr="00511C93" w:rsidRDefault="00577558" w:rsidP="007F0BAE">
            <w:pPr>
              <w:pStyle w:val="CodeStyle"/>
              <w:rPr>
                <w:rFonts w:ascii="Times New Roman" w:hAnsi="Times New Roman" w:cs="Times New Roman"/>
              </w:rPr>
            </w:pPr>
            <w:r w:rsidRPr="00511C93">
              <w:rPr>
                <w:rFonts w:ascii="Times New Roman" w:hAnsi="Times New Roman" w:cs="Times New Roman"/>
              </w:rPr>
              <w:t xml:space="preserve">Use absolute stereo (or another </w:t>
            </w:r>
            <w:r w:rsidR="00FE6556">
              <w:rPr>
                <w:rFonts w:ascii="Times New Roman" w:hAnsi="Times New Roman" w:cs="Times New Roman"/>
              </w:rPr>
              <w:t>option</w:t>
            </w:r>
            <w:r w:rsidR="00FE6556" w:rsidRPr="00511C93">
              <w:rPr>
                <w:rFonts w:ascii="Times New Roman" w:hAnsi="Times New Roman" w:cs="Times New Roman"/>
              </w:rPr>
              <w:t xml:space="preserve"> </w:t>
            </w:r>
            <w:r w:rsidRPr="00511C93">
              <w:rPr>
                <w:rFonts w:ascii="Times New Roman" w:hAnsi="Times New Roman" w:cs="Times New Roman"/>
              </w:rPr>
              <w:t xml:space="preserve">if requested by </w:t>
            </w:r>
            <w:proofErr w:type="spellStart"/>
            <w:r w:rsidRPr="00511C93">
              <w:rPr>
                <w:rFonts w:ascii="Times New Roman" w:hAnsi="Times New Roman" w:cs="Times New Roman"/>
              </w:rPr>
              <w:t>SRel</w:t>
            </w:r>
            <w:proofErr w:type="spellEnd"/>
            <w:r w:rsidRPr="00511C93">
              <w:rPr>
                <w:rFonts w:ascii="Times New Roman" w:hAnsi="Times New Roman" w:cs="Times New Roman"/>
              </w:rPr>
              <w:t xml:space="preserve"> /</w:t>
            </w:r>
            <w:proofErr w:type="spellStart"/>
            <w:r w:rsidRPr="00511C93">
              <w:rPr>
                <w:rFonts w:ascii="Times New Roman" w:hAnsi="Times New Roman" w:cs="Times New Roman"/>
              </w:rPr>
              <w:t>SRac</w:t>
            </w:r>
            <w:proofErr w:type="spellEnd"/>
            <w:r w:rsidRPr="00511C93">
              <w:rPr>
                <w:rFonts w:ascii="Times New Roman" w:hAnsi="Times New Roman" w:cs="Times New Roman"/>
              </w:rPr>
              <w:t>/</w:t>
            </w:r>
            <w:proofErr w:type="spellStart"/>
            <w:r w:rsidRPr="00511C93">
              <w:rPr>
                <w:rFonts w:ascii="Times New Roman" w:hAnsi="Times New Roman" w:cs="Times New Roman"/>
              </w:rPr>
              <w:t>SNon</w:t>
            </w:r>
            <w:proofErr w:type="spellEnd"/>
            <w:r w:rsidRPr="00511C93">
              <w:rPr>
                <w:rFonts w:ascii="Times New Roman" w:hAnsi="Times New Roman" w:cs="Times New Roman"/>
              </w:rPr>
              <w:t xml:space="preserve"> switches)</w:t>
            </w:r>
          </w:p>
        </w:tc>
      </w:tr>
    </w:tbl>
    <w:p w:rsidR="003C6ED7" w:rsidRPr="006267E7" w:rsidRDefault="003C6ED7" w:rsidP="00046455">
      <w:pPr>
        <w:pStyle w:val="BodyText"/>
      </w:pPr>
      <w:r w:rsidRPr="006267E7">
        <w:t xml:space="preserve">The creation options </w:t>
      </w:r>
      <w:proofErr w:type="gramStart"/>
      <w:r w:rsidRPr="006267E7">
        <w:t>affects</w:t>
      </w:r>
      <w:proofErr w:type="gramEnd"/>
      <w:r w:rsidRPr="006267E7">
        <w:t xml:space="preserve"> </w:t>
      </w:r>
      <w:r w:rsidR="00D40FD2">
        <w:t xml:space="preserve">the </w:t>
      </w:r>
      <w:proofErr w:type="spellStart"/>
      <w:r w:rsidRPr="006267E7">
        <w:t>InChI</w:t>
      </w:r>
      <w:proofErr w:type="spellEnd"/>
      <w:r w:rsidRPr="006267E7">
        <w:t xml:space="preserve"> algorithm, not structure perception. They modify the defaults which are specified for standard </w:t>
      </w:r>
      <w:proofErr w:type="spellStart"/>
      <w:r w:rsidRPr="006267E7">
        <w:t>InChI</w:t>
      </w:r>
      <w:proofErr w:type="spellEnd"/>
      <w:r w:rsidRPr="006267E7">
        <w:t xml:space="preserve"> and significantly affect the final appearance (e.g., additional </w:t>
      </w:r>
      <w:proofErr w:type="spellStart"/>
      <w:r w:rsidRPr="006267E7">
        <w:t>InChI</w:t>
      </w:r>
      <w:proofErr w:type="spellEnd"/>
      <w:r w:rsidRPr="006267E7">
        <w:t xml:space="preserve"> layers may appear). Whence, using any of </w:t>
      </w:r>
      <w:r w:rsidR="00D40FD2">
        <w:t xml:space="preserve">the </w:t>
      </w:r>
      <w:r w:rsidRPr="006267E7">
        <w:t xml:space="preserve">creation options qualifies the resulting identifier as non-standard. </w:t>
      </w:r>
    </w:p>
    <w:p w:rsidR="003C6ED7" w:rsidRPr="006267E7" w:rsidRDefault="003C6ED7" w:rsidP="00046455">
      <w:pPr>
        <w:pStyle w:val="BodyText"/>
      </w:pPr>
      <w:r w:rsidRPr="006267E7">
        <w:t xml:space="preserve">Creation options used for generation of </w:t>
      </w:r>
      <w:r w:rsidR="00723629">
        <w:t xml:space="preserve">a </w:t>
      </w:r>
      <w:r w:rsidRPr="006267E7">
        <w:t xml:space="preserve">particular non-standard </w:t>
      </w:r>
      <w:proofErr w:type="spellStart"/>
      <w:r w:rsidRPr="006267E7">
        <w:t>InChI</w:t>
      </w:r>
      <w:proofErr w:type="spellEnd"/>
      <w:r w:rsidRPr="006267E7">
        <w:t xml:space="preserve"> may be appended to the created identifier, see below.</w:t>
      </w:r>
    </w:p>
    <w:p w:rsidR="003C6ED7" w:rsidRPr="006267E7" w:rsidRDefault="003C6ED7" w:rsidP="00046455">
      <w:pPr>
        <w:pStyle w:val="BodyText"/>
      </w:pPr>
      <w:proofErr w:type="spellStart"/>
      <w:r w:rsidRPr="006267E7">
        <w:t>InChI</w:t>
      </w:r>
      <w:proofErr w:type="spellEnd"/>
      <w:r w:rsidRPr="006267E7">
        <w:t xml:space="preserve"> creation options are listed in the following table.</w:t>
      </w:r>
    </w:p>
    <w:p w:rsidR="003C6ED7" w:rsidRPr="006267E7" w:rsidRDefault="003C6ED7" w:rsidP="00046455">
      <w:pPr>
        <w:pStyle w:val="BodyText"/>
      </w:pPr>
      <w:r w:rsidRPr="006267E7">
        <w:t xml:space="preserve">Table 3. </w:t>
      </w:r>
      <w:proofErr w:type="spellStart"/>
      <w:r w:rsidRPr="006267E7">
        <w:t>InChI</w:t>
      </w:r>
      <w:proofErr w:type="spellEnd"/>
      <w:r w:rsidRPr="006267E7">
        <w:t xml:space="preserve"> creation options.</w:t>
      </w:r>
    </w:p>
    <w:tbl>
      <w:tblPr>
        <w:tblStyle w:val="TableGrid"/>
        <w:tblW w:w="0" w:type="auto"/>
        <w:tblLook w:val="01E0" w:firstRow="1" w:lastRow="1" w:firstColumn="1" w:lastColumn="1" w:noHBand="0" w:noVBand="0"/>
      </w:tblPr>
      <w:tblGrid>
        <w:gridCol w:w="1630"/>
        <w:gridCol w:w="3819"/>
        <w:gridCol w:w="3181"/>
      </w:tblGrid>
      <w:tr w:rsidR="003C6ED7" w:rsidRPr="006267E7">
        <w:tc>
          <w:tcPr>
            <w:tcW w:w="1668" w:type="dxa"/>
          </w:tcPr>
          <w:p w:rsidR="003C6ED7" w:rsidRPr="00511C93" w:rsidRDefault="003C6ED7" w:rsidP="007F0BAE">
            <w:pPr>
              <w:pStyle w:val="CodeStyle"/>
              <w:rPr>
                <w:rFonts w:ascii="Times New Roman" w:hAnsi="Times New Roman" w:cs="Times New Roman"/>
              </w:rPr>
            </w:pPr>
            <w:proofErr w:type="spellStart"/>
            <w:r w:rsidRPr="00511C93">
              <w:rPr>
                <w:rFonts w:ascii="Times New Roman" w:hAnsi="Times New Roman" w:cs="Times New Roman"/>
              </w:rPr>
              <w:t>InChI</w:t>
            </w:r>
            <w:proofErr w:type="spellEnd"/>
            <w:r w:rsidRPr="00511C93">
              <w:rPr>
                <w:rFonts w:ascii="Times New Roman" w:hAnsi="Times New Roman" w:cs="Times New Roman"/>
              </w:rPr>
              <w:t xml:space="preserve"> creation option</w:t>
            </w:r>
          </w:p>
        </w:tc>
        <w:tc>
          <w:tcPr>
            <w:tcW w:w="3935" w:type="dxa"/>
          </w:tcPr>
          <w:p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Meaning</w:t>
            </w:r>
          </w:p>
        </w:tc>
        <w:tc>
          <w:tcPr>
            <w:tcW w:w="3253" w:type="dxa"/>
          </w:tcPr>
          <w:p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Default behavior (if no option supplied)</w:t>
            </w:r>
          </w:p>
        </w:tc>
      </w:tr>
      <w:tr w:rsidR="00577558" w:rsidRPr="006267E7">
        <w:tc>
          <w:tcPr>
            <w:tcW w:w="1668" w:type="dxa"/>
          </w:tcPr>
          <w:p w:rsidR="00577558" w:rsidRPr="006267E7" w:rsidRDefault="00577558" w:rsidP="007F0BAE">
            <w:pPr>
              <w:pStyle w:val="CodeStyle"/>
            </w:pPr>
          </w:p>
        </w:tc>
        <w:tc>
          <w:tcPr>
            <w:tcW w:w="3935" w:type="dxa"/>
          </w:tcPr>
          <w:p w:rsidR="00577558" w:rsidRPr="006267E7" w:rsidRDefault="00577558" w:rsidP="00577558">
            <w:pPr>
              <w:pStyle w:val="CodeStyle"/>
              <w:jc w:val="left"/>
            </w:pPr>
          </w:p>
        </w:tc>
        <w:tc>
          <w:tcPr>
            <w:tcW w:w="3253" w:type="dxa"/>
          </w:tcPr>
          <w:p w:rsidR="00577558" w:rsidRPr="006267E7" w:rsidRDefault="00577558" w:rsidP="007F0BAE">
            <w:pPr>
              <w:pStyle w:val="CodeStyle"/>
            </w:pPr>
          </w:p>
        </w:tc>
      </w:tr>
      <w:tr w:rsidR="003C6ED7" w:rsidRPr="006267E7">
        <w:tc>
          <w:tcPr>
            <w:tcW w:w="1668" w:type="dxa"/>
          </w:tcPr>
          <w:p w:rsidR="003C6ED7" w:rsidRPr="006267E7" w:rsidRDefault="003C6ED7" w:rsidP="007F0BAE">
            <w:pPr>
              <w:pStyle w:val="CodeStyle"/>
            </w:pPr>
            <w:r w:rsidRPr="006267E7">
              <w:t xml:space="preserve">  SUU</w:t>
            </w:r>
          </w:p>
        </w:tc>
        <w:tc>
          <w:tcPr>
            <w:tcW w:w="3935" w:type="dxa"/>
          </w:tcPr>
          <w:p w:rsidR="003C6ED7" w:rsidRPr="00511C93" w:rsidRDefault="003C6ED7" w:rsidP="00577558">
            <w:pPr>
              <w:pStyle w:val="CodeStyle"/>
              <w:jc w:val="left"/>
              <w:rPr>
                <w:rFonts w:ascii="Times New Roman" w:hAnsi="Times New Roman" w:cs="Times New Roman"/>
              </w:rPr>
            </w:pPr>
            <w:r w:rsidRPr="00511C93">
              <w:rPr>
                <w:rFonts w:ascii="Times New Roman" w:hAnsi="Times New Roman" w:cs="Times New Roman"/>
              </w:rPr>
              <w:t>Always indicate unknown/undefined stereo</w:t>
            </w:r>
          </w:p>
        </w:tc>
        <w:tc>
          <w:tcPr>
            <w:tcW w:w="3253" w:type="dxa"/>
          </w:tcPr>
          <w:p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 xml:space="preserve">Does not indicate unknown/undefined stereo unless at least one defined </w:t>
            </w:r>
            <w:proofErr w:type="spellStart"/>
            <w:r w:rsidRPr="00511C93">
              <w:rPr>
                <w:rFonts w:ascii="Times New Roman" w:hAnsi="Times New Roman" w:cs="Times New Roman"/>
              </w:rPr>
              <w:t>stereo</w:t>
            </w:r>
            <w:r w:rsidR="00723629">
              <w:rPr>
                <w:rFonts w:ascii="Times New Roman" w:hAnsi="Times New Roman" w:cs="Times New Roman"/>
              </w:rPr>
              <w:t>center</w:t>
            </w:r>
            <w:proofErr w:type="spellEnd"/>
            <w:r w:rsidRPr="00511C93">
              <w:rPr>
                <w:rFonts w:ascii="Times New Roman" w:hAnsi="Times New Roman" w:cs="Times New Roman"/>
              </w:rPr>
              <w:t xml:space="preserve"> is present</w:t>
            </w:r>
          </w:p>
        </w:tc>
      </w:tr>
      <w:tr w:rsidR="003C6ED7" w:rsidRPr="006267E7">
        <w:tc>
          <w:tcPr>
            <w:tcW w:w="1668" w:type="dxa"/>
          </w:tcPr>
          <w:p w:rsidR="003C6ED7" w:rsidRPr="006267E7" w:rsidRDefault="003C6ED7" w:rsidP="007F0BAE">
            <w:pPr>
              <w:pStyle w:val="CodeStyle"/>
            </w:pPr>
            <w:r w:rsidRPr="006267E7">
              <w:t xml:space="preserve">  SLUUD       </w:t>
            </w:r>
          </w:p>
        </w:tc>
        <w:tc>
          <w:tcPr>
            <w:tcW w:w="3935" w:type="dxa"/>
          </w:tcPr>
          <w:p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Stereo labels for “unknown” and “undefined” are different, ‘u’ and ‘?’, resp.</w:t>
            </w:r>
            <w:r w:rsidRPr="00511C93">
              <w:rPr>
                <w:rFonts w:ascii="Times New Roman" w:hAnsi="Times New Roman" w:cs="Times New Roman"/>
              </w:rPr>
              <w:br/>
              <w:t>(</w:t>
            </w:r>
            <w:proofErr w:type="gramStart"/>
            <w:r w:rsidRPr="00511C93">
              <w:rPr>
                <w:rFonts w:ascii="Times New Roman" w:hAnsi="Times New Roman" w:cs="Times New Roman"/>
              </w:rPr>
              <w:t>new  option</w:t>
            </w:r>
            <w:proofErr w:type="gramEnd"/>
            <w:r w:rsidRPr="00511C93">
              <w:rPr>
                <w:rFonts w:ascii="Times New Roman" w:hAnsi="Times New Roman" w:cs="Times New Roman"/>
              </w:rPr>
              <w:t>; see explanation)</w:t>
            </w:r>
          </w:p>
        </w:tc>
        <w:tc>
          <w:tcPr>
            <w:tcW w:w="3253" w:type="dxa"/>
          </w:tcPr>
          <w:p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Stereo labels for “unknown” and “undefined” are the same (‘?’)</w:t>
            </w:r>
          </w:p>
        </w:tc>
      </w:tr>
      <w:tr w:rsidR="003C6ED7" w:rsidRPr="006267E7">
        <w:tc>
          <w:tcPr>
            <w:tcW w:w="1668" w:type="dxa"/>
          </w:tcPr>
          <w:p w:rsidR="003C6ED7" w:rsidRPr="006267E7" w:rsidRDefault="003C6ED7" w:rsidP="007F0BAE">
            <w:pPr>
              <w:pStyle w:val="CodeStyle"/>
            </w:pPr>
            <w:r w:rsidRPr="006267E7">
              <w:t xml:space="preserve">  </w:t>
            </w:r>
            <w:proofErr w:type="spellStart"/>
            <w:r w:rsidRPr="006267E7">
              <w:t>RecMet</w:t>
            </w:r>
            <w:proofErr w:type="spellEnd"/>
            <w:r w:rsidRPr="006267E7">
              <w:t xml:space="preserve">      </w:t>
            </w:r>
          </w:p>
        </w:tc>
        <w:tc>
          <w:tcPr>
            <w:tcW w:w="3935" w:type="dxa"/>
          </w:tcPr>
          <w:p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Include reconnected metals results</w:t>
            </w:r>
          </w:p>
        </w:tc>
        <w:tc>
          <w:tcPr>
            <w:tcW w:w="3253" w:type="dxa"/>
          </w:tcPr>
          <w:p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Do not include</w:t>
            </w:r>
          </w:p>
        </w:tc>
      </w:tr>
      <w:tr w:rsidR="003C6ED7" w:rsidRPr="006267E7">
        <w:tc>
          <w:tcPr>
            <w:tcW w:w="1668" w:type="dxa"/>
          </w:tcPr>
          <w:p w:rsidR="003C6ED7" w:rsidRPr="006267E7" w:rsidRDefault="003C6ED7" w:rsidP="007F0BAE">
            <w:pPr>
              <w:pStyle w:val="CodeStyle"/>
            </w:pPr>
            <w:r w:rsidRPr="006267E7">
              <w:t xml:space="preserve">  </w:t>
            </w:r>
            <w:proofErr w:type="spellStart"/>
            <w:r w:rsidRPr="006267E7">
              <w:t>FixedH</w:t>
            </w:r>
            <w:proofErr w:type="spellEnd"/>
            <w:r w:rsidRPr="006267E7">
              <w:t xml:space="preserve">      </w:t>
            </w:r>
          </w:p>
        </w:tc>
        <w:tc>
          <w:tcPr>
            <w:tcW w:w="3935" w:type="dxa"/>
          </w:tcPr>
          <w:p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Include Fixed H layer</w:t>
            </w:r>
          </w:p>
        </w:tc>
        <w:tc>
          <w:tcPr>
            <w:tcW w:w="3253" w:type="dxa"/>
          </w:tcPr>
          <w:p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Do not include</w:t>
            </w:r>
          </w:p>
        </w:tc>
      </w:tr>
      <w:tr w:rsidR="003C6ED7" w:rsidRPr="006267E7">
        <w:tc>
          <w:tcPr>
            <w:tcW w:w="1668" w:type="dxa"/>
          </w:tcPr>
          <w:p w:rsidR="003C6ED7" w:rsidRPr="006267E7" w:rsidRDefault="003C6ED7" w:rsidP="007F0BAE">
            <w:pPr>
              <w:pStyle w:val="CodeStyle"/>
            </w:pPr>
            <w:r w:rsidRPr="006267E7">
              <w:t xml:space="preserve">  KET </w:t>
            </w:r>
          </w:p>
        </w:tc>
        <w:tc>
          <w:tcPr>
            <w:tcW w:w="3935" w:type="dxa"/>
          </w:tcPr>
          <w:p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 xml:space="preserve">Account for keto-enol </w:t>
            </w:r>
            <w:proofErr w:type="spellStart"/>
            <w:r w:rsidRPr="00511C93">
              <w:rPr>
                <w:rFonts w:ascii="Times New Roman" w:hAnsi="Times New Roman" w:cs="Times New Roman"/>
              </w:rPr>
              <w:t>tautomerism</w:t>
            </w:r>
            <w:proofErr w:type="spellEnd"/>
            <w:r w:rsidRPr="00511C93">
              <w:rPr>
                <w:rFonts w:ascii="Times New Roman" w:hAnsi="Times New Roman" w:cs="Times New Roman"/>
              </w:rPr>
              <w:t xml:space="preserve"> (experimental extension to </w:t>
            </w:r>
            <w:proofErr w:type="spellStart"/>
            <w:r w:rsidRPr="00511C93">
              <w:rPr>
                <w:rFonts w:ascii="Times New Roman" w:hAnsi="Times New Roman" w:cs="Times New Roman"/>
              </w:rPr>
              <w:t>InChI</w:t>
            </w:r>
            <w:proofErr w:type="spellEnd"/>
            <w:r w:rsidRPr="00511C93">
              <w:rPr>
                <w:rFonts w:ascii="Times New Roman" w:hAnsi="Times New Roman" w:cs="Times New Roman"/>
              </w:rPr>
              <w:t xml:space="preserve"> </w:t>
            </w:r>
            <w:r w:rsidR="00577558" w:rsidRPr="00511C93">
              <w:rPr>
                <w:rFonts w:ascii="Times New Roman" w:hAnsi="Times New Roman" w:cs="Times New Roman"/>
              </w:rPr>
              <w:t xml:space="preserve">v. </w:t>
            </w:r>
            <w:r w:rsidRPr="00511C93">
              <w:rPr>
                <w:rFonts w:ascii="Times New Roman" w:hAnsi="Times New Roman" w:cs="Times New Roman"/>
              </w:rPr>
              <w:t>1)</w:t>
            </w:r>
          </w:p>
        </w:tc>
        <w:tc>
          <w:tcPr>
            <w:tcW w:w="3253" w:type="dxa"/>
          </w:tcPr>
          <w:p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 xml:space="preserve">Ignore keto-enol </w:t>
            </w:r>
            <w:proofErr w:type="spellStart"/>
            <w:r w:rsidRPr="00511C93">
              <w:rPr>
                <w:rFonts w:ascii="Times New Roman" w:hAnsi="Times New Roman" w:cs="Times New Roman"/>
              </w:rPr>
              <w:t>tautomerism</w:t>
            </w:r>
            <w:proofErr w:type="spellEnd"/>
          </w:p>
        </w:tc>
      </w:tr>
      <w:tr w:rsidR="003C6ED7" w:rsidRPr="006267E7">
        <w:tc>
          <w:tcPr>
            <w:tcW w:w="1668" w:type="dxa"/>
          </w:tcPr>
          <w:p w:rsidR="003C6ED7" w:rsidRPr="006267E7" w:rsidRDefault="003C6ED7" w:rsidP="007F0BAE">
            <w:pPr>
              <w:pStyle w:val="CodeStyle"/>
            </w:pPr>
            <w:r w:rsidRPr="006267E7">
              <w:t xml:space="preserve">  15T         </w:t>
            </w:r>
          </w:p>
        </w:tc>
        <w:tc>
          <w:tcPr>
            <w:tcW w:w="3935" w:type="dxa"/>
          </w:tcPr>
          <w:p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 xml:space="preserve">Account for 1,5-tautomerism (experimental extension to </w:t>
            </w:r>
            <w:proofErr w:type="spellStart"/>
            <w:r w:rsidRPr="00511C93">
              <w:rPr>
                <w:rFonts w:ascii="Times New Roman" w:hAnsi="Times New Roman" w:cs="Times New Roman"/>
              </w:rPr>
              <w:t>InChI</w:t>
            </w:r>
            <w:proofErr w:type="spellEnd"/>
            <w:r w:rsidRPr="00511C93">
              <w:rPr>
                <w:rFonts w:ascii="Times New Roman" w:hAnsi="Times New Roman" w:cs="Times New Roman"/>
              </w:rPr>
              <w:t xml:space="preserve"> </w:t>
            </w:r>
            <w:r w:rsidR="00577558" w:rsidRPr="00511C93">
              <w:rPr>
                <w:rFonts w:ascii="Times New Roman" w:hAnsi="Times New Roman" w:cs="Times New Roman"/>
              </w:rPr>
              <w:t xml:space="preserve">v. </w:t>
            </w:r>
            <w:r w:rsidRPr="00511C93">
              <w:rPr>
                <w:rFonts w:ascii="Times New Roman" w:hAnsi="Times New Roman" w:cs="Times New Roman"/>
              </w:rPr>
              <w:t>1)</w:t>
            </w:r>
          </w:p>
        </w:tc>
        <w:tc>
          <w:tcPr>
            <w:tcW w:w="3253" w:type="dxa"/>
          </w:tcPr>
          <w:p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Ignore 1,5-tautomerism</w:t>
            </w:r>
          </w:p>
        </w:tc>
      </w:tr>
    </w:tbl>
    <w:p w:rsidR="00577558" w:rsidRPr="00CD0562" w:rsidRDefault="00577558" w:rsidP="00577558">
      <w:pPr>
        <w:pStyle w:val="BodyText"/>
      </w:pPr>
      <w:r>
        <w:t>T</w:t>
      </w:r>
      <w:r w:rsidR="003C6ED7" w:rsidRPr="006267E7">
        <w:t>h</w:t>
      </w:r>
      <w:r>
        <w:t>e</w:t>
      </w:r>
      <w:r w:rsidR="003C6ED7" w:rsidRPr="006267E7">
        <w:t xml:space="preserve"> standard </w:t>
      </w:r>
      <w:proofErr w:type="spellStart"/>
      <w:r w:rsidR="003C6ED7" w:rsidRPr="006267E7">
        <w:t>InChI</w:t>
      </w:r>
      <w:proofErr w:type="spellEnd"/>
      <w:r w:rsidR="003C6ED7" w:rsidRPr="006267E7">
        <w:t xml:space="preserve"> is always generated if no </w:t>
      </w:r>
      <w:proofErr w:type="spellStart"/>
      <w:r w:rsidR="003C6ED7" w:rsidRPr="006267E7">
        <w:t>InChI</w:t>
      </w:r>
      <w:proofErr w:type="spellEnd"/>
      <w:r w:rsidR="003C6ED7" w:rsidRPr="006267E7">
        <w:t xml:space="preserve"> creation/stereo modification options are specified. </w:t>
      </w:r>
      <w:r>
        <w:t xml:space="preserve">This means: </w:t>
      </w:r>
    </w:p>
    <w:p w:rsidR="00577558" w:rsidRPr="005A476E" w:rsidRDefault="00577558" w:rsidP="00511C93">
      <w:pPr>
        <w:numPr>
          <w:ilvl w:val="0"/>
          <w:numId w:val="17"/>
        </w:numPr>
        <w:spacing w:line="360" w:lineRule="auto"/>
        <w:ind w:left="357" w:hanging="357"/>
        <w:jc w:val="both"/>
        <w:rPr>
          <w:rFonts w:ascii="Times New Roman" w:hAnsi="Times New Roman" w:cs="Times New Roman"/>
          <w:sz w:val="24"/>
        </w:rPr>
      </w:pPr>
      <w:r w:rsidRPr="005A476E">
        <w:rPr>
          <w:rFonts w:ascii="Times New Roman" w:hAnsi="Times New Roman" w:cs="Times New Roman"/>
          <w:sz w:val="24"/>
        </w:rPr>
        <w:lastRenderedPageBreak/>
        <w:t xml:space="preserve">include </w:t>
      </w:r>
      <w:proofErr w:type="spellStart"/>
      <w:r w:rsidRPr="005A476E">
        <w:rPr>
          <w:rFonts w:ascii="Times New Roman" w:hAnsi="Times New Roman" w:cs="Times New Roman"/>
          <w:sz w:val="24"/>
        </w:rPr>
        <w:t>tautomerism</w:t>
      </w:r>
      <w:proofErr w:type="spellEnd"/>
      <w:r w:rsidRPr="005A476E">
        <w:rPr>
          <w:rFonts w:ascii="Times New Roman" w:hAnsi="Times New Roman" w:cs="Times New Roman"/>
          <w:sz w:val="24"/>
        </w:rPr>
        <w:t xml:space="preserve"> (i.e., turn mobile H perception on, exclude “fixed hydrogen atoms</w:t>
      </w:r>
      <w:r w:rsidR="00723629">
        <w:rPr>
          <w:rFonts w:ascii="Times New Roman" w:hAnsi="Times New Roman" w:cs="Times New Roman"/>
          <w:sz w:val="24"/>
        </w:rPr>
        <w:t>”</w:t>
      </w:r>
      <w:r w:rsidRPr="005A476E">
        <w:rPr>
          <w:rFonts w:ascii="Times New Roman" w:hAnsi="Times New Roman" w:cs="Times New Roman"/>
          <w:sz w:val="24"/>
        </w:rPr>
        <w:t xml:space="preserve"> layer)</w:t>
      </w:r>
      <w:r>
        <w:rPr>
          <w:rFonts w:ascii="Times New Roman" w:hAnsi="Times New Roman" w:cs="Times New Roman"/>
          <w:sz w:val="24"/>
        </w:rPr>
        <w:t xml:space="preserve"> except for keto-enol and 1,5-tautomerism</w:t>
      </w:r>
      <w:r w:rsidRPr="005A476E">
        <w:rPr>
          <w:rFonts w:ascii="Times New Roman" w:hAnsi="Times New Roman" w:cs="Times New Roman"/>
          <w:sz w:val="24"/>
        </w:rPr>
        <w:t>;</w:t>
      </w:r>
    </w:p>
    <w:p w:rsidR="00577558" w:rsidRPr="005A476E" w:rsidRDefault="00577558" w:rsidP="00511C93">
      <w:pPr>
        <w:numPr>
          <w:ilvl w:val="0"/>
          <w:numId w:val="17"/>
        </w:numPr>
        <w:spacing w:line="360" w:lineRule="auto"/>
        <w:ind w:left="357" w:hanging="357"/>
        <w:jc w:val="both"/>
        <w:rPr>
          <w:rFonts w:ascii="Times New Roman" w:hAnsi="Times New Roman" w:cs="Times New Roman"/>
          <w:sz w:val="24"/>
        </w:rPr>
      </w:pPr>
      <w:r w:rsidRPr="005A476E">
        <w:rPr>
          <w:rFonts w:ascii="Times New Roman" w:hAnsi="Times New Roman" w:cs="Times New Roman"/>
          <w:sz w:val="24"/>
        </w:rPr>
        <w:t>omit reconnection of bonds to metal atoms;</w:t>
      </w:r>
    </w:p>
    <w:p w:rsidR="00577558" w:rsidRPr="005A476E" w:rsidRDefault="00577558" w:rsidP="00511C93">
      <w:pPr>
        <w:numPr>
          <w:ilvl w:val="0"/>
          <w:numId w:val="17"/>
        </w:numPr>
        <w:spacing w:line="360" w:lineRule="auto"/>
        <w:ind w:left="357" w:hanging="357"/>
        <w:jc w:val="both"/>
        <w:rPr>
          <w:rFonts w:ascii="Times New Roman" w:hAnsi="Times New Roman" w:cs="Times New Roman"/>
          <w:sz w:val="24"/>
        </w:rPr>
      </w:pPr>
      <w:r w:rsidRPr="005A476E">
        <w:rPr>
          <w:rFonts w:ascii="Times New Roman" w:hAnsi="Times New Roman" w:cs="Times New Roman"/>
          <w:sz w:val="24"/>
        </w:rPr>
        <w:t xml:space="preserve">only </w:t>
      </w:r>
      <w:r w:rsidR="00723629">
        <w:rPr>
          <w:rFonts w:ascii="Times New Roman" w:hAnsi="Times New Roman" w:cs="Times New Roman"/>
          <w:sz w:val="24"/>
        </w:rPr>
        <w:t>the</w:t>
      </w:r>
      <w:r w:rsidRPr="005A476E">
        <w:rPr>
          <w:rFonts w:ascii="Times New Roman" w:hAnsi="Times New Roman" w:cs="Times New Roman"/>
          <w:sz w:val="24"/>
        </w:rPr>
        <w:t xml:space="preserve"> narrow end of a wedge points to a </w:t>
      </w:r>
      <w:proofErr w:type="spellStart"/>
      <w:r w:rsidRPr="005A476E">
        <w:rPr>
          <w:rFonts w:ascii="Times New Roman" w:hAnsi="Times New Roman" w:cs="Times New Roman"/>
          <w:sz w:val="24"/>
        </w:rPr>
        <w:t>stereocenter</w:t>
      </w:r>
      <w:proofErr w:type="spellEnd"/>
      <w:r w:rsidRPr="005A476E">
        <w:rPr>
          <w:rFonts w:ascii="Times New Roman" w:hAnsi="Times New Roman" w:cs="Times New Roman"/>
          <w:sz w:val="24"/>
        </w:rPr>
        <w:t>;</w:t>
      </w:r>
    </w:p>
    <w:p w:rsidR="00577558" w:rsidRPr="005A476E" w:rsidRDefault="00577558" w:rsidP="00511C93">
      <w:pPr>
        <w:numPr>
          <w:ilvl w:val="0"/>
          <w:numId w:val="17"/>
        </w:numPr>
        <w:spacing w:line="360" w:lineRule="auto"/>
        <w:ind w:left="357" w:hanging="357"/>
        <w:jc w:val="both"/>
        <w:rPr>
          <w:rFonts w:ascii="Times New Roman" w:hAnsi="Times New Roman" w:cs="Times New Roman"/>
          <w:sz w:val="24"/>
        </w:rPr>
      </w:pPr>
      <w:r w:rsidRPr="005A476E">
        <w:rPr>
          <w:rFonts w:ascii="Times New Roman" w:hAnsi="Times New Roman" w:cs="Times New Roman"/>
          <w:sz w:val="24"/>
        </w:rPr>
        <w:t>exclude unknown/undefined stereo if no other stereo is present;</w:t>
      </w:r>
    </w:p>
    <w:p w:rsidR="00577558" w:rsidRPr="005A476E" w:rsidRDefault="00577558" w:rsidP="00511C93">
      <w:pPr>
        <w:numPr>
          <w:ilvl w:val="0"/>
          <w:numId w:val="17"/>
        </w:numPr>
        <w:spacing w:line="360" w:lineRule="auto"/>
        <w:ind w:left="357" w:hanging="357"/>
        <w:jc w:val="both"/>
        <w:rPr>
          <w:rFonts w:ascii="Times New Roman" w:hAnsi="Times New Roman" w:cs="Times New Roman"/>
          <w:sz w:val="24"/>
        </w:rPr>
      </w:pPr>
      <w:r w:rsidRPr="005A476E">
        <w:rPr>
          <w:rFonts w:ascii="Times New Roman" w:hAnsi="Times New Roman" w:cs="Times New Roman"/>
          <w:sz w:val="24"/>
        </w:rPr>
        <w:t>treat stereochemistry as absolute (not relative or racemic).</w:t>
      </w:r>
    </w:p>
    <w:p w:rsidR="003C6ED7" w:rsidRPr="006267E7" w:rsidRDefault="003C6ED7" w:rsidP="00577558">
      <w:pPr>
        <w:pStyle w:val="BodyText"/>
      </w:pPr>
      <w:r w:rsidRPr="006267E7">
        <w:t>Inversely, if any of SUU/SLUUD/</w:t>
      </w:r>
      <w:proofErr w:type="spellStart"/>
      <w:r w:rsidRPr="006267E7">
        <w:t>RecMet</w:t>
      </w:r>
      <w:proofErr w:type="spellEnd"/>
      <w:r w:rsidRPr="006267E7">
        <w:t>/</w:t>
      </w:r>
      <w:proofErr w:type="spellStart"/>
      <w:r w:rsidRPr="006267E7">
        <w:t>FixedH</w:t>
      </w:r>
      <w:proofErr w:type="spellEnd"/>
      <w:r w:rsidRPr="006267E7">
        <w:t>/</w:t>
      </w:r>
      <w:proofErr w:type="spellStart"/>
      <w:r w:rsidRPr="006267E7">
        <w:t>Ket</w:t>
      </w:r>
      <w:proofErr w:type="spellEnd"/>
      <w:r w:rsidRPr="006267E7">
        <w:t>/15T/</w:t>
      </w:r>
      <w:proofErr w:type="spellStart"/>
      <w:r w:rsidRPr="006267E7">
        <w:t>SRel</w:t>
      </w:r>
      <w:proofErr w:type="spellEnd"/>
      <w:r w:rsidRPr="006267E7">
        <w:t>/</w:t>
      </w:r>
      <w:proofErr w:type="spellStart"/>
      <w:r w:rsidRPr="006267E7">
        <w:t>SRac</w:t>
      </w:r>
      <w:proofErr w:type="spellEnd"/>
      <w:r w:rsidRPr="006267E7">
        <w:t xml:space="preserve">/SUCF options are specified in the command line, </w:t>
      </w:r>
      <w:r w:rsidR="00723629">
        <w:t xml:space="preserve">the </w:t>
      </w:r>
      <w:r w:rsidRPr="006267E7">
        <w:t xml:space="preserve">generated </w:t>
      </w:r>
      <w:proofErr w:type="spellStart"/>
      <w:r w:rsidRPr="006267E7">
        <w:t>InChI</w:t>
      </w:r>
      <w:proofErr w:type="spellEnd"/>
      <w:r w:rsidRPr="006267E7">
        <w:t xml:space="preserve"> will be non-standard. </w:t>
      </w:r>
    </w:p>
    <w:p w:rsidR="003C6ED7" w:rsidRPr="006267E7" w:rsidRDefault="003C6ED7" w:rsidP="003C6ED7">
      <w:pPr>
        <w:pStyle w:val="Heading3"/>
      </w:pPr>
      <w:bookmarkStart w:id="387" w:name="_Toc264025125"/>
      <w:bookmarkStart w:id="388" w:name="_Toc462835342"/>
      <w:r w:rsidRPr="006267E7">
        <w:t xml:space="preserve">Saving </w:t>
      </w:r>
      <w:proofErr w:type="spellStart"/>
      <w:r w:rsidRPr="006267E7">
        <w:t>InChI</w:t>
      </w:r>
      <w:proofErr w:type="spellEnd"/>
      <w:r w:rsidRPr="006267E7">
        <w:t xml:space="preserve"> creation options</w:t>
      </w:r>
      <w:bookmarkEnd w:id="387"/>
      <w:bookmarkEnd w:id="388"/>
    </w:p>
    <w:p w:rsidR="003C6ED7" w:rsidRPr="006267E7" w:rsidRDefault="007A09D9" w:rsidP="00046455">
      <w:pPr>
        <w:pStyle w:val="BodyText"/>
      </w:pPr>
      <w:r>
        <w:t xml:space="preserve">Since </w:t>
      </w:r>
      <w:r w:rsidR="003655E9">
        <w:t>the software v. 1.03, t</w:t>
      </w:r>
      <w:r w:rsidR="003C6ED7" w:rsidRPr="006267E7">
        <w:t>he command-line option “/</w:t>
      </w:r>
      <w:proofErr w:type="spellStart"/>
      <w:r w:rsidR="003C6ED7" w:rsidRPr="006267E7">
        <w:t>SaveOpt</w:t>
      </w:r>
      <w:proofErr w:type="spellEnd"/>
      <w:r w:rsidR="003C6ED7" w:rsidRPr="006267E7">
        <w:t>” (“-</w:t>
      </w:r>
      <w:proofErr w:type="spellStart"/>
      <w:r w:rsidR="003C6ED7" w:rsidRPr="006267E7">
        <w:t>SaveOpt</w:t>
      </w:r>
      <w:proofErr w:type="spellEnd"/>
      <w:r w:rsidR="003C6ED7" w:rsidRPr="006267E7">
        <w:t xml:space="preserve">” under Linux) </w:t>
      </w:r>
      <w:r w:rsidR="003655E9">
        <w:t xml:space="preserve">was introduced. It </w:t>
      </w:r>
      <w:r w:rsidR="003C6ED7" w:rsidRPr="006267E7">
        <w:t xml:space="preserve">allows one to append </w:t>
      </w:r>
      <w:r w:rsidR="00214CC1" w:rsidRPr="006267E7">
        <w:t xml:space="preserve">saved </w:t>
      </w:r>
      <w:proofErr w:type="spellStart"/>
      <w:r w:rsidR="00214CC1" w:rsidRPr="006267E7">
        <w:t>InChI</w:t>
      </w:r>
      <w:proofErr w:type="spellEnd"/>
      <w:r w:rsidR="00214CC1" w:rsidRPr="006267E7">
        <w:t xml:space="preserve"> creation options </w:t>
      </w:r>
      <w:r w:rsidR="00214CC1">
        <w:t xml:space="preserve">to a </w:t>
      </w:r>
      <w:r w:rsidR="003C6ED7" w:rsidRPr="006267E7">
        <w:t xml:space="preserve">non-standard </w:t>
      </w:r>
      <w:proofErr w:type="spellStart"/>
      <w:r w:rsidR="003C6ED7" w:rsidRPr="006267E7">
        <w:t>InChI</w:t>
      </w:r>
      <w:proofErr w:type="spellEnd"/>
      <w:r w:rsidR="003C6ED7" w:rsidRPr="006267E7">
        <w:t xml:space="preserve"> string.</w:t>
      </w:r>
    </w:p>
    <w:p w:rsidR="003C6ED7" w:rsidRPr="006267E7" w:rsidRDefault="003C6ED7" w:rsidP="00046455">
      <w:pPr>
        <w:pStyle w:val="BodyText"/>
      </w:pPr>
      <w:r w:rsidRPr="006267E7">
        <w:t>The “</w:t>
      </w:r>
      <w:proofErr w:type="spellStart"/>
      <w:r w:rsidRPr="006267E7">
        <w:t>SaveOpt</w:t>
      </w:r>
      <w:proofErr w:type="spellEnd"/>
      <w:r w:rsidRPr="006267E7">
        <w:t xml:space="preserve"> appendix” currently consists of the two capital Latin letters which are separated from </w:t>
      </w:r>
      <w:r w:rsidR="00214CC1">
        <w:t xml:space="preserve">the </w:t>
      </w:r>
      <w:proofErr w:type="spellStart"/>
      <w:r w:rsidRPr="006267E7">
        <w:t>InChI</w:t>
      </w:r>
      <w:proofErr w:type="spellEnd"/>
      <w:r w:rsidRPr="006267E7">
        <w:t xml:space="preserve"> string by </w:t>
      </w:r>
      <w:r w:rsidR="00214CC1">
        <w:t xml:space="preserve">a </w:t>
      </w:r>
      <w:r w:rsidRPr="006267E7">
        <w:t>backslash ‘\’.</w:t>
      </w:r>
      <w:r w:rsidR="003655E9">
        <w:t xml:space="preserve"> </w:t>
      </w:r>
      <w:r w:rsidRPr="006267E7">
        <w:t xml:space="preserve">Note that this appendix is not considered as an integral part (layer) of </w:t>
      </w:r>
      <w:proofErr w:type="spellStart"/>
      <w:r w:rsidRPr="006267E7">
        <w:t>InChI</w:t>
      </w:r>
      <w:proofErr w:type="spellEnd"/>
      <w:r w:rsidRPr="006267E7">
        <w:t xml:space="preserve"> itself; rather, it is an optional complement. It may or may not </w:t>
      </w:r>
      <w:r w:rsidR="00214CC1">
        <w:t xml:space="preserve">be </w:t>
      </w:r>
      <w:r w:rsidRPr="006267E7">
        <w:t xml:space="preserve">present after the end of </w:t>
      </w:r>
      <w:r w:rsidR="00214CC1">
        <w:t xml:space="preserve">an </w:t>
      </w:r>
      <w:proofErr w:type="spellStart"/>
      <w:r w:rsidRPr="006267E7">
        <w:t>InChI</w:t>
      </w:r>
      <w:proofErr w:type="spellEnd"/>
      <w:r w:rsidRPr="006267E7">
        <w:t xml:space="preserve"> string (by default – no “</w:t>
      </w:r>
      <w:proofErr w:type="spellStart"/>
      <w:r w:rsidRPr="006267E7">
        <w:t>SaveOpt</w:t>
      </w:r>
      <w:proofErr w:type="spellEnd"/>
      <w:r w:rsidRPr="006267E7">
        <w:t>” option – it is absent). To signify this, the appendix is separated from the previous sequence of symbols by a character which may not appear in any other place, a backslash.</w:t>
      </w:r>
    </w:p>
    <w:p w:rsidR="003C6ED7" w:rsidRPr="006267E7" w:rsidRDefault="003C6ED7" w:rsidP="00046455">
      <w:pPr>
        <w:pStyle w:val="BodyText"/>
      </w:pPr>
      <w:r w:rsidRPr="006267E7">
        <w:t xml:space="preserve">Note also that </w:t>
      </w:r>
      <w:r w:rsidR="00214CC1">
        <w:t xml:space="preserve">the </w:t>
      </w:r>
      <w:proofErr w:type="spellStart"/>
      <w:r w:rsidRPr="006267E7">
        <w:t>InChI</w:t>
      </w:r>
      <w:proofErr w:type="spellEnd"/>
      <w:r w:rsidRPr="006267E7">
        <w:t xml:space="preserve"> generation option “/</w:t>
      </w:r>
      <w:proofErr w:type="spellStart"/>
      <w:r w:rsidRPr="006267E7">
        <w:t>SaveOpt</w:t>
      </w:r>
      <w:proofErr w:type="spellEnd"/>
      <w:r w:rsidRPr="006267E7">
        <w:t xml:space="preserve">” (and </w:t>
      </w:r>
      <w:r w:rsidR="00214CC1">
        <w:t xml:space="preserve">the </w:t>
      </w:r>
      <w:r w:rsidRPr="006267E7">
        <w:t xml:space="preserve">saved-options appendix) is not available for standard </w:t>
      </w:r>
      <w:proofErr w:type="spellStart"/>
      <w:r w:rsidRPr="006267E7">
        <w:t>InChI</w:t>
      </w:r>
      <w:proofErr w:type="spellEnd"/>
      <w:r w:rsidRPr="006267E7">
        <w:t xml:space="preserve"> as the latter is always created with the same options.</w:t>
      </w:r>
    </w:p>
    <w:p w:rsidR="003C6ED7" w:rsidRPr="006267E7" w:rsidRDefault="003C6ED7" w:rsidP="00046455">
      <w:pPr>
        <w:pStyle w:val="BodyText"/>
      </w:pPr>
      <w:r w:rsidRPr="006267E7">
        <w:t xml:space="preserve">As for the encoding of saved options, the first </w:t>
      </w:r>
      <w:proofErr w:type="spellStart"/>
      <w:r w:rsidRPr="006267E7">
        <w:t>SaveOpt</w:t>
      </w:r>
      <w:proofErr w:type="spellEnd"/>
      <w:r w:rsidRPr="006267E7">
        <w:t xml:space="preserve"> letter encodes whether </w:t>
      </w:r>
      <w:proofErr w:type="spellStart"/>
      <w:r w:rsidRPr="006267E7">
        <w:t>RecMet</w:t>
      </w:r>
      <w:proofErr w:type="spellEnd"/>
      <w:r w:rsidRPr="006267E7">
        <w:t>/</w:t>
      </w:r>
      <w:proofErr w:type="spellStart"/>
      <w:r w:rsidRPr="006267E7">
        <w:t>FixedH</w:t>
      </w:r>
      <w:proofErr w:type="spellEnd"/>
      <w:r w:rsidRPr="006267E7">
        <w:t xml:space="preserve">/SUU/SLUUD switches were activated. Each of them is a binary switch ON/OFF, </w:t>
      </w:r>
      <w:r w:rsidR="00214CC1">
        <w:t xml:space="preserve">giving </w:t>
      </w:r>
      <w:proofErr w:type="gramStart"/>
      <w:r w:rsidR="00214CC1">
        <w:t xml:space="preserve">a </w:t>
      </w:r>
      <w:r w:rsidRPr="006267E7">
        <w:t xml:space="preserve"> total</w:t>
      </w:r>
      <w:proofErr w:type="gramEnd"/>
      <w:r w:rsidR="00214CC1">
        <w:t xml:space="preserve"> of</w:t>
      </w:r>
      <w:r w:rsidRPr="006267E7">
        <w:t xml:space="preserve"> 2*2*2*2=16 values which are encoded by capital letters ‘A’ through ‘P’.</w:t>
      </w:r>
    </w:p>
    <w:p w:rsidR="003C6ED7" w:rsidRPr="006267E7" w:rsidRDefault="003C6ED7" w:rsidP="00046455">
      <w:pPr>
        <w:pStyle w:val="BodyText"/>
      </w:pPr>
      <w:r w:rsidRPr="006267E7">
        <w:t>The second letter encodes experimental (</w:t>
      </w:r>
      <w:proofErr w:type="spellStart"/>
      <w:r w:rsidRPr="006267E7">
        <w:t>InChI</w:t>
      </w:r>
      <w:proofErr w:type="spellEnd"/>
      <w:r w:rsidRPr="006267E7">
        <w:t xml:space="preserve"> 1 extension) options KET and 15T. Each of these options is a binary switch ON/OFF, so there are 2*2=4 combinations, encoded by ‘A’ through ‘D’. Note that anything but 'A' here would indicate "extended" </w:t>
      </w:r>
      <w:proofErr w:type="spellStart"/>
      <w:r w:rsidRPr="006267E7">
        <w:t>InChI</w:t>
      </w:r>
      <w:proofErr w:type="spellEnd"/>
      <w:r w:rsidRPr="006267E7">
        <w:t xml:space="preserve"> 1. Note </w:t>
      </w:r>
      <w:r w:rsidRPr="006267E7">
        <w:lastRenderedPageBreak/>
        <w:t>that here is some reservation for future needs: the 2nd memo</w:t>
      </w:r>
      <w:r w:rsidR="00214CC1">
        <w:t>rization</w:t>
      </w:r>
      <w:r w:rsidRPr="006267E7">
        <w:t xml:space="preserve"> char</w:t>
      </w:r>
      <w:r w:rsidR="00214CC1">
        <w:t>acter</w:t>
      </w:r>
      <w:r w:rsidRPr="006267E7">
        <w:t xml:space="preserve"> may accommodate two more ON/OFF binary options (at 26-base encoding).</w:t>
      </w:r>
    </w:p>
    <w:p w:rsidR="003C6ED7" w:rsidRPr="006267E7" w:rsidRDefault="003C6ED7" w:rsidP="00046455">
      <w:pPr>
        <w:pStyle w:val="BodyText"/>
      </w:pPr>
      <w:r w:rsidRPr="006267E7">
        <w:t>The exact encoding scheme is specified in the tables below.</w:t>
      </w:r>
    </w:p>
    <w:p w:rsidR="003C6ED7" w:rsidRPr="006267E7" w:rsidRDefault="003C6ED7" w:rsidP="00046455">
      <w:pPr>
        <w:pStyle w:val="BodyText"/>
      </w:pPr>
      <w:r w:rsidRPr="006267E7">
        <w:t>Table 4. Meaning of the 1</w:t>
      </w:r>
      <w:r w:rsidRPr="006267E7">
        <w:rPr>
          <w:vertAlign w:val="superscript"/>
        </w:rPr>
        <w:t>st</w:t>
      </w:r>
      <w:r w:rsidRPr="006267E7">
        <w:t xml:space="preserve"> </w:t>
      </w:r>
      <w:proofErr w:type="spellStart"/>
      <w:r w:rsidRPr="006267E7">
        <w:t>SaveOpt</w:t>
      </w:r>
      <w:proofErr w:type="spellEnd"/>
      <w:r w:rsidRPr="006267E7">
        <w:t xml:space="preserve"> letter.</w:t>
      </w:r>
    </w:p>
    <w:tbl>
      <w:tblPr>
        <w:tblStyle w:val="TableGrid"/>
        <w:tblW w:w="0" w:type="auto"/>
        <w:tblLook w:val="01E0" w:firstRow="1" w:lastRow="1" w:firstColumn="1" w:lastColumn="1" w:noHBand="0" w:noVBand="0"/>
      </w:tblPr>
      <w:tblGrid>
        <w:gridCol w:w="1792"/>
        <w:gridCol w:w="1792"/>
        <w:gridCol w:w="1792"/>
        <w:gridCol w:w="1544"/>
        <w:gridCol w:w="1710"/>
      </w:tblGrid>
      <w:tr w:rsidR="003C6ED7" w:rsidRPr="006267E7">
        <w:tc>
          <w:tcPr>
            <w:tcW w:w="2757" w:type="dxa"/>
          </w:tcPr>
          <w:p w:rsidR="003C6ED7" w:rsidRPr="00BA2EFB" w:rsidRDefault="003C6ED7" w:rsidP="007F0BAE">
            <w:pPr>
              <w:pStyle w:val="CodeStyle"/>
            </w:pPr>
            <w:r w:rsidRPr="00BA2EFB">
              <w:t>Letter</w:t>
            </w:r>
          </w:p>
        </w:tc>
        <w:tc>
          <w:tcPr>
            <w:tcW w:w="2757" w:type="dxa"/>
          </w:tcPr>
          <w:p w:rsidR="003C6ED7" w:rsidRPr="00BA2EFB" w:rsidRDefault="003C6ED7" w:rsidP="007F0BAE">
            <w:pPr>
              <w:pStyle w:val="CodeStyle"/>
            </w:pPr>
            <w:proofErr w:type="spellStart"/>
            <w:r w:rsidRPr="00BA2EFB">
              <w:t>RecMet</w:t>
            </w:r>
            <w:proofErr w:type="spellEnd"/>
          </w:p>
        </w:tc>
        <w:tc>
          <w:tcPr>
            <w:tcW w:w="2758" w:type="dxa"/>
          </w:tcPr>
          <w:p w:rsidR="003C6ED7" w:rsidRPr="00BA2EFB" w:rsidRDefault="003C6ED7" w:rsidP="007F0BAE">
            <w:pPr>
              <w:pStyle w:val="CodeStyle"/>
            </w:pPr>
            <w:proofErr w:type="spellStart"/>
            <w:r w:rsidRPr="00BA2EFB">
              <w:t>FixedH</w:t>
            </w:r>
            <w:proofErr w:type="spellEnd"/>
          </w:p>
        </w:tc>
        <w:tc>
          <w:tcPr>
            <w:tcW w:w="2758" w:type="dxa"/>
          </w:tcPr>
          <w:p w:rsidR="003C6ED7" w:rsidRPr="00BA2EFB" w:rsidRDefault="003C6ED7" w:rsidP="007F0BAE">
            <w:pPr>
              <w:pStyle w:val="CodeStyle"/>
            </w:pPr>
            <w:r w:rsidRPr="00BA2EFB">
              <w:t>SUU</w:t>
            </w:r>
          </w:p>
        </w:tc>
        <w:tc>
          <w:tcPr>
            <w:tcW w:w="2758" w:type="dxa"/>
          </w:tcPr>
          <w:p w:rsidR="003C6ED7" w:rsidRPr="00BA2EFB" w:rsidRDefault="003C6ED7" w:rsidP="007F0BAE">
            <w:pPr>
              <w:pStyle w:val="CodeStyle"/>
            </w:pPr>
            <w:r w:rsidRPr="00BA2EFB">
              <w:t>SLUUD</w:t>
            </w:r>
          </w:p>
        </w:tc>
      </w:tr>
      <w:tr w:rsidR="003C6ED7" w:rsidRPr="006267E7">
        <w:tc>
          <w:tcPr>
            <w:tcW w:w="2757" w:type="dxa"/>
          </w:tcPr>
          <w:p w:rsidR="003C6ED7" w:rsidRPr="006267E7" w:rsidRDefault="003C6ED7" w:rsidP="007F0BAE">
            <w:pPr>
              <w:pStyle w:val="CodeStyle"/>
            </w:pPr>
            <w:r w:rsidRPr="006267E7">
              <w:t>A</w:t>
            </w:r>
          </w:p>
        </w:tc>
        <w:tc>
          <w:tcPr>
            <w:tcW w:w="2757" w:type="dxa"/>
          </w:tcPr>
          <w:p w:rsidR="003C6ED7" w:rsidRPr="006267E7" w:rsidRDefault="003C6ED7" w:rsidP="007F0BAE">
            <w:pPr>
              <w:pStyle w:val="CodeStyle"/>
            </w:pPr>
            <w:r w:rsidRPr="006267E7">
              <w:t>OFF</w:t>
            </w:r>
          </w:p>
        </w:tc>
        <w:tc>
          <w:tcPr>
            <w:tcW w:w="2758" w:type="dxa"/>
          </w:tcPr>
          <w:p w:rsidR="003C6ED7" w:rsidRPr="006267E7" w:rsidRDefault="003C6ED7" w:rsidP="007F0BAE">
            <w:pPr>
              <w:pStyle w:val="CodeStyle"/>
            </w:pPr>
            <w:r w:rsidRPr="006267E7">
              <w:t>OFF</w:t>
            </w:r>
          </w:p>
        </w:tc>
        <w:tc>
          <w:tcPr>
            <w:tcW w:w="2758" w:type="dxa"/>
          </w:tcPr>
          <w:p w:rsidR="003C6ED7" w:rsidRPr="006267E7" w:rsidRDefault="003C6ED7" w:rsidP="007F0BAE">
            <w:pPr>
              <w:pStyle w:val="CodeStyle"/>
            </w:pPr>
            <w:r w:rsidRPr="006267E7">
              <w:t>OFF</w:t>
            </w:r>
          </w:p>
        </w:tc>
        <w:tc>
          <w:tcPr>
            <w:tcW w:w="2758" w:type="dxa"/>
          </w:tcPr>
          <w:p w:rsidR="003C6ED7" w:rsidRPr="006267E7" w:rsidRDefault="003C6ED7" w:rsidP="007F0BAE">
            <w:pPr>
              <w:pStyle w:val="CodeStyle"/>
            </w:pPr>
            <w:r w:rsidRPr="006267E7">
              <w:t>OFF</w:t>
            </w:r>
          </w:p>
        </w:tc>
      </w:tr>
      <w:tr w:rsidR="003C6ED7" w:rsidRPr="006267E7">
        <w:tc>
          <w:tcPr>
            <w:tcW w:w="2757" w:type="dxa"/>
          </w:tcPr>
          <w:p w:rsidR="003C6ED7" w:rsidRPr="006267E7" w:rsidRDefault="003C6ED7" w:rsidP="007F0BAE">
            <w:pPr>
              <w:pStyle w:val="CodeStyle"/>
            </w:pPr>
            <w:r w:rsidRPr="006267E7">
              <w:t>B</w:t>
            </w:r>
          </w:p>
        </w:tc>
        <w:tc>
          <w:tcPr>
            <w:tcW w:w="2757" w:type="dxa"/>
          </w:tcPr>
          <w:p w:rsidR="003C6ED7" w:rsidRPr="006267E7" w:rsidRDefault="003C6ED7" w:rsidP="007F0BAE">
            <w:pPr>
              <w:pStyle w:val="CodeStyle"/>
            </w:pPr>
            <w:r w:rsidRPr="006267E7">
              <w:t>OFF</w:t>
            </w:r>
          </w:p>
        </w:tc>
        <w:tc>
          <w:tcPr>
            <w:tcW w:w="2758" w:type="dxa"/>
          </w:tcPr>
          <w:p w:rsidR="003C6ED7" w:rsidRPr="006267E7" w:rsidRDefault="003C6ED7" w:rsidP="007F0BAE">
            <w:pPr>
              <w:pStyle w:val="CodeStyle"/>
            </w:pPr>
            <w:r w:rsidRPr="006267E7">
              <w:t>OFF</w:t>
            </w:r>
          </w:p>
        </w:tc>
        <w:tc>
          <w:tcPr>
            <w:tcW w:w="2758" w:type="dxa"/>
          </w:tcPr>
          <w:p w:rsidR="003C6ED7" w:rsidRPr="006267E7" w:rsidRDefault="003C6ED7" w:rsidP="007F0BAE">
            <w:pPr>
              <w:pStyle w:val="CodeStyle"/>
            </w:pPr>
            <w:r w:rsidRPr="006267E7">
              <w:t>OFF</w:t>
            </w:r>
          </w:p>
        </w:tc>
        <w:tc>
          <w:tcPr>
            <w:tcW w:w="2758" w:type="dxa"/>
          </w:tcPr>
          <w:p w:rsidR="003C6ED7" w:rsidRPr="006267E7" w:rsidRDefault="003C6ED7" w:rsidP="007F0BAE">
            <w:pPr>
              <w:pStyle w:val="CodeStyle"/>
            </w:pPr>
            <w:r w:rsidRPr="006267E7">
              <w:t>ON</w:t>
            </w:r>
          </w:p>
        </w:tc>
      </w:tr>
      <w:tr w:rsidR="003C6ED7" w:rsidRPr="006267E7">
        <w:tc>
          <w:tcPr>
            <w:tcW w:w="2757" w:type="dxa"/>
          </w:tcPr>
          <w:p w:rsidR="003C6ED7" w:rsidRPr="006267E7" w:rsidRDefault="003C6ED7" w:rsidP="007F0BAE">
            <w:pPr>
              <w:pStyle w:val="CodeStyle"/>
            </w:pPr>
            <w:r w:rsidRPr="006267E7">
              <w:t>C</w:t>
            </w:r>
          </w:p>
        </w:tc>
        <w:tc>
          <w:tcPr>
            <w:tcW w:w="2757" w:type="dxa"/>
          </w:tcPr>
          <w:p w:rsidR="003C6ED7" w:rsidRPr="006267E7" w:rsidRDefault="003C6ED7" w:rsidP="007F0BAE">
            <w:pPr>
              <w:pStyle w:val="CodeStyle"/>
            </w:pPr>
            <w:r w:rsidRPr="006267E7">
              <w:t>OFF</w:t>
            </w:r>
          </w:p>
        </w:tc>
        <w:tc>
          <w:tcPr>
            <w:tcW w:w="2758" w:type="dxa"/>
          </w:tcPr>
          <w:p w:rsidR="003C6ED7" w:rsidRPr="006267E7" w:rsidRDefault="003C6ED7" w:rsidP="007F0BAE">
            <w:pPr>
              <w:pStyle w:val="CodeStyle"/>
            </w:pPr>
            <w:r w:rsidRPr="006267E7">
              <w:t>OFF</w:t>
            </w:r>
          </w:p>
        </w:tc>
        <w:tc>
          <w:tcPr>
            <w:tcW w:w="2758" w:type="dxa"/>
          </w:tcPr>
          <w:p w:rsidR="003C6ED7" w:rsidRPr="006267E7" w:rsidRDefault="003C6ED7" w:rsidP="007F0BAE">
            <w:pPr>
              <w:pStyle w:val="CodeStyle"/>
            </w:pPr>
            <w:r w:rsidRPr="006267E7">
              <w:t>ON</w:t>
            </w:r>
          </w:p>
        </w:tc>
        <w:tc>
          <w:tcPr>
            <w:tcW w:w="2758" w:type="dxa"/>
          </w:tcPr>
          <w:p w:rsidR="003C6ED7" w:rsidRPr="006267E7" w:rsidRDefault="003C6ED7" w:rsidP="007F0BAE">
            <w:pPr>
              <w:pStyle w:val="CodeStyle"/>
            </w:pPr>
            <w:r w:rsidRPr="006267E7">
              <w:t>OFF</w:t>
            </w:r>
          </w:p>
        </w:tc>
      </w:tr>
      <w:tr w:rsidR="003C6ED7" w:rsidRPr="006267E7">
        <w:tc>
          <w:tcPr>
            <w:tcW w:w="2757" w:type="dxa"/>
          </w:tcPr>
          <w:p w:rsidR="003C6ED7" w:rsidRPr="006267E7" w:rsidRDefault="003C6ED7" w:rsidP="007F0BAE">
            <w:pPr>
              <w:pStyle w:val="CodeStyle"/>
            </w:pPr>
            <w:r w:rsidRPr="006267E7">
              <w:t>D</w:t>
            </w:r>
          </w:p>
        </w:tc>
        <w:tc>
          <w:tcPr>
            <w:tcW w:w="2757" w:type="dxa"/>
          </w:tcPr>
          <w:p w:rsidR="003C6ED7" w:rsidRPr="006267E7" w:rsidRDefault="003C6ED7" w:rsidP="007F0BAE">
            <w:pPr>
              <w:pStyle w:val="CodeStyle"/>
            </w:pPr>
            <w:r w:rsidRPr="006267E7">
              <w:t>OFF</w:t>
            </w:r>
          </w:p>
        </w:tc>
        <w:tc>
          <w:tcPr>
            <w:tcW w:w="2758" w:type="dxa"/>
          </w:tcPr>
          <w:p w:rsidR="003C6ED7" w:rsidRPr="006267E7" w:rsidRDefault="003C6ED7" w:rsidP="007F0BAE">
            <w:pPr>
              <w:pStyle w:val="CodeStyle"/>
            </w:pPr>
            <w:r w:rsidRPr="006267E7">
              <w:t>OFF</w:t>
            </w:r>
          </w:p>
        </w:tc>
        <w:tc>
          <w:tcPr>
            <w:tcW w:w="2758" w:type="dxa"/>
          </w:tcPr>
          <w:p w:rsidR="003C6ED7" w:rsidRPr="006267E7" w:rsidRDefault="003C6ED7" w:rsidP="007F0BAE">
            <w:pPr>
              <w:pStyle w:val="CodeStyle"/>
            </w:pPr>
            <w:r w:rsidRPr="006267E7">
              <w:t>ON</w:t>
            </w:r>
          </w:p>
        </w:tc>
        <w:tc>
          <w:tcPr>
            <w:tcW w:w="2758" w:type="dxa"/>
          </w:tcPr>
          <w:p w:rsidR="003C6ED7" w:rsidRPr="006267E7" w:rsidRDefault="003C6ED7" w:rsidP="007F0BAE">
            <w:pPr>
              <w:pStyle w:val="CodeStyle"/>
            </w:pPr>
            <w:r w:rsidRPr="006267E7">
              <w:t>ON</w:t>
            </w:r>
          </w:p>
        </w:tc>
      </w:tr>
      <w:tr w:rsidR="003C6ED7" w:rsidRPr="006267E7">
        <w:tc>
          <w:tcPr>
            <w:tcW w:w="2757" w:type="dxa"/>
          </w:tcPr>
          <w:p w:rsidR="003C6ED7" w:rsidRPr="006267E7" w:rsidRDefault="003C6ED7" w:rsidP="007F0BAE">
            <w:pPr>
              <w:pStyle w:val="CodeStyle"/>
            </w:pPr>
            <w:r w:rsidRPr="006267E7">
              <w:t>E</w:t>
            </w:r>
          </w:p>
        </w:tc>
        <w:tc>
          <w:tcPr>
            <w:tcW w:w="2757" w:type="dxa"/>
          </w:tcPr>
          <w:p w:rsidR="003C6ED7" w:rsidRPr="006267E7" w:rsidRDefault="003C6ED7" w:rsidP="007F0BAE">
            <w:pPr>
              <w:pStyle w:val="CodeStyle"/>
            </w:pPr>
            <w:r w:rsidRPr="006267E7">
              <w:t>OFF</w:t>
            </w:r>
          </w:p>
        </w:tc>
        <w:tc>
          <w:tcPr>
            <w:tcW w:w="2758" w:type="dxa"/>
          </w:tcPr>
          <w:p w:rsidR="003C6ED7" w:rsidRPr="006267E7" w:rsidRDefault="003C6ED7" w:rsidP="007F0BAE">
            <w:pPr>
              <w:pStyle w:val="CodeStyle"/>
            </w:pPr>
            <w:r w:rsidRPr="006267E7">
              <w:t>ON</w:t>
            </w:r>
          </w:p>
        </w:tc>
        <w:tc>
          <w:tcPr>
            <w:tcW w:w="2758" w:type="dxa"/>
          </w:tcPr>
          <w:p w:rsidR="003C6ED7" w:rsidRPr="006267E7" w:rsidRDefault="003C6ED7" w:rsidP="007F0BAE">
            <w:pPr>
              <w:pStyle w:val="CodeStyle"/>
            </w:pPr>
            <w:r w:rsidRPr="006267E7">
              <w:t>OFF</w:t>
            </w:r>
          </w:p>
        </w:tc>
        <w:tc>
          <w:tcPr>
            <w:tcW w:w="2758" w:type="dxa"/>
          </w:tcPr>
          <w:p w:rsidR="003C6ED7" w:rsidRPr="006267E7" w:rsidRDefault="003C6ED7" w:rsidP="007F0BAE">
            <w:pPr>
              <w:pStyle w:val="CodeStyle"/>
            </w:pPr>
            <w:r w:rsidRPr="006267E7">
              <w:t>OFF</w:t>
            </w:r>
          </w:p>
        </w:tc>
      </w:tr>
      <w:tr w:rsidR="003C6ED7" w:rsidRPr="006267E7">
        <w:tc>
          <w:tcPr>
            <w:tcW w:w="2757" w:type="dxa"/>
          </w:tcPr>
          <w:p w:rsidR="003C6ED7" w:rsidRPr="006267E7" w:rsidRDefault="003C6ED7" w:rsidP="007F0BAE">
            <w:pPr>
              <w:pStyle w:val="CodeStyle"/>
            </w:pPr>
            <w:r w:rsidRPr="006267E7">
              <w:t>F</w:t>
            </w:r>
          </w:p>
        </w:tc>
        <w:tc>
          <w:tcPr>
            <w:tcW w:w="2757" w:type="dxa"/>
          </w:tcPr>
          <w:p w:rsidR="003C6ED7" w:rsidRPr="006267E7" w:rsidRDefault="003C6ED7" w:rsidP="007F0BAE">
            <w:pPr>
              <w:pStyle w:val="CodeStyle"/>
            </w:pPr>
            <w:r w:rsidRPr="006267E7">
              <w:t>OFF</w:t>
            </w:r>
          </w:p>
        </w:tc>
        <w:tc>
          <w:tcPr>
            <w:tcW w:w="2758" w:type="dxa"/>
          </w:tcPr>
          <w:p w:rsidR="003C6ED7" w:rsidRPr="006267E7" w:rsidRDefault="003C6ED7" w:rsidP="007F0BAE">
            <w:pPr>
              <w:pStyle w:val="CodeStyle"/>
            </w:pPr>
            <w:r w:rsidRPr="006267E7">
              <w:t>ON</w:t>
            </w:r>
          </w:p>
        </w:tc>
        <w:tc>
          <w:tcPr>
            <w:tcW w:w="2758" w:type="dxa"/>
          </w:tcPr>
          <w:p w:rsidR="003C6ED7" w:rsidRPr="006267E7" w:rsidRDefault="003C6ED7" w:rsidP="007F0BAE">
            <w:pPr>
              <w:pStyle w:val="CodeStyle"/>
            </w:pPr>
            <w:r w:rsidRPr="006267E7">
              <w:t>OFF</w:t>
            </w:r>
          </w:p>
        </w:tc>
        <w:tc>
          <w:tcPr>
            <w:tcW w:w="2758" w:type="dxa"/>
          </w:tcPr>
          <w:p w:rsidR="003C6ED7" w:rsidRPr="006267E7" w:rsidRDefault="003C6ED7" w:rsidP="007F0BAE">
            <w:pPr>
              <w:pStyle w:val="CodeStyle"/>
            </w:pPr>
            <w:r w:rsidRPr="006267E7">
              <w:t>ON</w:t>
            </w:r>
          </w:p>
        </w:tc>
      </w:tr>
      <w:tr w:rsidR="003C6ED7" w:rsidRPr="006267E7">
        <w:tc>
          <w:tcPr>
            <w:tcW w:w="2757" w:type="dxa"/>
          </w:tcPr>
          <w:p w:rsidR="003C6ED7" w:rsidRPr="006267E7" w:rsidRDefault="003C6ED7" w:rsidP="007F0BAE">
            <w:pPr>
              <w:pStyle w:val="CodeStyle"/>
            </w:pPr>
            <w:r w:rsidRPr="006267E7">
              <w:t>G</w:t>
            </w:r>
          </w:p>
        </w:tc>
        <w:tc>
          <w:tcPr>
            <w:tcW w:w="2757" w:type="dxa"/>
          </w:tcPr>
          <w:p w:rsidR="003C6ED7" w:rsidRPr="006267E7" w:rsidRDefault="003C6ED7" w:rsidP="007F0BAE">
            <w:pPr>
              <w:pStyle w:val="CodeStyle"/>
            </w:pPr>
            <w:r w:rsidRPr="006267E7">
              <w:t>OFF</w:t>
            </w:r>
          </w:p>
        </w:tc>
        <w:tc>
          <w:tcPr>
            <w:tcW w:w="2758" w:type="dxa"/>
          </w:tcPr>
          <w:p w:rsidR="003C6ED7" w:rsidRPr="006267E7" w:rsidRDefault="003C6ED7" w:rsidP="007F0BAE">
            <w:pPr>
              <w:pStyle w:val="CodeStyle"/>
            </w:pPr>
            <w:r w:rsidRPr="006267E7">
              <w:t>ON</w:t>
            </w:r>
          </w:p>
        </w:tc>
        <w:tc>
          <w:tcPr>
            <w:tcW w:w="2758" w:type="dxa"/>
          </w:tcPr>
          <w:p w:rsidR="003C6ED7" w:rsidRPr="006267E7" w:rsidRDefault="003C6ED7" w:rsidP="007F0BAE">
            <w:pPr>
              <w:pStyle w:val="CodeStyle"/>
            </w:pPr>
            <w:r w:rsidRPr="006267E7">
              <w:t>ON</w:t>
            </w:r>
          </w:p>
        </w:tc>
        <w:tc>
          <w:tcPr>
            <w:tcW w:w="2758" w:type="dxa"/>
          </w:tcPr>
          <w:p w:rsidR="003C6ED7" w:rsidRPr="006267E7" w:rsidRDefault="003C6ED7" w:rsidP="007F0BAE">
            <w:pPr>
              <w:pStyle w:val="CodeStyle"/>
            </w:pPr>
            <w:r w:rsidRPr="006267E7">
              <w:t>OFF</w:t>
            </w:r>
          </w:p>
        </w:tc>
      </w:tr>
      <w:tr w:rsidR="003C6ED7" w:rsidRPr="006267E7">
        <w:tc>
          <w:tcPr>
            <w:tcW w:w="2757" w:type="dxa"/>
          </w:tcPr>
          <w:p w:rsidR="003C6ED7" w:rsidRPr="006267E7" w:rsidRDefault="003C6ED7" w:rsidP="007F0BAE">
            <w:pPr>
              <w:pStyle w:val="CodeStyle"/>
            </w:pPr>
            <w:r w:rsidRPr="006267E7">
              <w:t>H</w:t>
            </w:r>
          </w:p>
        </w:tc>
        <w:tc>
          <w:tcPr>
            <w:tcW w:w="2757" w:type="dxa"/>
          </w:tcPr>
          <w:p w:rsidR="003C6ED7" w:rsidRPr="006267E7" w:rsidRDefault="003C6ED7" w:rsidP="007F0BAE">
            <w:pPr>
              <w:pStyle w:val="CodeStyle"/>
            </w:pPr>
            <w:r w:rsidRPr="006267E7">
              <w:t>OFF</w:t>
            </w:r>
          </w:p>
        </w:tc>
        <w:tc>
          <w:tcPr>
            <w:tcW w:w="2758" w:type="dxa"/>
          </w:tcPr>
          <w:p w:rsidR="003C6ED7" w:rsidRPr="006267E7" w:rsidRDefault="003C6ED7" w:rsidP="007F0BAE">
            <w:pPr>
              <w:pStyle w:val="CodeStyle"/>
            </w:pPr>
            <w:r w:rsidRPr="006267E7">
              <w:t>ON</w:t>
            </w:r>
          </w:p>
        </w:tc>
        <w:tc>
          <w:tcPr>
            <w:tcW w:w="2758" w:type="dxa"/>
          </w:tcPr>
          <w:p w:rsidR="003C6ED7" w:rsidRPr="006267E7" w:rsidRDefault="003C6ED7" w:rsidP="007F0BAE">
            <w:pPr>
              <w:pStyle w:val="CodeStyle"/>
            </w:pPr>
            <w:r w:rsidRPr="006267E7">
              <w:t>ON</w:t>
            </w:r>
          </w:p>
        </w:tc>
        <w:tc>
          <w:tcPr>
            <w:tcW w:w="2758" w:type="dxa"/>
          </w:tcPr>
          <w:p w:rsidR="003C6ED7" w:rsidRPr="006267E7" w:rsidRDefault="003C6ED7" w:rsidP="007F0BAE">
            <w:pPr>
              <w:pStyle w:val="CodeStyle"/>
            </w:pPr>
            <w:r w:rsidRPr="006267E7">
              <w:t>ON</w:t>
            </w:r>
          </w:p>
        </w:tc>
      </w:tr>
      <w:tr w:rsidR="003C6ED7" w:rsidRPr="006267E7">
        <w:tc>
          <w:tcPr>
            <w:tcW w:w="2757" w:type="dxa"/>
          </w:tcPr>
          <w:p w:rsidR="003C6ED7" w:rsidRPr="006267E7" w:rsidRDefault="003C6ED7" w:rsidP="007F0BAE">
            <w:pPr>
              <w:pStyle w:val="CodeStyle"/>
            </w:pPr>
            <w:r w:rsidRPr="006267E7">
              <w:t>I</w:t>
            </w:r>
          </w:p>
        </w:tc>
        <w:tc>
          <w:tcPr>
            <w:tcW w:w="2757" w:type="dxa"/>
          </w:tcPr>
          <w:p w:rsidR="003C6ED7" w:rsidRPr="006267E7" w:rsidRDefault="003C6ED7" w:rsidP="007F0BAE">
            <w:pPr>
              <w:pStyle w:val="CodeStyle"/>
            </w:pPr>
            <w:r w:rsidRPr="006267E7">
              <w:t>ON</w:t>
            </w:r>
          </w:p>
        </w:tc>
        <w:tc>
          <w:tcPr>
            <w:tcW w:w="2758" w:type="dxa"/>
          </w:tcPr>
          <w:p w:rsidR="003C6ED7" w:rsidRPr="006267E7" w:rsidRDefault="003C6ED7" w:rsidP="007F0BAE">
            <w:pPr>
              <w:pStyle w:val="CodeStyle"/>
            </w:pPr>
            <w:r w:rsidRPr="006267E7">
              <w:t>OFF</w:t>
            </w:r>
          </w:p>
        </w:tc>
        <w:tc>
          <w:tcPr>
            <w:tcW w:w="2758" w:type="dxa"/>
          </w:tcPr>
          <w:p w:rsidR="003C6ED7" w:rsidRPr="006267E7" w:rsidRDefault="003C6ED7" w:rsidP="007F0BAE">
            <w:pPr>
              <w:pStyle w:val="CodeStyle"/>
            </w:pPr>
            <w:r w:rsidRPr="006267E7">
              <w:t>OFF</w:t>
            </w:r>
          </w:p>
        </w:tc>
        <w:tc>
          <w:tcPr>
            <w:tcW w:w="2758" w:type="dxa"/>
          </w:tcPr>
          <w:p w:rsidR="003C6ED7" w:rsidRPr="006267E7" w:rsidRDefault="003C6ED7" w:rsidP="007F0BAE">
            <w:pPr>
              <w:pStyle w:val="CodeStyle"/>
            </w:pPr>
            <w:r w:rsidRPr="006267E7">
              <w:t>OFF</w:t>
            </w:r>
          </w:p>
        </w:tc>
      </w:tr>
      <w:tr w:rsidR="003C6ED7" w:rsidRPr="006267E7">
        <w:tc>
          <w:tcPr>
            <w:tcW w:w="2757" w:type="dxa"/>
          </w:tcPr>
          <w:p w:rsidR="003C6ED7" w:rsidRPr="006267E7" w:rsidRDefault="003C6ED7" w:rsidP="007F0BAE">
            <w:pPr>
              <w:pStyle w:val="CodeStyle"/>
            </w:pPr>
            <w:r w:rsidRPr="006267E7">
              <w:t>J</w:t>
            </w:r>
          </w:p>
        </w:tc>
        <w:tc>
          <w:tcPr>
            <w:tcW w:w="2757" w:type="dxa"/>
          </w:tcPr>
          <w:p w:rsidR="003C6ED7" w:rsidRPr="006267E7" w:rsidRDefault="003C6ED7" w:rsidP="007F0BAE">
            <w:pPr>
              <w:pStyle w:val="CodeStyle"/>
            </w:pPr>
            <w:r w:rsidRPr="006267E7">
              <w:t>ON</w:t>
            </w:r>
          </w:p>
        </w:tc>
        <w:tc>
          <w:tcPr>
            <w:tcW w:w="2758" w:type="dxa"/>
          </w:tcPr>
          <w:p w:rsidR="003C6ED7" w:rsidRPr="006267E7" w:rsidRDefault="003C6ED7" w:rsidP="007F0BAE">
            <w:pPr>
              <w:pStyle w:val="CodeStyle"/>
            </w:pPr>
            <w:r w:rsidRPr="006267E7">
              <w:t>OFF</w:t>
            </w:r>
          </w:p>
        </w:tc>
        <w:tc>
          <w:tcPr>
            <w:tcW w:w="2758" w:type="dxa"/>
          </w:tcPr>
          <w:p w:rsidR="003C6ED7" w:rsidRPr="006267E7" w:rsidRDefault="003C6ED7" w:rsidP="007F0BAE">
            <w:pPr>
              <w:pStyle w:val="CodeStyle"/>
            </w:pPr>
            <w:r w:rsidRPr="006267E7">
              <w:t>OFF</w:t>
            </w:r>
          </w:p>
        </w:tc>
        <w:tc>
          <w:tcPr>
            <w:tcW w:w="2758" w:type="dxa"/>
          </w:tcPr>
          <w:p w:rsidR="003C6ED7" w:rsidRPr="006267E7" w:rsidRDefault="003C6ED7" w:rsidP="007F0BAE">
            <w:pPr>
              <w:pStyle w:val="CodeStyle"/>
            </w:pPr>
            <w:r w:rsidRPr="006267E7">
              <w:t>ON</w:t>
            </w:r>
          </w:p>
        </w:tc>
      </w:tr>
      <w:tr w:rsidR="003C6ED7" w:rsidRPr="006267E7">
        <w:tc>
          <w:tcPr>
            <w:tcW w:w="2757" w:type="dxa"/>
          </w:tcPr>
          <w:p w:rsidR="003C6ED7" w:rsidRPr="006267E7" w:rsidRDefault="003C6ED7" w:rsidP="007F0BAE">
            <w:pPr>
              <w:pStyle w:val="CodeStyle"/>
            </w:pPr>
            <w:r w:rsidRPr="006267E7">
              <w:t>K</w:t>
            </w:r>
          </w:p>
        </w:tc>
        <w:tc>
          <w:tcPr>
            <w:tcW w:w="2757" w:type="dxa"/>
          </w:tcPr>
          <w:p w:rsidR="003C6ED7" w:rsidRPr="006267E7" w:rsidRDefault="003C6ED7" w:rsidP="007F0BAE">
            <w:pPr>
              <w:pStyle w:val="CodeStyle"/>
            </w:pPr>
            <w:r w:rsidRPr="006267E7">
              <w:t>ON</w:t>
            </w:r>
          </w:p>
        </w:tc>
        <w:tc>
          <w:tcPr>
            <w:tcW w:w="2758" w:type="dxa"/>
          </w:tcPr>
          <w:p w:rsidR="003C6ED7" w:rsidRPr="006267E7" w:rsidRDefault="003C6ED7" w:rsidP="007F0BAE">
            <w:pPr>
              <w:pStyle w:val="CodeStyle"/>
            </w:pPr>
            <w:r w:rsidRPr="006267E7">
              <w:t>OFF</w:t>
            </w:r>
          </w:p>
        </w:tc>
        <w:tc>
          <w:tcPr>
            <w:tcW w:w="2758" w:type="dxa"/>
          </w:tcPr>
          <w:p w:rsidR="003C6ED7" w:rsidRPr="006267E7" w:rsidRDefault="003C6ED7" w:rsidP="007F0BAE">
            <w:pPr>
              <w:pStyle w:val="CodeStyle"/>
            </w:pPr>
            <w:r w:rsidRPr="006267E7">
              <w:t>ON</w:t>
            </w:r>
          </w:p>
        </w:tc>
        <w:tc>
          <w:tcPr>
            <w:tcW w:w="2758" w:type="dxa"/>
          </w:tcPr>
          <w:p w:rsidR="003C6ED7" w:rsidRPr="006267E7" w:rsidRDefault="003C6ED7" w:rsidP="007F0BAE">
            <w:pPr>
              <w:pStyle w:val="CodeStyle"/>
            </w:pPr>
            <w:r w:rsidRPr="006267E7">
              <w:t>OFF</w:t>
            </w:r>
          </w:p>
        </w:tc>
      </w:tr>
      <w:tr w:rsidR="003C6ED7" w:rsidRPr="006267E7">
        <w:tc>
          <w:tcPr>
            <w:tcW w:w="2757" w:type="dxa"/>
          </w:tcPr>
          <w:p w:rsidR="003C6ED7" w:rsidRPr="006267E7" w:rsidRDefault="003C6ED7" w:rsidP="007F0BAE">
            <w:pPr>
              <w:pStyle w:val="CodeStyle"/>
            </w:pPr>
            <w:r w:rsidRPr="006267E7">
              <w:t>L</w:t>
            </w:r>
          </w:p>
        </w:tc>
        <w:tc>
          <w:tcPr>
            <w:tcW w:w="2757" w:type="dxa"/>
          </w:tcPr>
          <w:p w:rsidR="003C6ED7" w:rsidRPr="006267E7" w:rsidRDefault="003C6ED7" w:rsidP="007F0BAE">
            <w:pPr>
              <w:pStyle w:val="CodeStyle"/>
            </w:pPr>
            <w:r w:rsidRPr="006267E7">
              <w:t>ON</w:t>
            </w:r>
          </w:p>
        </w:tc>
        <w:tc>
          <w:tcPr>
            <w:tcW w:w="2758" w:type="dxa"/>
          </w:tcPr>
          <w:p w:rsidR="003C6ED7" w:rsidRPr="006267E7" w:rsidRDefault="003C6ED7" w:rsidP="007F0BAE">
            <w:pPr>
              <w:pStyle w:val="CodeStyle"/>
            </w:pPr>
            <w:r w:rsidRPr="006267E7">
              <w:t>OFF</w:t>
            </w:r>
          </w:p>
        </w:tc>
        <w:tc>
          <w:tcPr>
            <w:tcW w:w="2758" w:type="dxa"/>
          </w:tcPr>
          <w:p w:rsidR="003C6ED7" w:rsidRPr="006267E7" w:rsidRDefault="003C6ED7" w:rsidP="007F0BAE">
            <w:pPr>
              <w:pStyle w:val="CodeStyle"/>
            </w:pPr>
            <w:r w:rsidRPr="006267E7">
              <w:t>ON</w:t>
            </w:r>
          </w:p>
        </w:tc>
        <w:tc>
          <w:tcPr>
            <w:tcW w:w="2758" w:type="dxa"/>
          </w:tcPr>
          <w:p w:rsidR="003C6ED7" w:rsidRPr="006267E7" w:rsidRDefault="003C6ED7" w:rsidP="007F0BAE">
            <w:pPr>
              <w:pStyle w:val="CodeStyle"/>
            </w:pPr>
            <w:r w:rsidRPr="006267E7">
              <w:t>ON</w:t>
            </w:r>
          </w:p>
        </w:tc>
      </w:tr>
      <w:tr w:rsidR="003C6ED7" w:rsidRPr="006267E7">
        <w:tc>
          <w:tcPr>
            <w:tcW w:w="2757" w:type="dxa"/>
          </w:tcPr>
          <w:p w:rsidR="003C6ED7" w:rsidRPr="006267E7" w:rsidRDefault="003C6ED7" w:rsidP="007F0BAE">
            <w:pPr>
              <w:pStyle w:val="CodeStyle"/>
            </w:pPr>
            <w:r w:rsidRPr="006267E7">
              <w:t>M</w:t>
            </w:r>
          </w:p>
        </w:tc>
        <w:tc>
          <w:tcPr>
            <w:tcW w:w="2757" w:type="dxa"/>
          </w:tcPr>
          <w:p w:rsidR="003C6ED7" w:rsidRPr="006267E7" w:rsidRDefault="003C6ED7" w:rsidP="007F0BAE">
            <w:pPr>
              <w:pStyle w:val="CodeStyle"/>
            </w:pPr>
            <w:r w:rsidRPr="006267E7">
              <w:t>ON</w:t>
            </w:r>
          </w:p>
        </w:tc>
        <w:tc>
          <w:tcPr>
            <w:tcW w:w="2758" w:type="dxa"/>
          </w:tcPr>
          <w:p w:rsidR="003C6ED7" w:rsidRPr="006267E7" w:rsidRDefault="003C6ED7" w:rsidP="007F0BAE">
            <w:pPr>
              <w:pStyle w:val="CodeStyle"/>
            </w:pPr>
            <w:r w:rsidRPr="006267E7">
              <w:t>ON</w:t>
            </w:r>
          </w:p>
        </w:tc>
        <w:tc>
          <w:tcPr>
            <w:tcW w:w="2758" w:type="dxa"/>
          </w:tcPr>
          <w:p w:rsidR="003C6ED7" w:rsidRPr="006267E7" w:rsidRDefault="003C6ED7" w:rsidP="007F0BAE">
            <w:pPr>
              <w:pStyle w:val="CodeStyle"/>
            </w:pPr>
            <w:r w:rsidRPr="006267E7">
              <w:t>OFF</w:t>
            </w:r>
          </w:p>
        </w:tc>
        <w:tc>
          <w:tcPr>
            <w:tcW w:w="2758" w:type="dxa"/>
          </w:tcPr>
          <w:p w:rsidR="003C6ED7" w:rsidRPr="006267E7" w:rsidRDefault="003C6ED7" w:rsidP="007F0BAE">
            <w:pPr>
              <w:pStyle w:val="CodeStyle"/>
            </w:pPr>
            <w:r w:rsidRPr="006267E7">
              <w:t>OFF</w:t>
            </w:r>
          </w:p>
        </w:tc>
      </w:tr>
      <w:tr w:rsidR="003C6ED7" w:rsidRPr="006267E7">
        <w:tc>
          <w:tcPr>
            <w:tcW w:w="2757" w:type="dxa"/>
          </w:tcPr>
          <w:p w:rsidR="003C6ED7" w:rsidRPr="006267E7" w:rsidRDefault="003C6ED7" w:rsidP="007F0BAE">
            <w:pPr>
              <w:pStyle w:val="CodeStyle"/>
            </w:pPr>
            <w:r w:rsidRPr="006267E7">
              <w:t>N</w:t>
            </w:r>
          </w:p>
        </w:tc>
        <w:tc>
          <w:tcPr>
            <w:tcW w:w="2757" w:type="dxa"/>
          </w:tcPr>
          <w:p w:rsidR="003C6ED7" w:rsidRPr="006267E7" w:rsidRDefault="003C6ED7" w:rsidP="007F0BAE">
            <w:pPr>
              <w:pStyle w:val="CodeStyle"/>
            </w:pPr>
            <w:r w:rsidRPr="006267E7">
              <w:t>ON</w:t>
            </w:r>
          </w:p>
        </w:tc>
        <w:tc>
          <w:tcPr>
            <w:tcW w:w="2758" w:type="dxa"/>
          </w:tcPr>
          <w:p w:rsidR="003C6ED7" w:rsidRPr="006267E7" w:rsidRDefault="003C6ED7" w:rsidP="007F0BAE">
            <w:pPr>
              <w:pStyle w:val="CodeStyle"/>
            </w:pPr>
            <w:r w:rsidRPr="006267E7">
              <w:t>ON</w:t>
            </w:r>
          </w:p>
        </w:tc>
        <w:tc>
          <w:tcPr>
            <w:tcW w:w="2758" w:type="dxa"/>
          </w:tcPr>
          <w:p w:rsidR="003C6ED7" w:rsidRPr="006267E7" w:rsidRDefault="003C6ED7" w:rsidP="007F0BAE">
            <w:pPr>
              <w:pStyle w:val="CodeStyle"/>
            </w:pPr>
            <w:r w:rsidRPr="006267E7">
              <w:t>OFF</w:t>
            </w:r>
          </w:p>
        </w:tc>
        <w:tc>
          <w:tcPr>
            <w:tcW w:w="2758" w:type="dxa"/>
          </w:tcPr>
          <w:p w:rsidR="003C6ED7" w:rsidRPr="006267E7" w:rsidRDefault="003C6ED7" w:rsidP="007F0BAE">
            <w:pPr>
              <w:pStyle w:val="CodeStyle"/>
            </w:pPr>
            <w:r w:rsidRPr="006267E7">
              <w:t>ON</w:t>
            </w:r>
          </w:p>
        </w:tc>
      </w:tr>
      <w:tr w:rsidR="003C6ED7" w:rsidRPr="006267E7">
        <w:tc>
          <w:tcPr>
            <w:tcW w:w="2757" w:type="dxa"/>
          </w:tcPr>
          <w:p w:rsidR="003C6ED7" w:rsidRPr="006267E7" w:rsidRDefault="003C6ED7" w:rsidP="007F0BAE">
            <w:pPr>
              <w:pStyle w:val="CodeStyle"/>
            </w:pPr>
            <w:r w:rsidRPr="006267E7">
              <w:t>O</w:t>
            </w:r>
          </w:p>
        </w:tc>
        <w:tc>
          <w:tcPr>
            <w:tcW w:w="2757" w:type="dxa"/>
          </w:tcPr>
          <w:p w:rsidR="003C6ED7" w:rsidRPr="006267E7" w:rsidRDefault="003C6ED7" w:rsidP="007F0BAE">
            <w:pPr>
              <w:pStyle w:val="CodeStyle"/>
            </w:pPr>
            <w:r w:rsidRPr="006267E7">
              <w:t>ON</w:t>
            </w:r>
          </w:p>
        </w:tc>
        <w:tc>
          <w:tcPr>
            <w:tcW w:w="2758" w:type="dxa"/>
          </w:tcPr>
          <w:p w:rsidR="003C6ED7" w:rsidRPr="006267E7" w:rsidRDefault="003C6ED7" w:rsidP="007F0BAE">
            <w:pPr>
              <w:pStyle w:val="CodeStyle"/>
            </w:pPr>
            <w:r w:rsidRPr="006267E7">
              <w:t>ON</w:t>
            </w:r>
          </w:p>
        </w:tc>
        <w:tc>
          <w:tcPr>
            <w:tcW w:w="2758" w:type="dxa"/>
          </w:tcPr>
          <w:p w:rsidR="003C6ED7" w:rsidRPr="006267E7" w:rsidRDefault="003C6ED7" w:rsidP="007F0BAE">
            <w:pPr>
              <w:pStyle w:val="CodeStyle"/>
            </w:pPr>
            <w:r w:rsidRPr="006267E7">
              <w:t>ON</w:t>
            </w:r>
          </w:p>
        </w:tc>
        <w:tc>
          <w:tcPr>
            <w:tcW w:w="2758" w:type="dxa"/>
          </w:tcPr>
          <w:p w:rsidR="003C6ED7" w:rsidRPr="006267E7" w:rsidRDefault="003C6ED7" w:rsidP="007F0BAE">
            <w:pPr>
              <w:pStyle w:val="CodeStyle"/>
            </w:pPr>
            <w:r w:rsidRPr="006267E7">
              <w:t>OFF</w:t>
            </w:r>
          </w:p>
        </w:tc>
      </w:tr>
      <w:tr w:rsidR="003C6ED7" w:rsidRPr="006267E7">
        <w:tc>
          <w:tcPr>
            <w:tcW w:w="2757" w:type="dxa"/>
          </w:tcPr>
          <w:p w:rsidR="003C6ED7" w:rsidRPr="006267E7" w:rsidRDefault="003C6ED7" w:rsidP="007F0BAE">
            <w:pPr>
              <w:pStyle w:val="CodeStyle"/>
            </w:pPr>
            <w:r w:rsidRPr="006267E7">
              <w:t>P</w:t>
            </w:r>
          </w:p>
        </w:tc>
        <w:tc>
          <w:tcPr>
            <w:tcW w:w="2757" w:type="dxa"/>
          </w:tcPr>
          <w:p w:rsidR="003C6ED7" w:rsidRPr="006267E7" w:rsidRDefault="003C6ED7" w:rsidP="007F0BAE">
            <w:pPr>
              <w:pStyle w:val="CodeStyle"/>
            </w:pPr>
            <w:r w:rsidRPr="006267E7">
              <w:t>ON</w:t>
            </w:r>
          </w:p>
        </w:tc>
        <w:tc>
          <w:tcPr>
            <w:tcW w:w="2758" w:type="dxa"/>
          </w:tcPr>
          <w:p w:rsidR="003C6ED7" w:rsidRPr="006267E7" w:rsidRDefault="003C6ED7" w:rsidP="007F0BAE">
            <w:pPr>
              <w:pStyle w:val="CodeStyle"/>
            </w:pPr>
            <w:r w:rsidRPr="006267E7">
              <w:t>ON</w:t>
            </w:r>
          </w:p>
        </w:tc>
        <w:tc>
          <w:tcPr>
            <w:tcW w:w="2758" w:type="dxa"/>
          </w:tcPr>
          <w:p w:rsidR="003C6ED7" w:rsidRPr="006267E7" w:rsidRDefault="003C6ED7" w:rsidP="007F0BAE">
            <w:pPr>
              <w:pStyle w:val="CodeStyle"/>
            </w:pPr>
            <w:r w:rsidRPr="006267E7">
              <w:t>ON</w:t>
            </w:r>
          </w:p>
        </w:tc>
        <w:tc>
          <w:tcPr>
            <w:tcW w:w="2758" w:type="dxa"/>
          </w:tcPr>
          <w:p w:rsidR="003C6ED7" w:rsidRPr="006267E7" w:rsidRDefault="003C6ED7" w:rsidP="007F0BAE">
            <w:pPr>
              <w:pStyle w:val="CodeStyle"/>
            </w:pPr>
            <w:r w:rsidRPr="006267E7">
              <w:t>ON</w:t>
            </w:r>
          </w:p>
        </w:tc>
      </w:tr>
    </w:tbl>
    <w:p w:rsidR="003C6ED7" w:rsidRPr="006267E7" w:rsidRDefault="003C6ED7" w:rsidP="00046455">
      <w:pPr>
        <w:pStyle w:val="BodyText"/>
      </w:pPr>
      <w:r w:rsidRPr="006267E7">
        <w:t>Table 5. Meaning of the 2</w:t>
      </w:r>
      <w:r w:rsidRPr="006267E7">
        <w:rPr>
          <w:vertAlign w:val="superscript"/>
        </w:rPr>
        <w:t>nd</w:t>
      </w:r>
      <w:r w:rsidRPr="006267E7">
        <w:t xml:space="preserve"> </w:t>
      </w:r>
      <w:proofErr w:type="spellStart"/>
      <w:r w:rsidRPr="006267E7">
        <w:t>SaveOpt</w:t>
      </w:r>
      <w:proofErr w:type="spellEnd"/>
      <w:r w:rsidRPr="006267E7">
        <w:t xml:space="preserve"> letter.</w:t>
      </w:r>
    </w:p>
    <w:tbl>
      <w:tblPr>
        <w:tblStyle w:val="TableGrid"/>
        <w:tblW w:w="0" w:type="auto"/>
        <w:tblLook w:val="01E0" w:firstRow="1" w:lastRow="1" w:firstColumn="1" w:lastColumn="1" w:noHBand="0" w:noVBand="0"/>
      </w:tblPr>
      <w:tblGrid>
        <w:gridCol w:w="2757"/>
        <w:gridCol w:w="2757"/>
        <w:gridCol w:w="2758"/>
      </w:tblGrid>
      <w:tr w:rsidR="003C6ED7" w:rsidRPr="006267E7">
        <w:tc>
          <w:tcPr>
            <w:tcW w:w="2757" w:type="dxa"/>
          </w:tcPr>
          <w:p w:rsidR="003C6ED7" w:rsidRPr="006267E7" w:rsidRDefault="003C6ED7" w:rsidP="007F0BAE">
            <w:pPr>
              <w:pStyle w:val="CodeStyle"/>
            </w:pPr>
            <w:r w:rsidRPr="006267E7">
              <w:t>Letter</w:t>
            </w:r>
          </w:p>
        </w:tc>
        <w:tc>
          <w:tcPr>
            <w:tcW w:w="2757" w:type="dxa"/>
          </w:tcPr>
          <w:p w:rsidR="003C6ED7" w:rsidRPr="006267E7" w:rsidRDefault="003C6ED7" w:rsidP="007F0BAE">
            <w:pPr>
              <w:pStyle w:val="CodeStyle"/>
            </w:pPr>
            <w:proofErr w:type="spellStart"/>
            <w:r w:rsidRPr="006267E7">
              <w:t>Ket</w:t>
            </w:r>
            <w:proofErr w:type="spellEnd"/>
          </w:p>
        </w:tc>
        <w:tc>
          <w:tcPr>
            <w:tcW w:w="2758" w:type="dxa"/>
          </w:tcPr>
          <w:p w:rsidR="003C6ED7" w:rsidRPr="006267E7" w:rsidRDefault="003C6ED7" w:rsidP="007F0BAE">
            <w:pPr>
              <w:pStyle w:val="CodeStyle"/>
            </w:pPr>
            <w:r w:rsidRPr="006267E7">
              <w:t>15T</w:t>
            </w:r>
          </w:p>
        </w:tc>
      </w:tr>
      <w:tr w:rsidR="003C6ED7" w:rsidRPr="006267E7">
        <w:tc>
          <w:tcPr>
            <w:tcW w:w="2757" w:type="dxa"/>
          </w:tcPr>
          <w:p w:rsidR="003C6ED7" w:rsidRPr="006267E7" w:rsidRDefault="003C6ED7" w:rsidP="007F0BAE">
            <w:pPr>
              <w:pStyle w:val="CodeStyle"/>
            </w:pPr>
            <w:r w:rsidRPr="006267E7">
              <w:t>A</w:t>
            </w:r>
          </w:p>
        </w:tc>
        <w:tc>
          <w:tcPr>
            <w:tcW w:w="2757" w:type="dxa"/>
          </w:tcPr>
          <w:p w:rsidR="003C6ED7" w:rsidRPr="006267E7" w:rsidRDefault="003C6ED7" w:rsidP="007F0BAE">
            <w:pPr>
              <w:pStyle w:val="CodeStyle"/>
            </w:pPr>
            <w:r w:rsidRPr="006267E7">
              <w:t>OFF</w:t>
            </w:r>
          </w:p>
        </w:tc>
        <w:tc>
          <w:tcPr>
            <w:tcW w:w="2758" w:type="dxa"/>
          </w:tcPr>
          <w:p w:rsidR="003C6ED7" w:rsidRPr="006267E7" w:rsidRDefault="003C6ED7" w:rsidP="007F0BAE">
            <w:pPr>
              <w:pStyle w:val="CodeStyle"/>
            </w:pPr>
            <w:r w:rsidRPr="006267E7">
              <w:t>OFF</w:t>
            </w:r>
          </w:p>
        </w:tc>
      </w:tr>
      <w:tr w:rsidR="003C6ED7" w:rsidRPr="006267E7">
        <w:tc>
          <w:tcPr>
            <w:tcW w:w="2757" w:type="dxa"/>
          </w:tcPr>
          <w:p w:rsidR="003C6ED7" w:rsidRPr="006267E7" w:rsidRDefault="003C6ED7" w:rsidP="007F0BAE">
            <w:pPr>
              <w:pStyle w:val="CodeStyle"/>
            </w:pPr>
            <w:r w:rsidRPr="006267E7">
              <w:t>B</w:t>
            </w:r>
          </w:p>
        </w:tc>
        <w:tc>
          <w:tcPr>
            <w:tcW w:w="2757" w:type="dxa"/>
          </w:tcPr>
          <w:p w:rsidR="003C6ED7" w:rsidRPr="006267E7" w:rsidRDefault="003C6ED7" w:rsidP="007F0BAE">
            <w:pPr>
              <w:pStyle w:val="CodeStyle"/>
            </w:pPr>
            <w:r w:rsidRPr="006267E7">
              <w:t>OFF</w:t>
            </w:r>
          </w:p>
        </w:tc>
        <w:tc>
          <w:tcPr>
            <w:tcW w:w="2758" w:type="dxa"/>
          </w:tcPr>
          <w:p w:rsidR="003C6ED7" w:rsidRPr="006267E7" w:rsidRDefault="003C6ED7" w:rsidP="007F0BAE">
            <w:pPr>
              <w:pStyle w:val="CodeStyle"/>
            </w:pPr>
            <w:r w:rsidRPr="006267E7">
              <w:t>ON</w:t>
            </w:r>
          </w:p>
        </w:tc>
      </w:tr>
      <w:tr w:rsidR="003C6ED7" w:rsidRPr="006267E7">
        <w:tc>
          <w:tcPr>
            <w:tcW w:w="2757" w:type="dxa"/>
          </w:tcPr>
          <w:p w:rsidR="003C6ED7" w:rsidRPr="006267E7" w:rsidRDefault="003C6ED7" w:rsidP="007F0BAE">
            <w:pPr>
              <w:pStyle w:val="CodeStyle"/>
            </w:pPr>
            <w:r w:rsidRPr="006267E7">
              <w:t>C</w:t>
            </w:r>
          </w:p>
        </w:tc>
        <w:tc>
          <w:tcPr>
            <w:tcW w:w="2757" w:type="dxa"/>
          </w:tcPr>
          <w:p w:rsidR="003C6ED7" w:rsidRPr="006267E7" w:rsidRDefault="003C6ED7" w:rsidP="007F0BAE">
            <w:pPr>
              <w:pStyle w:val="CodeStyle"/>
            </w:pPr>
            <w:r w:rsidRPr="006267E7">
              <w:t>ON</w:t>
            </w:r>
          </w:p>
        </w:tc>
        <w:tc>
          <w:tcPr>
            <w:tcW w:w="2758" w:type="dxa"/>
          </w:tcPr>
          <w:p w:rsidR="003C6ED7" w:rsidRPr="006267E7" w:rsidRDefault="003C6ED7" w:rsidP="007F0BAE">
            <w:pPr>
              <w:pStyle w:val="CodeStyle"/>
            </w:pPr>
            <w:r w:rsidRPr="006267E7">
              <w:t>OFF</w:t>
            </w:r>
          </w:p>
        </w:tc>
      </w:tr>
      <w:tr w:rsidR="003C6ED7" w:rsidRPr="006267E7">
        <w:tc>
          <w:tcPr>
            <w:tcW w:w="2757" w:type="dxa"/>
          </w:tcPr>
          <w:p w:rsidR="003C6ED7" w:rsidRPr="006267E7" w:rsidRDefault="003C6ED7" w:rsidP="007F0BAE">
            <w:pPr>
              <w:pStyle w:val="CodeStyle"/>
            </w:pPr>
            <w:r w:rsidRPr="006267E7">
              <w:t>D</w:t>
            </w:r>
          </w:p>
        </w:tc>
        <w:tc>
          <w:tcPr>
            <w:tcW w:w="2757" w:type="dxa"/>
          </w:tcPr>
          <w:p w:rsidR="003C6ED7" w:rsidRPr="006267E7" w:rsidRDefault="003C6ED7" w:rsidP="007F0BAE">
            <w:pPr>
              <w:pStyle w:val="CodeStyle"/>
            </w:pPr>
            <w:r w:rsidRPr="006267E7">
              <w:t>ON</w:t>
            </w:r>
          </w:p>
        </w:tc>
        <w:tc>
          <w:tcPr>
            <w:tcW w:w="2758" w:type="dxa"/>
          </w:tcPr>
          <w:p w:rsidR="003C6ED7" w:rsidRPr="006267E7" w:rsidRDefault="003C6ED7" w:rsidP="007F0BAE">
            <w:pPr>
              <w:pStyle w:val="CodeStyle"/>
            </w:pPr>
            <w:r w:rsidRPr="006267E7">
              <w:t>ON</w:t>
            </w:r>
          </w:p>
        </w:tc>
      </w:tr>
    </w:tbl>
    <w:p w:rsidR="003C6ED7" w:rsidRPr="006267E7" w:rsidRDefault="003C6ED7" w:rsidP="00046455">
      <w:pPr>
        <w:pStyle w:val="BodyText"/>
      </w:pPr>
      <w:r w:rsidRPr="006267E7">
        <w:t>Examples:</w:t>
      </w:r>
    </w:p>
    <w:p w:rsidR="003C6ED7" w:rsidRPr="006267E7" w:rsidRDefault="003C6ED7" w:rsidP="00046455">
      <w:pPr>
        <w:pStyle w:val="CodeStyle"/>
      </w:pPr>
      <w:r w:rsidRPr="006267E7">
        <w:t>InChI=1/C9H11NO2.Na/c1-3-5(7(3)9(10)12)6-4(2)8(6)11;/h5-6,11H,1-2H</w:t>
      </w:r>
      <w:proofErr w:type="gramStart"/>
      <w:r w:rsidRPr="006267E7">
        <w:t>3,(</w:t>
      </w:r>
      <w:proofErr w:type="gramEnd"/>
      <w:r w:rsidRPr="006267E7">
        <w:t>H2,10,12);/q;+1/p-1/t5?,6?;/i/hD/fC9H10NO2.Na/h11h,10H2;/q-1;m/i10D;\OA</w:t>
      </w:r>
    </w:p>
    <w:p w:rsidR="003C6ED7" w:rsidRPr="006267E7" w:rsidRDefault="003C6ED7" w:rsidP="00046455">
      <w:pPr>
        <w:pStyle w:val="BodyText"/>
      </w:pPr>
      <w:r w:rsidRPr="006267E7">
        <w:t>(this identifier was created with options /</w:t>
      </w:r>
      <w:proofErr w:type="spellStart"/>
      <w:r w:rsidRPr="006267E7">
        <w:t>RecMet</w:t>
      </w:r>
      <w:proofErr w:type="spellEnd"/>
      <w:r w:rsidRPr="006267E7">
        <w:t xml:space="preserve"> /</w:t>
      </w:r>
      <w:proofErr w:type="spellStart"/>
      <w:r w:rsidRPr="006267E7">
        <w:t>FixedH</w:t>
      </w:r>
      <w:proofErr w:type="spellEnd"/>
      <w:r w:rsidRPr="006267E7">
        <w:t xml:space="preserve"> /SUU and /</w:t>
      </w:r>
      <w:proofErr w:type="spellStart"/>
      <w:r w:rsidRPr="006267E7">
        <w:t>SaveOpt</w:t>
      </w:r>
      <w:proofErr w:type="spellEnd"/>
      <w:r w:rsidRPr="006267E7">
        <w:t>)</w:t>
      </w:r>
    </w:p>
    <w:p w:rsidR="003C6ED7" w:rsidRPr="006267E7" w:rsidRDefault="003C6ED7" w:rsidP="00046455">
      <w:pPr>
        <w:pStyle w:val="CodeStyle"/>
      </w:pPr>
      <w:r w:rsidRPr="006267E7">
        <w:t>InChI=1/C9H11NO2.Na/c1-3-5(7(3)9(10)12)6-4(2)8(6)11;/h5-6,11H,1-2H</w:t>
      </w:r>
      <w:proofErr w:type="gramStart"/>
      <w:r w:rsidRPr="006267E7">
        <w:t>3,(</w:t>
      </w:r>
      <w:proofErr w:type="gramEnd"/>
      <w:r w:rsidRPr="006267E7">
        <w:t>H2,10,12);/q;+1/p-1/t5?,6?;/i/hD\KA</w:t>
      </w:r>
    </w:p>
    <w:p w:rsidR="003C6ED7" w:rsidRPr="006267E7" w:rsidRDefault="003C6ED7" w:rsidP="00046455">
      <w:pPr>
        <w:pStyle w:val="BodyText"/>
      </w:pPr>
      <w:r w:rsidRPr="006267E7">
        <w:t>(this identifier was created for the same input structure with options /</w:t>
      </w:r>
      <w:proofErr w:type="spellStart"/>
      <w:r w:rsidRPr="006267E7">
        <w:t>RecMet</w:t>
      </w:r>
      <w:proofErr w:type="spellEnd"/>
      <w:r w:rsidRPr="006267E7">
        <w:t xml:space="preserve"> /SUU and /</w:t>
      </w:r>
      <w:proofErr w:type="spellStart"/>
      <w:r w:rsidRPr="006267E7">
        <w:t>SaveOpt</w:t>
      </w:r>
      <w:proofErr w:type="spellEnd"/>
      <w:r w:rsidRPr="006267E7">
        <w:t>)</w:t>
      </w:r>
    </w:p>
    <w:p w:rsidR="003C6ED7" w:rsidRPr="006267E7" w:rsidRDefault="003C6ED7" w:rsidP="00046455">
      <w:pPr>
        <w:pStyle w:val="CodeStyle"/>
      </w:pPr>
      <w:r w:rsidRPr="006267E7">
        <w:lastRenderedPageBreak/>
        <w:t>InChI=1S/C9H11NO2.Na/c1-3-5(7(3)9(10)12)6-4(2)8(6)11;/h5-6,11H,1-2H</w:t>
      </w:r>
      <w:proofErr w:type="gramStart"/>
      <w:r w:rsidRPr="006267E7">
        <w:t>3,(</w:t>
      </w:r>
      <w:proofErr w:type="gramEnd"/>
      <w:r w:rsidRPr="006267E7">
        <w:t>H2,10,12);/q;+1/p-1/i/hD</w:t>
      </w:r>
    </w:p>
    <w:p w:rsidR="003C6ED7" w:rsidRPr="0064745B" w:rsidRDefault="003C6ED7" w:rsidP="00046455">
      <w:pPr>
        <w:pStyle w:val="BodyText"/>
      </w:pPr>
      <w:r w:rsidRPr="006267E7">
        <w:t xml:space="preserve">(this identifier was created for the same input structure with no </w:t>
      </w:r>
      <w:proofErr w:type="spellStart"/>
      <w:r w:rsidRPr="006267E7">
        <w:t>InChI</w:t>
      </w:r>
      <w:proofErr w:type="spellEnd"/>
      <w:r w:rsidRPr="006267E7">
        <w:t xml:space="preserve"> creation options)</w:t>
      </w:r>
    </w:p>
    <w:p w:rsidR="00261BE2" w:rsidRDefault="00261BE2" w:rsidP="007F0BAE">
      <w:pPr>
        <w:pStyle w:val="BodyText"/>
      </w:pPr>
      <w:r>
        <w:t xml:space="preserve">The next table summarizes </w:t>
      </w:r>
      <w:r w:rsidR="00214CC1">
        <w:t xml:space="preserve">the </w:t>
      </w:r>
      <w:r>
        <w:t xml:space="preserve">availability of various options in the </w:t>
      </w:r>
      <w:r w:rsidR="00214CC1">
        <w:t xml:space="preserve">various </w:t>
      </w:r>
      <w:r>
        <w:t xml:space="preserve">parts of </w:t>
      </w:r>
      <w:r w:rsidR="00214CC1">
        <w:t xml:space="preserve">the </w:t>
      </w:r>
      <w:del w:id="389" w:author="Igor P" w:date="2016-09-03T16:39:00Z">
        <w:r w:rsidDel="00960D1D">
          <w:delText>InChI software</w:delText>
        </w:r>
      </w:del>
      <w:proofErr w:type="spellStart"/>
      <w:ins w:id="390" w:author="Igor P" w:date="2016-09-03T16:39:00Z">
        <w:r w:rsidR="00960D1D">
          <w:t>InChI</w:t>
        </w:r>
        <w:proofErr w:type="spellEnd"/>
        <w:r w:rsidR="00960D1D">
          <w:t xml:space="preserve"> Software</w:t>
        </w:r>
      </w:ins>
      <w:r>
        <w:t>.</w:t>
      </w:r>
    </w:p>
    <w:p w:rsidR="007F0BAE" w:rsidRPr="006267E7" w:rsidRDefault="007F0BAE" w:rsidP="007F0BAE">
      <w:pPr>
        <w:pStyle w:val="BodyText"/>
      </w:pPr>
      <w:r w:rsidRPr="006267E7">
        <w:t xml:space="preserve">Table </w:t>
      </w:r>
      <w:r>
        <w:t>6</w:t>
      </w:r>
      <w:r w:rsidRPr="006267E7">
        <w:t xml:space="preserve">. </w:t>
      </w:r>
      <w:r>
        <w:t xml:space="preserve">Availability of </w:t>
      </w:r>
      <w:del w:id="391" w:author="Igor P" w:date="2016-09-03T16:39:00Z">
        <w:r w:rsidDel="00960D1D">
          <w:delText>InChI software</w:delText>
        </w:r>
      </w:del>
      <w:proofErr w:type="spellStart"/>
      <w:ins w:id="392" w:author="Igor P" w:date="2016-09-03T16:39:00Z">
        <w:r w:rsidR="00960D1D">
          <w:t>InChI</w:t>
        </w:r>
        <w:proofErr w:type="spellEnd"/>
        <w:r w:rsidR="00960D1D">
          <w:t xml:space="preserve"> Software</w:t>
        </w:r>
      </w:ins>
      <w:r>
        <w:t xml:space="preserve"> options</w:t>
      </w:r>
      <w:r w:rsidRPr="006267E7">
        <w:t>.</w:t>
      </w:r>
    </w:p>
    <w:tbl>
      <w:tblPr>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81"/>
        <w:gridCol w:w="1344"/>
        <w:gridCol w:w="660"/>
        <w:gridCol w:w="158"/>
        <w:gridCol w:w="2535"/>
        <w:gridCol w:w="3227"/>
        <w:tblGridChange w:id="393">
          <w:tblGrid>
            <w:gridCol w:w="1081"/>
            <w:gridCol w:w="937"/>
            <w:gridCol w:w="1067"/>
            <w:gridCol w:w="158"/>
            <w:gridCol w:w="2535"/>
            <w:gridCol w:w="3227"/>
          </w:tblGrid>
        </w:tblGridChange>
      </w:tblGrid>
      <w:tr w:rsidR="00A50343">
        <w:trPr>
          <w:cantSplit/>
        </w:trPr>
        <w:tc>
          <w:tcPr>
            <w:tcW w:w="3085" w:type="dxa"/>
            <w:gridSpan w:val="3"/>
            <w:vAlign w:val="center"/>
          </w:tcPr>
          <w:p w:rsidR="005748BD" w:rsidRPr="00511C93" w:rsidRDefault="005748BD" w:rsidP="007F0BAE">
            <w:pPr>
              <w:pStyle w:val="CodeStyle"/>
              <w:rPr>
                <w:rFonts w:ascii="Times New Roman" w:hAnsi="Times New Roman" w:cs="Times New Roman"/>
              </w:rPr>
            </w:pPr>
            <w:r w:rsidRPr="00511C93">
              <w:rPr>
                <w:rFonts w:ascii="Times New Roman" w:hAnsi="Times New Roman" w:cs="Times New Roman"/>
              </w:rPr>
              <w:t xml:space="preserve">Options </w:t>
            </w:r>
            <w:r w:rsidR="00B94E6F" w:rsidRPr="00511C93">
              <w:rPr>
                <w:rFonts w:ascii="Times New Roman" w:hAnsi="Times New Roman" w:cs="Times New Roman"/>
              </w:rPr>
              <w:t>a</w:t>
            </w:r>
            <w:r w:rsidRPr="00511C93">
              <w:rPr>
                <w:rFonts w:ascii="Times New Roman" w:hAnsi="Times New Roman" w:cs="Times New Roman"/>
              </w:rPr>
              <w:t>vailability</w:t>
            </w:r>
          </w:p>
        </w:tc>
        <w:tc>
          <w:tcPr>
            <w:tcW w:w="2693" w:type="dxa"/>
            <w:gridSpan w:val="2"/>
            <w:vMerge w:val="restart"/>
            <w:vAlign w:val="center"/>
          </w:tcPr>
          <w:p w:rsidR="005748BD" w:rsidRPr="00511C93" w:rsidRDefault="005748BD" w:rsidP="007F0BAE">
            <w:pPr>
              <w:pStyle w:val="CodeStyle"/>
              <w:rPr>
                <w:rFonts w:ascii="Times New Roman" w:hAnsi="Times New Roman" w:cs="Times New Roman"/>
              </w:rPr>
            </w:pPr>
            <w:r w:rsidRPr="00511C93">
              <w:rPr>
                <w:rFonts w:ascii="Times New Roman" w:hAnsi="Times New Roman" w:cs="Times New Roman"/>
              </w:rPr>
              <w:t>Command line option (without / or – prefix)</w:t>
            </w:r>
          </w:p>
        </w:tc>
        <w:tc>
          <w:tcPr>
            <w:tcW w:w="3227" w:type="dxa"/>
            <w:vMerge w:val="restart"/>
            <w:vAlign w:val="center"/>
          </w:tcPr>
          <w:p w:rsidR="005748BD" w:rsidRPr="00511C93" w:rsidRDefault="005748BD" w:rsidP="007F0BAE">
            <w:pPr>
              <w:pStyle w:val="CodeStyle"/>
              <w:rPr>
                <w:rFonts w:ascii="Times New Roman" w:hAnsi="Times New Roman" w:cs="Times New Roman"/>
              </w:rPr>
            </w:pPr>
            <w:r w:rsidRPr="00511C93">
              <w:rPr>
                <w:rFonts w:ascii="Times New Roman" w:hAnsi="Times New Roman" w:cs="Times New Roman"/>
              </w:rPr>
              <w:t>Explanation</w:t>
            </w:r>
          </w:p>
        </w:tc>
      </w:tr>
      <w:tr w:rsidR="005748BD"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394"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cantSplit/>
          <w:trPrChange w:id="395" w:author="Igor P" w:date="2016-09-28T14:00:00Z">
            <w:trPr>
              <w:cantSplit/>
            </w:trPr>
          </w:trPrChange>
        </w:trPr>
        <w:tc>
          <w:tcPr>
            <w:tcW w:w="1081" w:type="dxa"/>
            <w:tcPrChange w:id="396" w:author="Igor P" w:date="2016-09-28T14:00:00Z">
              <w:tcPr>
                <w:tcW w:w="1081" w:type="dxa"/>
              </w:tcPr>
            </w:tcPrChange>
          </w:tcPr>
          <w:p w:rsidR="005748BD" w:rsidRPr="007F0BAE" w:rsidRDefault="007F0BAE" w:rsidP="007F0BAE">
            <w:pPr>
              <w:pStyle w:val="CodeStyle"/>
            </w:pPr>
            <w:r w:rsidRPr="007F0BAE">
              <w:br/>
            </w:r>
            <w:proofErr w:type="spellStart"/>
            <w:r w:rsidR="00D8293C" w:rsidRPr="007F0BAE">
              <w:t>winchi</w:t>
            </w:r>
            <w:proofErr w:type="spellEnd"/>
          </w:p>
        </w:tc>
        <w:tc>
          <w:tcPr>
            <w:tcW w:w="1344" w:type="dxa"/>
            <w:tcPrChange w:id="397" w:author="Igor P" w:date="2016-09-28T14:00:00Z">
              <w:tcPr>
                <w:tcW w:w="937" w:type="dxa"/>
              </w:tcPr>
            </w:tcPrChange>
          </w:tcPr>
          <w:p w:rsidR="005748BD" w:rsidRPr="007F0BAE" w:rsidRDefault="007F0BAE" w:rsidP="007F0BAE">
            <w:pPr>
              <w:pStyle w:val="CodeStyle"/>
            </w:pPr>
            <w:r w:rsidRPr="007F0BAE">
              <w:br/>
            </w:r>
            <w:r w:rsidR="0086005C" w:rsidRPr="007F0BAE">
              <w:t>inchi</w:t>
            </w:r>
            <w:ins w:id="398" w:author="Igor P" w:date="2016-09-28T14:00:00Z">
              <w:r w:rsidR="007E6D02">
                <w:t>-1</w:t>
              </w:r>
            </w:ins>
          </w:p>
        </w:tc>
        <w:tc>
          <w:tcPr>
            <w:tcW w:w="660" w:type="dxa"/>
            <w:tcPrChange w:id="399" w:author="Igor P" w:date="2016-09-28T14:00:00Z">
              <w:tcPr>
                <w:tcW w:w="1067" w:type="dxa"/>
              </w:tcPr>
            </w:tcPrChange>
          </w:tcPr>
          <w:p w:rsidR="005748BD" w:rsidRPr="007F0BAE" w:rsidRDefault="007F0BAE" w:rsidP="007F0BAE">
            <w:pPr>
              <w:pStyle w:val="CodeStyle"/>
            </w:pPr>
            <w:r>
              <w:br/>
              <w:t>API</w:t>
            </w:r>
            <w:r w:rsidR="00B94E6F">
              <w:br/>
            </w:r>
          </w:p>
        </w:tc>
        <w:tc>
          <w:tcPr>
            <w:tcW w:w="2693" w:type="dxa"/>
            <w:gridSpan w:val="2"/>
            <w:vMerge/>
            <w:tcPrChange w:id="400" w:author="Igor P" w:date="2016-09-28T14:00:00Z">
              <w:tcPr>
                <w:tcW w:w="2693" w:type="dxa"/>
                <w:gridSpan w:val="2"/>
                <w:vMerge/>
              </w:tcPr>
            </w:tcPrChange>
          </w:tcPr>
          <w:p w:rsidR="005748BD" w:rsidRDefault="005748BD" w:rsidP="007F0BAE">
            <w:pPr>
              <w:pStyle w:val="CodeStyle"/>
            </w:pPr>
          </w:p>
        </w:tc>
        <w:tc>
          <w:tcPr>
            <w:tcW w:w="3227" w:type="dxa"/>
            <w:vMerge/>
            <w:tcPrChange w:id="401" w:author="Igor P" w:date="2016-09-28T14:00:00Z">
              <w:tcPr>
                <w:tcW w:w="3227" w:type="dxa"/>
                <w:vMerge/>
              </w:tcPr>
            </w:tcPrChange>
          </w:tcPr>
          <w:p w:rsidR="005748BD" w:rsidRDefault="005748BD" w:rsidP="007F0BAE">
            <w:pPr>
              <w:pStyle w:val="CodeStyle"/>
            </w:pPr>
          </w:p>
        </w:tc>
      </w:tr>
      <w:tr w:rsidR="0044235C">
        <w:tc>
          <w:tcPr>
            <w:tcW w:w="9005" w:type="dxa"/>
            <w:gridSpan w:val="6"/>
          </w:tcPr>
          <w:p w:rsidR="0044235C" w:rsidRDefault="0044235C" w:rsidP="007F0BAE">
            <w:pPr>
              <w:pStyle w:val="CodeStyle"/>
              <w:jc w:val="center"/>
            </w:pPr>
            <w:r>
              <w:br/>
            </w:r>
            <w:r w:rsidRPr="00BF4C18">
              <w:t>Input</w:t>
            </w:r>
            <w:r>
              <w:br/>
            </w:r>
          </w:p>
        </w:tc>
      </w:tr>
      <w:tr w:rsidR="005748BD"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02"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403" w:author="Igor P" w:date="2016-09-28T14:00:00Z">
              <w:tcPr>
                <w:tcW w:w="1081" w:type="dxa"/>
              </w:tcPr>
            </w:tcPrChange>
          </w:tcPr>
          <w:p w:rsidR="0044235C" w:rsidRDefault="0044235C" w:rsidP="007F0BAE">
            <w:pPr>
              <w:pStyle w:val="CodeStyle"/>
            </w:pPr>
            <w:r>
              <w:t>-</w:t>
            </w:r>
          </w:p>
        </w:tc>
        <w:tc>
          <w:tcPr>
            <w:tcW w:w="1344" w:type="dxa"/>
            <w:tcPrChange w:id="404" w:author="Igor P" w:date="2016-09-28T14:00:00Z">
              <w:tcPr>
                <w:tcW w:w="937" w:type="dxa"/>
              </w:tcPr>
            </w:tcPrChange>
          </w:tcPr>
          <w:p w:rsidR="0044235C" w:rsidRPr="00C678B5" w:rsidRDefault="0044235C" w:rsidP="007F0BAE">
            <w:pPr>
              <w:pStyle w:val="CodeStyle"/>
            </w:pPr>
            <w:r>
              <w:t>Yes</w:t>
            </w:r>
          </w:p>
        </w:tc>
        <w:tc>
          <w:tcPr>
            <w:tcW w:w="660" w:type="dxa"/>
            <w:tcPrChange w:id="405" w:author="Igor P" w:date="2016-09-28T14:00:00Z">
              <w:tcPr>
                <w:tcW w:w="1067" w:type="dxa"/>
              </w:tcPr>
            </w:tcPrChange>
          </w:tcPr>
          <w:p w:rsidR="0044235C" w:rsidRPr="00C678B5" w:rsidRDefault="0029112C" w:rsidP="007F0BAE">
            <w:pPr>
              <w:pStyle w:val="CodeStyle"/>
            </w:pPr>
            <w:r>
              <w:t>-</w:t>
            </w:r>
          </w:p>
        </w:tc>
        <w:tc>
          <w:tcPr>
            <w:tcW w:w="2693" w:type="dxa"/>
            <w:gridSpan w:val="2"/>
            <w:tcPrChange w:id="406" w:author="Igor P" w:date="2016-09-28T14:00:00Z">
              <w:tcPr>
                <w:tcW w:w="2693" w:type="dxa"/>
                <w:gridSpan w:val="2"/>
              </w:tcPr>
            </w:tcPrChange>
          </w:tcPr>
          <w:p w:rsidR="0044235C" w:rsidRDefault="0044235C" w:rsidP="007F0BAE">
            <w:pPr>
              <w:pStyle w:val="CodeStyle"/>
            </w:pPr>
            <w:r>
              <w:t>STDIO</w:t>
            </w:r>
          </w:p>
        </w:tc>
        <w:tc>
          <w:tcPr>
            <w:tcW w:w="3227" w:type="dxa"/>
            <w:tcPrChange w:id="407" w:author="Igor P" w:date="2016-09-28T14:00:00Z">
              <w:tcPr>
                <w:tcW w:w="3227" w:type="dxa"/>
              </w:tcPr>
            </w:tcPrChange>
          </w:tcPr>
          <w:p w:rsidR="0044235C" w:rsidRPr="00511C93" w:rsidRDefault="0044235C" w:rsidP="007F0BAE">
            <w:pPr>
              <w:pStyle w:val="CodeStyle"/>
              <w:rPr>
                <w:rFonts w:ascii="Times New Roman" w:hAnsi="Times New Roman" w:cs="Times New Roman"/>
              </w:rPr>
            </w:pPr>
            <w:r w:rsidRPr="00511C93">
              <w:rPr>
                <w:rFonts w:ascii="Times New Roman" w:hAnsi="Times New Roman" w:cs="Times New Roman"/>
              </w:rPr>
              <w:t>Use standard input/output streams</w:t>
            </w:r>
          </w:p>
        </w:tc>
      </w:tr>
      <w:tr w:rsidR="005748BD"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08"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409" w:author="Igor P" w:date="2016-09-28T14:00:00Z">
              <w:tcPr>
                <w:tcW w:w="1081" w:type="dxa"/>
              </w:tcPr>
            </w:tcPrChange>
          </w:tcPr>
          <w:p w:rsidR="0044235C" w:rsidRDefault="0044235C" w:rsidP="007F0BAE">
            <w:pPr>
              <w:pStyle w:val="CodeStyle"/>
            </w:pPr>
            <w:r>
              <w:t>-</w:t>
            </w:r>
          </w:p>
        </w:tc>
        <w:tc>
          <w:tcPr>
            <w:tcW w:w="1344" w:type="dxa"/>
            <w:tcPrChange w:id="410" w:author="Igor P" w:date="2016-09-28T14:00:00Z">
              <w:tcPr>
                <w:tcW w:w="937" w:type="dxa"/>
              </w:tcPr>
            </w:tcPrChange>
          </w:tcPr>
          <w:p w:rsidR="0044235C" w:rsidRPr="00C678B5" w:rsidRDefault="0044235C" w:rsidP="007F0BAE">
            <w:pPr>
              <w:pStyle w:val="CodeStyle"/>
            </w:pPr>
            <w:r>
              <w:t>Yes</w:t>
            </w:r>
          </w:p>
        </w:tc>
        <w:tc>
          <w:tcPr>
            <w:tcW w:w="660" w:type="dxa"/>
            <w:tcPrChange w:id="411" w:author="Igor P" w:date="2016-09-28T14:00:00Z">
              <w:tcPr>
                <w:tcW w:w="1067" w:type="dxa"/>
              </w:tcPr>
            </w:tcPrChange>
          </w:tcPr>
          <w:p w:rsidR="0044235C" w:rsidRPr="00C678B5" w:rsidRDefault="0044235C" w:rsidP="007F0BAE">
            <w:pPr>
              <w:pStyle w:val="CodeStyle"/>
            </w:pPr>
            <w:r>
              <w:t>-</w:t>
            </w:r>
          </w:p>
        </w:tc>
        <w:tc>
          <w:tcPr>
            <w:tcW w:w="2693" w:type="dxa"/>
            <w:gridSpan w:val="2"/>
            <w:tcPrChange w:id="412" w:author="Igor P" w:date="2016-09-28T14:00:00Z">
              <w:tcPr>
                <w:tcW w:w="2693" w:type="dxa"/>
                <w:gridSpan w:val="2"/>
              </w:tcPr>
            </w:tcPrChange>
          </w:tcPr>
          <w:p w:rsidR="0044235C" w:rsidRDefault="0044235C" w:rsidP="007F0BAE">
            <w:pPr>
              <w:pStyle w:val="CodeStyle"/>
            </w:pPr>
            <w:proofErr w:type="spellStart"/>
            <w:r w:rsidRPr="00E64988">
              <w:t>InpAux</w:t>
            </w:r>
            <w:proofErr w:type="spellEnd"/>
          </w:p>
        </w:tc>
        <w:tc>
          <w:tcPr>
            <w:tcW w:w="3227" w:type="dxa"/>
            <w:tcPrChange w:id="413" w:author="Igor P" w:date="2016-09-28T14:00:00Z">
              <w:tcPr>
                <w:tcW w:w="3227" w:type="dxa"/>
              </w:tcPr>
            </w:tcPrChange>
          </w:tcPr>
          <w:p w:rsidR="0044235C" w:rsidRPr="00511C93" w:rsidRDefault="0044235C" w:rsidP="007F0BAE">
            <w:pPr>
              <w:pStyle w:val="CodeStyle"/>
              <w:rPr>
                <w:rFonts w:ascii="Times New Roman" w:hAnsi="Times New Roman" w:cs="Times New Roman"/>
              </w:rPr>
            </w:pPr>
            <w:r w:rsidRPr="00511C93">
              <w:rPr>
                <w:rFonts w:ascii="Times New Roman" w:hAnsi="Times New Roman" w:cs="Times New Roman"/>
              </w:rPr>
              <w:t xml:space="preserve">Input structures in </w:t>
            </w:r>
            <w:proofErr w:type="spellStart"/>
            <w:r w:rsidRPr="00511C93">
              <w:rPr>
                <w:rFonts w:ascii="Times New Roman" w:hAnsi="Times New Roman" w:cs="Times New Roman"/>
              </w:rPr>
              <w:t>InChI</w:t>
            </w:r>
            <w:proofErr w:type="spellEnd"/>
            <w:r w:rsidRPr="00511C93">
              <w:rPr>
                <w:rFonts w:ascii="Times New Roman" w:hAnsi="Times New Roman" w:cs="Times New Roman"/>
              </w:rPr>
              <w:t xml:space="preserve"> default aux. info format</w:t>
            </w:r>
          </w:p>
          <w:p w:rsidR="0044235C" w:rsidRPr="00511C93" w:rsidRDefault="0044235C" w:rsidP="007F0BAE">
            <w:pPr>
              <w:pStyle w:val="CodeStyle"/>
              <w:rPr>
                <w:rFonts w:ascii="Times New Roman" w:hAnsi="Times New Roman" w:cs="Times New Roman"/>
              </w:rPr>
            </w:pPr>
            <w:r w:rsidRPr="00511C93">
              <w:rPr>
                <w:rFonts w:ascii="Times New Roman" w:hAnsi="Times New Roman" w:cs="Times New Roman"/>
              </w:rPr>
              <w:t xml:space="preserve"> (for use with STDIO)</w:t>
            </w:r>
          </w:p>
        </w:tc>
      </w:tr>
      <w:tr w:rsidR="005748BD"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14"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415" w:author="Igor P" w:date="2016-09-28T14:00:00Z">
              <w:tcPr>
                <w:tcW w:w="1081" w:type="dxa"/>
              </w:tcPr>
            </w:tcPrChange>
          </w:tcPr>
          <w:p w:rsidR="0044235C" w:rsidRDefault="0044235C" w:rsidP="007F0BAE">
            <w:pPr>
              <w:pStyle w:val="CodeStyle"/>
            </w:pPr>
            <w:r>
              <w:t>Yes</w:t>
            </w:r>
          </w:p>
        </w:tc>
        <w:tc>
          <w:tcPr>
            <w:tcW w:w="1344" w:type="dxa"/>
            <w:tcPrChange w:id="416" w:author="Igor P" w:date="2016-09-28T14:00:00Z">
              <w:tcPr>
                <w:tcW w:w="937" w:type="dxa"/>
              </w:tcPr>
            </w:tcPrChange>
          </w:tcPr>
          <w:p w:rsidR="0044235C" w:rsidRPr="00C678B5" w:rsidRDefault="0044235C" w:rsidP="007F0BAE">
            <w:pPr>
              <w:pStyle w:val="CodeStyle"/>
              <w:rPr>
                <w:b/>
              </w:rPr>
            </w:pPr>
            <w:r>
              <w:t>Yes</w:t>
            </w:r>
          </w:p>
        </w:tc>
        <w:tc>
          <w:tcPr>
            <w:tcW w:w="660" w:type="dxa"/>
            <w:tcPrChange w:id="417" w:author="Igor P" w:date="2016-09-28T14:00:00Z">
              <w:tcPr>
                <w:tcW w:w="1067" w:type="dxa"/>
              </w:tcPr>
            </w:tcPrChange>
          </w:tcPr>
          <w:p w:rsidR="0044235C" w:rsidRPr="00C678B5" w:rsidRDefault="0044235C" w:rsidP="007F0BAE">
            <w:pPr>
              <w:pStyle w:val="CodeStyle"/>
              <w:rPr>
                <w:b/>
              </w:rPr>
            </w:pPr>
            <w:r>
              <w:t>Yes</w:t>
            </w:r>
          </w:p>
        </w:tc>
        <w:tc>
          <w:tcPr>
            <w:tcW w:w="2693" w:type="dxa"/>
            <w:gridSpan w:val="2"/>
            <w:tcPrChange w:id="418" w:author="Igor P" w:date="2016-09-28T14:00:00Z">
              <w:tcPr>
                <w:tcW w:w="2693" w:type="dxa"/>
                <w:gridSpan w:val="2"/>
              </w:tcPr>
            </w:tcPrChange>
          </w:tcPr>
          <w:p w:rsidR="0044235C" w:rsidRDefault="0044235C" w:rsidP="007F0BAE">
            <w:pPr>
              <w:pStyle w:val="CodeStyle"/>
            </w:pPr>
            <w:proofErr w:type="spellStart"/>
            <w:r>
              <w:t>SDF:</w:t>
            </w:r>
            <w:r>
              <w:rPr>
                <w:i/>
              </w:rPr>
              <w:t>name</w:t>
            </w:r>
            <w:proofErr w:type="spellEnd"/>
          </w:p>
        </w:tc>
        <w:tc>
          <w:tcPr>
            <w:tcW w:w="3227" w:type="dxa"/>
            <w:tcPrChange w:id="419" w:author="Igor P" w:date="2016-09-28T14:00:00Z">
              <w:tcPr>
                <w:tcW w:w="3227" w:type="dxa"/>
              </w:tcPr>
            </w:tcPrChange>
          </w:tcPr>
          <w:p w:rsidR="0044235C" w:rsidRPr="00511C93" w:rsidRDefault="0044235C" w:rsidP="007F0BAE">
            <w:pPr>
              <w:pStyle w:val="CodeStyle"/>
              <w:rPr>
                <w:rFonts w:ascii="Times New Roman" w:hAnsi="Times New Roman" w:cs="Times New Roman"/>
              </w:rPr>
            </w:pPr>
            <w:r w:rsidRPr="00511C93">
              <w:rPr>
                <w:rFonts w:ascii="Times New Roman" w:hAnsi="Times New Roman" w:cs="Times New Roman"/>
              </w:rPr>
              <w:t xml:space="preserve">Read from the input </w:t>
            </w:r>
            <w:proofErr w:type="spellStart"/>
            <w:r w:rsidRPr="00511C93">
              <w:rPr>
                <w:rFonts w:ascii="Times New Roman" w:hAnsi="Times New Roman" w:cs="Times New Roman"/>
              </w:rPr>
              <w:t>SDfile</w:t>
            </w:r>
            <w:proofErr w:type="spellEnd"/>
            <w:r w:rsidRPr="00511C93">
              <w:rPr>
                <w:rFonts w:ascii="Times New Roman" w:hAnsi="Times New Roman" w:cs="Times New Roman"/>
              </w:rPr>
              <w:t xml:space="preserve"> the ID under the named data header</w:t>
            </w:r>
          </w:p>
        </w:tc>
      </w:tr>
      <w:tr w:rsidR="00502DEC"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20"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421" w:author="Igor P" w:date="2016-09-28T14:00:00Z">
              <w:tcPr>
                <w:tcW w:w="1081" w:type="dxa"/>
              </w:tcPr>
            </w:tcPrChange>
          </w:tcPr>
          <w:p w:rsidR="00502DEC" w:rsidRDefault="00502DEC" w:rsidP="00502DEC">
            <w:pPr>
              <w:pStyle w:val="CodeStyle"/>
            </w:pPr>
            <w:r>
              <w:t>-</w:t>
            </w:r>
          </w:p>
        </w:tc>
        <w:tc>
          <w:tcPr>
            <w:tcW w:w="1344" w:type="dxa"/>
            <w:tcPrChange w:id="422" w:author="Igor P" w:date="2016-09-28T14:00:00Z">
              <w:tcPr>
                <w:tcW w:w="937" w:type="dxa"/>
              </w:tcPr>
            </w:tcPrChange>
          </w:tcPr>
          <w:p w:rsidR="00502DEC" w:rsidRDefault="00502DEC" w:rsidP="00502DEC">
            <w:pPr>
              <w:pStyle w:val="CodeStyle"/>
            </w:pPr>
            <w:r>
              <w:t>Yes</w:t>
            </w:r>
          </w:p>
        </w:tc>
        <w:tc>
          <w:tcPr>
            <w:tcW w:w="660" w:type="dxa"/>
            <w:tcPrChange w:id="423" w:author="Igor P" w:date="2016-09-28T14:00:00Z">
              <w:tcPr>
                <w:tcW w:w="1067" w:type="dxa"/>
              </w:tcPr>
            </w:tcPrChange>
          </w:tcPr>
          <w:p w:rsidR="00502DEC" w:rsidRDefault="00502DEC" w:rsidP="00502DEC">
            <w:pPr>
              <w:pStyle w:val="CodeStyle"/>
            </w:pPr>
            <w:r>
              <w:t>-</w:t>
            </w:r>
          </w:p>
        </w:tc>
        <w:tc>
          <w:tcPr>
            <w:tcW w:w="2693" w:type="dxa"/>
            <w:gridSpan w:val="2"/>
            <w:tcPrChange w:id="424" w:author="Igor P" w:date="2016-09-28T14:00:00Z">
              <w:tcPr>
                <w:tcW w:w="2693" w:type="dxa"/>
                <w:gridSpan w:val="2"/>
              </w:tcPr>
            </w:tcPrChange>
          </w:tcPr>
          <w:p w:rsidR="00502DEC" w:rsidRDefault="00502DEC" w:rsidP="00502DEC">
            <w:pPr>
              <w:pStyle w:val="CodeStyle"/>
            </w:pPr>
            <w:r>
              <w:t>AMI</w:t>
            </w:r>
            <w:r>
              <w:tab/>
              <w:t xml:space="preserve"> </w:t>
            </w:r>
          </w:p>
          <w:p w:rsidR="00502DEC" w:rsidRDefault="00502DEC" w:rsidP="00502DEC">
            <w:pPr>
              <w:pStyle w:val="CodeStyle"/>
            </w:pPr>
          </w:p>
        </w:tc>
        <w:tc>
          <w:tcPr>
            <w:tcW w:w="3227" w:type="dxa"/>
            <w:tcPrChange w:id="425" w:author="Igor P" w:date="2016-09-28T14:00:00Z">
              <w:tcPr>
                <w:tcW w:w="3227" w:type="dxa"/>
              </w:tcPr>
            </w:tcPrChange>
          </w:tcPr>
          <w:p w:rsidR="00502DEC" w:rsidRPr="00502DEC" w:rsidRDefault="00502DEC" w:rsidP="007F0BAE">
            <w:pPr>
              <w:pStyle w:val="CodeStyle"/>
              <w:rPr>
                <w:rFonts w:ascii="Times New Roman" w:hAnsi="Times New Roman" w:cs="Times New Roman"/>
              </w:rPr>
            </w:pPr>
            <w:r w:rsidRPr="00502DEC">
              <w:rPr>
                <w:rFonts w:ascii="Times New Roman" w:hAnsi="Times New Roman" w:cs="Times New Roman"/>
              </w:rPr>
              <w:t>Allow multiple input files</w:t>
            </w:r>
          </w:p>
        </w:tc>
      </w:tr>
      <w:tr w:rsidR="00502DEC">
        <w:tc>
          <w:tcPr>
            <w:tcW w:w="9005" w:type="dxa"/>
            <w:gridSpan w:val="6"/>
          </w:tcPr>
          <w:p w:rsidR="00502DEC" w:rsidRPr="00511C93" w:rsidRDefault="00502DEC" w:rsidP="007F0BAE">
            <w:pPr>
              <w:pStyle w:val="CodeStyle"/>
              <w:jc w:val="center"/>
              <w:rPr>
                <w:rFonts w:ascii="Times New Roman" w:hAnsi="Times New Roman" w:cs="Times New Roman"/>
              </w:rPr>
            </w:pPr>
            <w:r w:rsidRPr="00511C93">
              <w:rPr>
                <w:rFonts w:ascii="Times New Roman" w:hAnsi="Times New Roman" w:cs="Times New Roman"/>
              </w:rPr>
              <w:br/>
              <w:t>Output</w:t>
            </w:r>
            <w:r w:rsidRPr="00511C93">
              <w:rPr>
                <w:rFonts w:ascii="Times New Roman" w:hAnsi="Times New Roman" w:cs="Times New Roman"/>
              </w:rPr>
              <w:br/>
            </w:r>
          </w:p>
        </w:tc>
      </w:tr>
      <w:tr w:rsidR="00502DEC"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26"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427" w:author="Igor P" w:date="2016-09-28T14:00:00Z">
              <w:tcPr>
                <w:tcW w:w="1081" w:type="dxa"/>
              </w:tcPr>
            </w:tcPrChange>
          </w:tcPr>
          <w:p w:rsidR="00502DEC" w:rsidRDefault="00502DEC" w:rsidP="007F0BAE">
            <w:pPr>
              <w:pStyle w:val="CodeStyle"/>
            </w:pPr>
            <w:r>
              <w:t>-</w:t>
            </w:r>
          </w:p>
        </w:tc>
        <w:tc>
          <w:tcPr>
            <w:tcW w:w="1344" w:type="dxa"/>
            <w:tcPrChange w:id="428" w:author="Igor P" w:date="2016-09-28T14:00:00Z">
              <w:tcPr>
                <w:tcW w:w="937" w:type="dxa"/>
              </w:tcPr>
            </w:tcPrChange>
          </w:tcPr>
          <w:p w:rsidR="00502DEC" w:rsidRDefault="00502DEC" w:rsidP="007F0BAE">
            <w:pPr>
              <w:pStyle w:val="CodeStyle"/>
            </w:pPr>
            <w:r>
              <w:t>Yes</w:t>
            </w:r>
          </w:p>
        </w:tc>
        <w:tc>
          <w:tcPr>
            <w:tcW w:w="818" w:type="dxa"/>
            <w:gridSpan w:val="2"/>
            <w:tcPrChange w:id="429" w:author="Igor P" w:date="2016-09-28T14:00:00Z">
              <w:tcPr>
                <w:tcW w:w="1225" w:type="dxa"/>
                <w:gridSpan w:val="2"/>
              </w:tcPr>
            </w:tcPrChange>
          </w:tcPr>
          <w:p w:rsidR="00502DEC" w:rsidRDefault="00502DEC" w:rsidP="007F0BAE">
            <w:pPr>
              <w:pStyle w:val="CodeStyle"/>
            </w:pPr>
            <w:r>
              <w:t>Yes</w:t>
            </w:r>
          </w:p>
        </w:tc>
        <w:tc>
          <w:tcPr>
            <w:tcW w:w="2535" w:type="dxa"/>
            <w:tcPrChange w:id="430" w:author="Igor P" w:date="2016-09-28T14:00:00Z">
              <w:tcPr>
                <w:tcW w:w="2535" w:type="dxa"/>
              </w:tcPr>
            </w:tcPrChange>
          </w:tcPr>
          <w:p w:rsidR="00502DEC" w:rsidRDefault="00502DEC" w:rsidP="007F0BAE">
            <w:pPr>
              <w:pStyle w:val="CodeStyle"/>
            </w:pPr>
            <w:proofErr w:type="spellStart"/>
            <w:r>
              <w:t>AuxNone</w:t>
            </w:r>
            <w:proofErr w:type="spellEnd"/>
          </w:p>
        </w:tc>
        <w:tc>
          <w:tcPr>
            <w:tcW w:w="3227" w:type="dxa"/>
            <w:tcPrChange w:id="431" w:author="Igor P" w:date="2016-09-28T14:00:00Z">
              <w:tcPr>
                <w:tcW w:w="3227" w:type="dxa"/>
              </w:tcPr>
            </w:tcPrChange>
          </w:tcPr>
          <w:p w:rsidR="00502DEC" w:rsidRPr="00511C93" w:rsidRDefault="00502DEC" w:rsidP="007F0BAE">
            <w:pPr>
              <w:pStyle w:val="CodeStyle"/>
              <w:rPr>
                <w:rFonts w:ascii="Times New Roman" w:hAnsi="Times New Roman" w:cs="Times New Roman"/>
              </w:rPr>
            </w:pPr>
            <w:r w:rsidRPr="00511C93">
              <w:rPr>
                <w:rFonts w:ascii="Times New Roman" w:hAnsi="Times New Roman" w:cs="Times New Roman"/>
              </w:rPr>
              <w:t>Do not produce Auxiliary Information</w:t>
            </w:r>
          </w:p>
        </w:tc>
      </w:tr>
      <w:tr w:rsidR="00502DEC"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32"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433" w:author="Igor P" w:date="2016-09-28T14:00:00Z">
              <w:tcPr>
                <w:tcW w:w="1081" w:type="dxa"/>
              </w:tcPr>
            </w:tcPrChange>
          </w:tcPr>
          <w:p w:rsidR="00502DEC" w:rsidRDefault="00502DEC" w:rsidP="007F0BAE">
            <w:pPr>
              <w:pStyle w:val="CodeStyle"/>
            </w:pPr>
            <w:r>
              <w:t>-</w:t>
            </w:r>
          </w:p>
        </w:tc>
        <w:tc>
          <w:tcPr>
            <w:tcW w:w="1344" w:type="dxa"/>
            <w:tcPrChange w:id="434" w:author="Igor P" w:date="2016-09-28T14:00:00Z">
              <w:tcPr>
                <w:tcW w:w="937" w:type="dxa"/>
              </w:tcPr>
            </w:tcPrChange>
          </w:tcPr>
          <w:p w:rsidR="00502DEC" w:rsidRDefault="00502DEC" w:rsidP="007F0BAE">
            <w:pPr>
              <w:pStyle w:val="CodeStyle"/>
            </w:pPr>
            <w:r>
              <w:t>Yes</w:t>
            </w:r>
          </w:p>
        </w:tc>
        <w:tc>
          <w:tcPr>
            <w:tcW w:w="818" w:type="dxa"/>
            <w:gridSpan w:val="2"/>
            <w:tcPrChange w:id="435" w:author="Igor P" w:date="2016-09-28T14:00:00Z">
              <w:tcPr>
                <w:tcW w:w="1225" w:type="dxa"/>
                <w:gridSpan w:val="2"/>
              </w:tcPr>
            </w:tcPrChange>
          </w:tcPr>
          <w:p w:rsidR="00502DEC" w:rsidRDefault="00502DEC" w:rsidP="007F0BAE">
            <w:pPr>
              <w:pStyle w:val="CodeStyle"/>
            </w:pPr>
            <w:r>
              <w:t>-</w:t>
            </w:r>
          </w:p>
        </w:tc>
        <w:tc>
          <w:tcPr>
            <w:tcW w:w="2535" w:type="dxa"/>
            <w:tcPrChange w:id="436" w:author="Igor P" w:date="2016-09-28T14:00:00Z">
              <w:tcPr>
                <w:tcW w:w="2535" w:type="dxa"/>
              </w:tcPr>
            </w:tcPrChange>
          </w:tcPr>
          <w:p w:rsidR="00502DEC" w:rsidRDefault="00502DEC" w:rsidP="007F0BAE">
            <w:pPr>
              <w:pStyle w:val="CodeStyle"/>
            </w:pPr>
            <w:proofErr w:type="spellStart"/>
            <w:r>
              <w:t>NoLabels</w:t>
            </w:r>
            <w:proofErr w:type="spellEnd"/>
          </w:p>
        </w:tc>
        <w:tc>
          <w:tcPr>
            <w:tcW w:w="3227" w:type="dxa"/>
            <w:tcPrChange w:id="437" w:author="Igor P" w:date="2016-09-28T14:00:00Z">
              <w:tcPr>
                <w:tcW w:w="3227" w:type="dxa"/>
              </w:tcPr>
            </w:tcPrChange>
          </w:tcPr>
          <w:p w:rsidR="00502DEC" w:rsidRPr="00511C93" w:rsidRDefault="00502DEC" w:rsidP="007F0BAE">
            <w:pPr>
              <w:pStyle w:val="CodeStyle"/>
              <w:rPr>
                <w:rFonts w:ascii="Times New Roman" w:hAnsi="Times New Roman" w:cs="Times New Roman"/>
              </w:rPr>
            </w:pPr>
            <w:r w:rsidRPr="00511C93">
              <w:rPr>
                <w:rFonts w:ascii="Times New Roman" w:hAnsi="Times New Roman" w:cs="Times New Roman"/>
              </w:rPr>
              <w:t xml:space="preserve">Omit structure number, </w:t>
            </w:r>
            <w:proofErr w:type="spellStart"/>
            <w:r w:rsidRPr="00511C93">
              <w:rPr>
                <w:rFonts w:ascii="Times New Roman" w:hAnsi="Times New Roman" w:cs="Times New Roman"/>
              </w:rPr>
              <w:t>DataHeader</w:t>
            </w:r>
            <w:proofErr w:type="spellEnd"/>
            <w:r w:rsidRPr="00511C93">
              <w:rPr>
                <w:rFonts w:ascii="Times New Roman" w:hAnsi="Times New Roman" w:cs="Times New Roman"/>
              </w:rPr>
              <w:t xml:space="preserve"> and ID from </w:t>
            </w:r>
            <w:proofErr w:type="spellStart"/>
            <w:r w:rsidRPr="00511C93">
              <w:rPr>
                <w:rFonts w:ascii="Times New Roman" w:hAnsi="Times New Roman" w:cs="Times New Roman"/>
              </w:rPr>
              <w:t>InChI</w:t>
            </w:r>
            <w:proofErr w:type="spellEnd"/>
            <w:r w:rsidRPr="00511C93">
              <w:rPr>
                <w:rFonts w:ascii="Times New Roman" w:hAnsi="Times New Roman" w:cs="Times New Roman"/>
              </w:rPr>
              <w:t xml:space="preserve"> output</w:t>
            </w:r>
          </w:p>
        </w:tc>
      </w:tr>
      <w:tr w:rsidR="00502DEC"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38"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439" w:author="Igor P" w:date="2016-09-28T14:00:00Z">
              <w:tcPr>
                <w:tcW w:w="1081" w:type="dxa"/>
              </w:tcPr>
            </w:tcPrChange>
          </w:tcPr>
          <w:p w:rsidR="00502DEC" w:rsidRDefault="00502DEC" w:rsidP="005F2115">
            <w:pPr>
              <w:pStyle w:val="CodeStyle"/>
            </w:pPr>
            <w:r>
              <w:t>-</w:t>
            </w:r>
          </w:p>
        </w:tc>
        <w:tc>
          <w:tcPr>
            <w:tcW w:w="1344" w:type="dxa"/>
            <w:tcPrChange w:id="440" w:author="Igor P" w:date="2016-09-28T14:00:00Z">
              <w:tcPr>
                <w:tcW w:w="937" w:type="dxa"/>
              </w:tcPr>
            </w:tcPrChange>
          </w:tcPr>
          <w:p w:rsidR="00502DEC" w:rsidRDefault="00502DEC" w:rsidP="005F2115">
            <w:pPr>
              <w:pStyle w:val="CodeStyle"/>
            </w:pPr>
            <w:r>
              <w:t>Yes</w:t>
            </w:r>
          </w:p>
        </w:tc>
        <w:tc>
          <w:tcPr>
            <w:tcW w:w="818" w:type="dxa"/>
            <w:gridSpan w:val="2"/>
            <w:tcPrChange w:id="441" w:author="Igor P" w:date="2016-09-28T14:00:00Z">
              <w:tcPr>
                <w:tcW w:w="1225" w:type="dxa"/>
                <w:gridSpan w:val="2"/>
              </w:tcPr>
            </w:tcPrChange>
          </w:tcPr>
          <w:p w:rsidR="00502DEC" w:rsidRDefault="00502DEC" w:rsidP="005F2115">
            <w:pPr>
              <w:pStyle w:val="CodeStyle"/>
            </w:pPr>
            <w:r>
              <w:t>Yes</w:t>
            </w:r>
          </w:p>
        </w:tc>
        <w:tc>
          <w:tcPr>
            <w:tcW w:w="2535" w:type="dxa"/>
            <w:tcPrChange w:id="442" w:author="Igor P" w:date="2016-09-28T14:00:00Z">
              <w:tcPr>
                <w:tcW w:w="2535" w:type="dxa"/>
              </w:tcPr>
            </w:tcPrChange>
          </w:tcPr>
          <w:p w:rsidR="00502DEC" w:rsidRDefault="00502DEC" w:rsidP="007F0BAE">
            <w:pPr>
              <w:pStyle w:val="CodeStyle"/>
            </w:pPr>
            <w:proofErr w:type="spellStart"/>
            <w:r w:rsidRPr="005F2115">
              <w:t>SaveOpt</w:t>
            </w:r>
            <w:proofErr w:type="spellEnd"/>
            <w:r w:rsidRPr="005F2115">
              <w:t xml:space="preserve">     </w:t>
            </w:r>
          </w:p>
        </w:tc>
        <w:tc>
          <w:tcPr>
            <w:tcW w:w="3227" w:type="dxa"/>
            <w:tcPrChange w:id="443" w:author="Igor P" w:date="2016-09-28T14:00:00Z">
              <w:tcPr>
                <w:tcW w:w="3227" w:type="dxa"/>
              </w:tcPr>
            </w:tcPrChange>
          </w:tcPr>
          <w:p w:rsidR="00502DEC" w:rsidRPr="00511C93" w:rsidRDefault="00502DEC" w:rsidP="007F0BAE">
            <w:pPr>
              <w:pStyle w:val="CodeStyle"/>
              <w:rPr>
                <w:rFonts w:ascii="Times New Roman" w:hAnsi="Times New Roman" w:cs="Times New Roman"/>
              </w:rPr>
            </w:pPr>
            <w:r w:rsidRPr="00511C93">
              <w:rPr>
                <w:rFonts w:ascii="Times New Roman" w:hAnsi="Times New Roman" w:cs="Times New Roman"/>
              </w:rPr>
              <w:t xml:space="preserve">Save custom </w:t>
            </w:r>
            <w:proofErr w:type="spellStart"/>
            <w:r w:rsidRPr="00511C93">
              <w:rPr>
                <w:rFonts w:ascii="Times New Roman" w:hAnsi="Times New Roman" w:cs="Times New Roman"/>
              </w:rPr>
              <w:t>InChI</w:t>
            </w:r>
            <w:proofErr w:type="spellEnd"/>
            <w:r w:rsidRPr="00511C93">
              <w:rPr>
                <w:rFonts w:ascii="Times New Roman" w:hAnsi="Times New Roman" w:cs="Times New Roman"/>
              </w:rPr>
              <w:t xml:space="preserve"> creation options </w:t>
            </w:r>
          </w:p>
        </w:tc>
      </w:tr>
      <w:tr w:rsidR="00502DEC"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44"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445" w:author="Igor P" w:date="2016-09-28T14:00:00Z">
              <w:tcPr>
                <w:tcW w:w="1081" w:type="dxa"/>
              </w:tcPr>
            </w:tcPrChange>
          </w:tcPr>
          <w:p w:rsidR="00502DEC" w:rsidRDefault="00502DEC" w:rsidP="007F0BAE">
            <w:pPr>
              <w:pStyle w:val="CodeStyle"/>
            </w:pPr>
            <w:r>
              <w:t>-</w:t>
            </w:r>
          </w:p>
        </w:tc>
        <w:tc>
          <w:tcPr>
            <w:tcW w:w="1344" w:type="dxa"/>
            <w:tcPrChange w:id="446" w:author="Igor P" w:date="2016-09-28T14:00:00Z">
              <w:tcPr>
                <w:tcW w:w="937" w:type="dxa"/>
              </w:tcPr>
            </w:tcPrChange>
          </w:tcPr>
          <w:p w:rsidR="00502DEC" w:rsidRDefault="00502DEC" w:rsidP="007F0BAE">
            <w:pPr>
              <w:pStyle w:val="CodeStyle"/>
            </w:pPr>
            <w:r>
              <w:t>Yes</w:t>
            </w:r>
          </w:p>
        </w:tc>
        <w:tc>
          <w:tcPr>
            <w:tcW w:w="818" w:type="dxa"/>
            <w:gridSpan w:val="2"/>
            <w:tcPrChange w:id="447" w:author="Igor P" w:date="2016-09-28T14:00:00Z">
              <w:tcPr>
                <w:tcW w:w="1225" w:type="dxa"/>
                <w:gridSpan w:val="2"/>
              </w:tcPr>
            </w:tcPrChange>
          </w:tcPr>
          <w:p w:rsidR="00502DEC" w:rsidRDefault="00502DEC" w:rsidP="007F0BAE">
            <w:pPr>
              <w:pStyle w:val="CodeStyle"/>
            </w:pPr>
            <w:r>
              <w:t>-</w:t>
            </w:r>
          </w:p>
        </w:tc>
        <w:tc>
          <w:tcPr>
            <w:tcW w:w="2535" w:type="dxa"/>
            <w:tcPrChange w:id="448" w:author="Igor P" w:date="2016-09-28T14:00:00Z">
              <w:tcPr>
                <w:tcW w:w="2535" w:type="dxa"/>
              </w:tcPr>
            </w:tcPrChange>
          </w:tcPr>
          <w:p w:rsidR="00502DEC" w:rsidRDefault="00502DEC" w:rsidP="007F0BAE">
            <w:pPr>
              <w:pStyle w:val="CodeStyle"/>
            </w:pPr>
            <w:r>
              <w:t>Tabbed</w:t>
            </w:r>
          </w:p>
        </w:tc>
        <w:tc>
          <w:tcPr>
            <w:tcW w:w="3227" w:type="dxa"/>
            <w:tcPrChange w:id="449" w:author="Igor P" w:date="2016-09-28T14:00:00Z">
              <w:tcPr>
                <w:tcW w:w="3227" w:type="dxa"/>
              </w:tcPr>
            </w:tcPrChange>
          </w:tcPr>
          <w:p w:rsidR="00502DEC" w:rsidRPr="00511C93" w:rsidRDefault="00502DEC" w:rsidP="007F0BAE">
            <w:pPr>
              <w:pStyle w:val="CodeStyle"/>
              <w:rPr>
                <w:rFonts w:ascii="Times New Roman" w:hAnsi="Times New Roman" w:cs="Times New Roman"/>
              </w:rPr>
            </w:pPr>
            <w:r w:rsidRPr="00511C93">
              <w:rPr>
                <w:rFonts w:ascii="Times New Roman" w:hAnsi="Times New Roman" w:cs="Times New Roman"/>
              </w:rPr>
              <w:t xml:space="preserve">Separate structure number, </w:t>
            </w:r>
            <w:proofErr w:type="spellStart"/>
            <w:r w:rsidRPr="00511C93">
              <w:rPr>
                <w:rFonts w:ascii="Times New Roman" w:hAnsi="Times New Roman" w:cs="Times New Roman"/>
              </w:rPr>
              <w:t>InChI</w:t>
            </w:r>
            <w:proofErr w:type="spellEnd"/>
            <w:r w:rsidRPr="00511C93">
              <w:rPr>
                <w:rFonts w:ascii="Times New Roman" w:hAnsi="Times New Roman" w:cs="Times New Roman"/>
              </w:rPr>
              <w:t xml:space="preserve">, and </w:t>
            </w:r>
            <w:proofErr w:type="spellStart"/>
            <w:r w:rsidRPr="00511C93">
              <w:rPr>
                <w:rFonts w:ascii="Times New Roman" w:hAnsi="Times New Roman" w:cs="Times New Roman"/>
              </w:rPr>
              <w:t>AuxIndo</w:t>
            </w:r>
            <w:proofErr w:type="spellEnd"/>
            <w:r w:rsidRPr="00511C93">
              <w:rPr>
                <w:rFonts w:ascii="Times New Roman" w:hAnsi="Times New Roman" w:cs="Times New Roman"/>
              </w:rPr>
              <w:t xml:space="preserve"> with tabs</w:t>
            </w:r>
          </w:p>
        </w:tc>
      </w:tr>
      <w:tr w:rsidR="00C21587"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50"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451" w:author="Igor P" w:date="2016-09-28T14:00:00Z">
              <w:tcPr>
                <w:tcW w:w="1081" w:type="dxa"/>
              </w:tcPr>
            </w:tcPrChange>
          </w:tcPr>
          <w:p w:rsidR="00C21587" w:rsidRDefault="00C21587" w:rsidP="00C21587">
            <w:pPr>
              <w:pStyle w:val="CodeStyle"/>
            </w:pPr>
            <w:r>
              <w:t>-</w:t>
            </w:r>
          </w:p>
        </w:tc>
        <w:tc>
          <w:tcPr>
            <w:tcW w:w="1344" w:type="dxa"/>
            <w:tcPrChange w:id="452" w:author="Igor P" w:date="2016-09-28T14:00:00Z">
              <w:tcPr>
                <w:tcW w:w="937" w:type="dxa"/>
              </w:tcPr>
            </w:tcPrChange>
          </w:tcPr>
          <w:p w:rsidR="00C21587" w:rsidRDefault="00C21587" w:rsidP="00C21587">
            <w:pPr>
              <w:pStyle w:val="CodeStyle"/>
            </w:pPr>
            <w:r>
              <w:t>Yes</w:t>
            </w:r>
          </w:p>
        </w:tc>
        <w:tc>
          <w:tcPr>
            <w:tcW w:w="818" w:type="dxa"/>
            <w:gridSpan w:val="2"/>
            <w:tcPrChange w:id="453" w:author="Igor P" w:date="2016-09-28T14:00:00Z">
              <w:tcPr>
                <w:tcW w:w="1225" w:type="dxa"/>
                <w:gridSpan w:val="2"/>
              </w:tcPr>
            </w:tcPrChange>
          </w:tcPr>
          <w:p w:rsidR="00C21587" w:rsidRDefault="00C21587" w:rsidP="00C21587">
            <w:pPr>
              <w:pStyle w:val="CodeStyle"/>
            </w:pPr>
            <w:r>
              <w:t>-</w:t>
            </w:r>
          </w:p>
        </w:tc>
        <w:tc>
          <w:tcPr>
            <w:tcW w:w="2535" w:type="dxa"/>
            <w:tcPrChange w:id="454" w:author="Igor P" w:date="2016-09-28T14:00:00Z">
              <w:tcPr>
                <w:tcW w:w="2535" w:type="dxa"/>
              </w:tcPr>
            </w:tcPrChange>
          </w:tcPr>
          <w:p w:rsidR="00C21587" w:rsidRDefault="00C21587" w:rsidP="00C21587">
            <w:pPr>
              <w:pStyle w:val="CodeStyle"/>
            </w:pPr>
            <w:proofErr w:type="spellStart"/>
            <w:r w:rsidRPr="00C21587">
              <w:t>OutErrInChI</w:t>
            </w:r>
            <w:proofErr w:type="spellEnd"/>
          </w:p>
        </w:tc>
        <w:tc>
          <w:tcPr>
            <w:tcW w:w="3227" w:type="dxa"/>
            <w:tcPrChange w:id="455" w:author="Igor P" w:date="2016-09-28T14:00:00Z">
              <w:tcPr>
                <w:tcW w:w="3227" w:type="dxa"/>
              </w:tcPr>
            </w:tcPrChange>
          </w:tcPr>
          <w:p w:rsidR="00C21587" w:rsidRPr="00511C93" w:rsidRDefault="00C21587" w:rsidP="00C21587">
            <w:pPr>
              <w:pStyle w:val="CodeStyle"/>
              <w:rPr>
                <w:rFonts w:ascii="Times New Roman" w:hAnsi="Times New Roman" w:cs="Times New Roman"/>
              </w:rPr>
            </w:pPr>
            <w:r w:rsidRPr="00C21587">
              <w:rPr>
                <w:rFonts w:ascii="Times New Roman" w:hAnsi="Times New Roman" w:cs="Times New Roman"/>
              </w:rPr>
              <w:t xml:space="preserve">On fail, print empty </w:t>
            </w:r>
            <w:proofErr w:type="spellStart"/>
            <w:r w:rsidRPr="00C21587">
              <w:rPr>
                <w:rFonts w:ascii="Times New Roman" w:hAnsi="Times New Roman" w:cs="Times New Roman"/>
              </w:rPr>
              <w:t>InChI</w:t>
            </w:r>
            <w:proofErr w:type="spellEnd"/>
            <w:r w:rsidRPr="00C21587">
              <w:rPr>
                <w:rFonts w:ascii="Times New Roman" w:hAnsi="Times New Roman" w:cs="Times New Roman"/>
              </w:rPr>
              <w:t xml:space="preserve"> (default: nothing)</w:t>
            </w:r>
          </w:p>
        </w:tc>
      </w:tr>
      <w:tr w:rsidR="00C21587"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56"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457" w:author="Igor P" w:date="2016-09-28T14:00:00Z">
              <w:tcPr>
                <w:tcW w:w="1081" w:type="dxa"/>
              </w:tcPr>
            </w:tcPrChange>
          </w:tcPr>
          <w:p w:rsidR="00C21587" w:rsidRDefault="00C21587" w:rsidP="00C21587">
            <w:pPr>
              <w:pStyle w:val="CodeStyle"/>
            </w:pPr>
            <w:r>
              <w:t>Always</w:t>
            </w:r>
          </w:p>
        </w:tc>
        <w:tc>
          <w:tcPr>
            <w:tcW w:w="1344" w:type="dxa"/>
            <w:tcPrChange w:id="458" w:author="Igor P" w:date="2016-09-28T14:00:00Z">
              <w:tcPr>
                <w:tcW w:w="937" w:type="dxa"/>
              </w:tcPr>
            </w:tcPrChange>
          </w:tcPr>
          <w:p w:rsidR="00C21587" w:rsidRDefault="00C21587" w:rsidP="00C21587">
            <w:pPr>
              <w:pStyle w:val="CodeStyle"/>
            </w:pPr>
            <w:r>
              <w:t>Yes</w:t>
            </w:r>
          </w:p>
        </w:tc>
        <w:tc>
          <w:tcPr>
            <w:tcW w:w="818" w:type="dxa"/>
            <w:gridSpan w:val="2"/>
            <w:tcPrChange w:id="459" w:author="Igor P" w:date="2016-09-28T14:00:00Z">
              <w:tcPr>
                <w:tcW w:w="1225" w:type="dxa"/>
                <w:gridSpan w:val="2"/>
              </w:tcPr>
            </w:tcPrChange>
          </w:tcPr>
          <w:p w:rsidR="00C21587" w:rsidRDefault="00C21587" w:rsidP="00C21587">
            <w:pPr>
              <w:pStyle w:val="CodeStyle"/>
            </w:pPr>
            <w:r>
              <w:t>-</w:t>
            </w:r>
          </w:p>
        </w:tc>
        <w:tc>
          <w:tcPr>
            <w:tcW w:w="2535" w:type="dxa"/>
            <w:tcPrChange w:id="460" w:author="Igor P" w:date="2016-09-28T14:00:00Z">
              <w:tcPr>
                <w:tcW w:w="2535" w:type="dxa"/>
              </w:tcPr>
            </w:tcPrChange>
          </w:tcPr>
          <w:p w:rsidR="00C21587" w:rsidRDefault="00C21587" w:rsidP="00C21587">
            <w:pPr>
              <w:pStyle w:val="CodeStyle"/>
            </w:pPr>
            <w:r>
              <w:t>D</w:t>
            </w:r>
          </w:p>
        </w:tc>
        <w:tc>
          <w:tcPr>
            <w:tcW w:w="3227" w:type="dxa"/>
            <w:tcPrChange w:id="461" w:author="Igor P" w:date="2016-09-28T14:00:00Z">
              <w:tcPr>
                <w:tcW w:w="3227" w:type="dxa"/>
              </w:tcPr>
            </w:tcPrChange>
          </w:tcPr>
          <w:p w:rsidR="00C21587" w:rsidRPr="00511C93" w:rsidRDefault="00C21587" w:rsidP="00C21587">
            <w:pPr>
              <w:pStyle w:val="CodeStyle"/>
              <w:rPr>
                <w:rFonts w:ascii="Times New Roman" w:hAnsi="Times New Roman" w:cs="Times New Roman"/>
              </w:rPr>
            </w:pPr>
            <w:r w:rsidRPr="00511C93">
              <w:rPr>
                <w:rFonts w:ascii="Times New Roman" w:hAnsi="Times New Roman" w:cs="Times New Roman"/>
              </w:rPr>
              <w:t>Display the structure</w:t>
            </w:r>
          </w:p>
        </w:tc>
      </w:tr>
      <w:tr w:rsidR="00C21587"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62"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463" w:author="Igor P" w:date="2016-09-28T14:00:00Z">
              <w:tcPr>
                <w:tcW w:w="1081" w:type="dxa"/>
              </w:tcPr>
            </w:tcPrChange>
          </w:tcPr>
          <w:p w:rsidR="00C21587" w:rsidRDefault="00C21587" w:rsidP="00C21587">
            <w:pPr>
              <w:pStyle w:val="CodeStyle"/>
            </w:pPr>
            <w:r>
              <w:t>Yes</w:t>
            </w:r>
          </w:p>
        </w:tc>
        <w:tc>
          <w:tcPr>
            <w:tcW w:w="1344" w:type="dxa"/>
            <w:tcPrChange w:id="464" w:author="Igor P" w:date="2016-09-28T14:00:00Z">
              <w:tcPr>
                <w:tcW w:w="937" w:type="dxa"/>
              </w:tcPr>
            </w:tcPrChange>
          </w:tcPr>
          <w:p w:rsidR="00C21587" w:rsidRDefault="00C21587" w:rsidP="00C21587">
            <w:pPr>
              <w:pStyle w:val="CodeStyle"/>
            </w:pPr>
            <w:r>
              <w:t>Yes</w:t>
            </w:r>
          </w:p>
        </w:tc>
        <w:tc>
          <w:tcPr>
            <w:tcW w:w="818" w:type="dxa"/>
            <w:gridSpan w:val="2"/>
            <w:tcPrChange w:id="465" w:author="Igor P" w:date="2016-09-28T14:00:00Z">
              <w:tcPr>
                <w:tcW w:w="1225" w:type="dxa"/>
                <w:gridSpan w:val="2"/>
              </w:tcPr>
            </w:tcPrChange>
          </w:tcPr>
          <w:p w:rsidR="00C21587" w:rsidRDefault="00C21587" w:rsidP="00C21587">
            <w:pPr>
              <w:pStyle w:val="CodeStyle"/>
            </w:pPr>
            <w:r>
              <w:t>-</w:t>
            </w:r>
          </w:p>
        </w:tc>
        <w:tc>
          <w:tcPr>
            <w:tcW w:w="2535" w:type="dxa"/>
            <w:tcPrChange w:id="466" w:author="Igor P" w:date="2016-09-28T14:00:00Z">
              <w:tcPr>
                <w:tcW w:w="2535" w:type="dxa"/>
              </w:tcPr>
            </w:tcPrChange>
          </w:tcPr>
          <w:p w:rsidR="00C21587" w:rsidRDefault="00C21587" w:rsidP="00C21587">
            <w:pPr>
              <w:pStyle w:val="CodeStyle"/>
            </w:pPr>
            <w:proofErr w:type="spellStart"/>
            <w:r>
              <w:t>Equ</w:t>
            </w:r>
            <w:proofErr w:type="spellEnd"/>
          </w:p>
        </w:tc>
        <w:tc>
          <w:tcPr>
            <w:tcW w:w="3227" w:type="dxa"/>
            <w:tcPrChange w:id="467" w:author="Igor P" w:date="2016-09-28T14:00:00Z">
              <w:tcPr>
                <w:tcW w:w="3227" w:type="dxa"/>
              </w:tcPr>
            </w:tcPrChange>
          </w:tcPr>
          <w:p w:rsidR="00C21587" w:rsidRPr="00511C93" w:rsidRDefault="00C21587" w:rsidP="00C21587">
            <w:pPr>
              <w:pStyle w:val="CodeStyle"/>
              <w:rPr>
                <w:rFonts w:ascii="Times New Roman" w:hAnsi="Times New Roman" w:cs="Times New Roman"/>
              </w:rPr>
            </w:pPr>
            <w:r w:rsidRPr="00511C93">
              <w:rPr>
                <w:rFonts w:ascii="Times New Roman" w:hAnsi="Times New Roman" w:cs="Times New Roman"/>
              </w:rPr>
              <w:t>Display sets of identical components</w:t>
            </w:r>
          </w:p>
        </w:tc>
      </w:tr>
      <w:tr w:rsidR="00C21587"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68"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469" w:author="Igor P" w:date="2016-09-28T14:00:00Z">
              <w:tcPr>
                <w:tcW w:w="1081" w:type="dxa"/>
              </w:tcPr>
            </w:tcPrChange>
          </w:tcPr>
          <w:p w:rsidR="00C21587" w:rsidRDefault="00C21587" w:rsidP="00C21587">
            <w:pPr>
              <w:pStyle w:val="CodeStyle"/>
            </w:pPr>
            <w:r>
              <w:t>-</w:t>
            </w:r>
          </w:p>
        </w:tc>
        <w:tc>
          <w:tcPr>
            <w:tcW w:w="1344" w:type="dxa"/>
            <w:tcPrChange w:id="470" w:author="Igor P" w:date="2016-09-28T14:00:00Z">
              <w:tcPr>
                <w:tcW w:w="937" w:type="dxa"/>
              </w:tcPr>
            </w:tcPrChange>
          </w:tcPr>
          <w:p w:rsidR="00C21587" w:rsidRDefault="00C21587" w:rsidP="00C21587">
            <w:pPr>
              <w:pStyle w:val="CodeStyle"/>
            </w:pPr>
            <w:r>
              <w:t>Yes</w:t>
            </w:r>
          </w:p>
        </w:tc>
        <w:tc>
          <w:tcPr>
            <w:tcW w:w="818" w:type="dxa"/>
            <w:gridSpan w:val="2"/>
            <w:tcPrChange w:id="471" w:author="Igor P" w:date="2016-09-28T14:00:00Z">
              <w:tcPr>
                <w:tcW w:w="1225" w:type="dxa"/>
                <w:gridSpan w:val="2"/>
              </w:tcPr>
            </w:tcPrChange>
          </w:tcPr>
          <w:p w:rsidR="00C21587" w:rsidRDefault="00C21587" w:rsidP="00C21587">
            <w:pPr>
              <w:pStyle w:val="CodeStyle"/>
            </w:pPr>
            <w:r>
              <w:t>-</w:t>
            </w:r>
          </w:p>
        </w:tc>
        <w:tc>
          <w:tcPr>
            <w:tcW w:w="2535" w:type="dxa"/>
            <w:tcPrChange w:id="472" w:author="Igor P" w:date="2016-09-28T14:00:00Z">
              <w:tcPr>
                <w:tcW w:w="2535" w:type="dxa"/>
              </w:tcPr>
            </w:tcPrChange>
          </w:tcPr>
          <w:p w:rsidR="00C21587" w:rsidRDefault="00C21587" w:rsidP="00C21587">
            <w:pPr>
              <w:pStyle w:val="CodeStyle"/>
            </w:pPr>
            <w:proofErr w:type="spellStart"/>
            <w:r>
              <w:t>F</w:t>
            </w:r>
            <w:r>
              <w:rPr>
                <w:i/>
              </w:rPr>
              <w:t>number</w:t>
            </w:r>
            <w:proofErr w:type="spellEnd"/>
          </w:p>
        </w:tc>
        <w:tc>
          <w:tcPr>
            <w:tcW w:w="3227" w:type="dxa"/>
            <w:tcPrChange w:id="473" w:author="Igor P" w:date="2016-09-28T14:00:00Z">
              <w:tcPr>
                <w:tcW w:w="3227" w:type="dxa"/>
              </w:tcPr>
            </w:tcPrChange>
          </w:tcPr>
          <w:p w:rsidR="00C21587" w:rsidRPr="00511C93" w:rsidRDefault="00C21587" w:rsidP="00C21587">
            <w:pPr>
              <w:pStyle w:val="CodeStyle"/>
              <w:rPr>
                <w:rFonts w:ascii="Times New Roman" w:hAnsi="Times New Roman" w:cs="Times New Roman"/>
              </w:rPr>
            </w:pPr>
            <w:r w:rsidRPr="00511C93">
              <w:rPr>
                <w:rFonts w:ascii="Times New Roman" w:hAnsi="Times New Roman" w:cs="Times New Roman"/>
              </w:rPr>
              <w:t>Set display font size (points)</w:t>
            </w:r>
          </w:p>
        </w:tc>
      </w:tr>
      <w:tr w:rsidR="00C21587"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74"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475" w:author="Igor P" w:date="2016-09-28T14:00:00Z">
              <w:tcPr>
                <w:tcW w:w="1081" w:type="dxa"/>
              </w:tcPr>
            </w:tcPrChange>
          </w:tcPr>
          <w:p w:rsidR="00C21587" w:rsidRDefault="00C21587" w:rsidP="00C21587">
            <w:pPr>
              <w:pStyle w:val="CodeStyle"/>
            </w:pPr>
            <w:r>
              <w:lastRenderedPageBreak/>
              <w:t>-</w:t>
            </w:r>
          </w:p>
        </w:tc>
        <w:tc>
          <w:tcPr>
            <w:tcW w:w="1344" w:type="dxa"/>
            <w:tcPrChange w:id="476" w:author="Igor P" w:date="2016-09-28T14:00:00Z">
              <w:tcPr>
                <w:tcW w:w="937" w:type="dxa"/>
              </w:tcPr>
            </w:tcPrChange>
          </w:tcPr>
          <w:p w:rsidR="00C21587" w:rsidRDefault="00C21587" w:rsidP="00C21587">
            <w:pPr>
              <w:pStyle w:val="CodeStyle"/>
            </w:pPr>
            <w:r>
              <w:t>Yes</w:t>
            </w:r>
          </w:p>
        </w:tc>
        <w:tc>
          <w:tcPr>
            <w:tcW w:w="818" w:type="dxa"/>
            <w:gridSpan w:val="2"/>
            <w:tcPrChange w:id="477" w:author="Igor P" w:date="2016-09-28T14:00:00Z">
              <w:tcPr>
                <w:tcW w:w="1225" w:type="dxa"/>
                <w:gridSpan w:val="2"/>
              </w:tcPr>
            </w:tcPrChange>
          </w:tcPr>
          <w:p w:rsidR="00C21587" w:rsidRDefault="00C21587" w:rsidP="00C21587">
            <w:pPr>
              <w:pStyle w:val="CodeStyle"/>
            </w:pPr>
            <w:r>
              <w:t>Yes</w:t>
            </w:r>
          </w:p>
        </w:tc>
        <w:tc>
          <w:tcPr>
            <w:tcW w:w="2535" w:type="dxa"/>
            <w:tcPrChange w:id="478" w:author="Igor P" w:date="2016-09-28T14:00:00Z">
              <w:tcPr>
                <w:tcW w:w="2535" w:type="dxa"/>
              </w:tcPr>
            </w:tcPrChange>
          </w:tcPr>
          <w:p w:rsidR="00C21587" w:rsidRDefault="00C21587" w:rsidP="00C21587">
            <w:pPr>
              <w:pStyle w:val="CodeStyle"/>
            </w:pPr>
            <w:proofErr w:type="spellStart"/>
            <w:r>
              <w:t>OutputSDF</w:t>
            </w:r>
            <w:proofErr w:type="spellEnd"/>
          </w:p>
        </w:tc>
        <w:tc>
          <w:tcPr>
            <w:tcW w:w="3227" w:type="dxa"/>
            <w:tcPrChange w:id="479" w:author="Igor P" w:date="2016-09-28T14:00:00Z">
              <w:tcPr>
                <w:tcW w:w="3227" w:type="dxa"/>
              </w:tcPr>
            </w:tcPrChange>
          </w:tcPr>
          <w:p w:rsidR="00C21587" w:rsidRPr="00511C93" w:rsidRDefault="00C21587" w:rsidP="00C21587">
            <w:pPr>
              <w:pStyle w:val="CodeStyle"/>
              <w:rPr>
                <w:rFonts w:ascii="Times New Roman" w:hAnsi="Times New Roman" w:cs="Times New Roman"/>
              </w:rPr>
            </w:pPr>
            <w:r w:rsidRPr="00511C93">
              <w:rPr>
                <w:rFonts w:ascii="Times New Roman" w:hAnsi="Times New Roman" w:cs="Times New Roman"/>
              </w:rPr>
              <w:t xml:space="preserve">Convert </w:t>
            </w:r>
            <w:proofErr w:type="spellStart"/>
            <w:r w:rsidRPr="00511C93">
              <w:rPr>
                <w:rFonts w:ascii="Times New Roman" w:hAnsi="Times New Roman" w:cs="Times New Roman"/>
              </w:rPr>
              <w:t>InChI</w:t>
            </w:r>
            <w:proofErr w:type="spellEnd"/>
            <w:r w:rsidRPr="00511C93">
              <w:rPr>
                <w:rFonts w:ascii="Times New Roman" w:hAnsi="Times New Roman" w:cs="Times New Roman"/>
              </w:rPr>
              <w:t xml:space="preserve"> created with default auxiliary info to a </w:t>
            </w:r>
            <w:proofErr w:type="spellStart"/>
            <w:r w:rsidRPr="00511C93">
              <w:rPr>
                <w:rFonts w:ascii="Times New Roman" w:hAnsi="Times New Roman" w:cs="Times New Roman"/>
              </w:rPr>
              <w:t>SDfile</w:t>
            </w:r>
            <w:proofErr w:type="spellEnd"/>
          </w:p>
        </w:tc>
      </w:tr>
      <w:tr w:rsidR="00C21587"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80"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481" w:author="Igor P" w:date="2016-09-28T14:00:00Z">
              <w:tcPr>
                <w:tcW w:w="1081" w:type="dxa"/>
              </w:tcPr>
            </w:tcPrChange>
          </w:tcPr>
          <w:p w:rsidR="00C21587" w:rsidRDefault="00C21587" w:rsidP="00C21587">
            <w:pPr>
              <w:pStyle w:val="CodeStyle"/>
            </w:pPr>
            <w:r>
              <w:t>-</w:t>
            </w:r>
          </w:p>
        </w:tc>
        <w:tc>
          <w:tcPr>
            <w:tcW w:w="1344" w:type="dxa"/>
            <w:tcPrChange w:id="482" w:author="Igor P" w:date="2016-09-28T14:00:00Z">
              <w:tcPr>
                <w:tcW w:w="937" w:type="dxa"/>
              </w:tcPr>
            </w:tcPrChange>
          </w:tcPr>
          <w:p w:rsidR="00C21587" w:rsidRDefault="00C21587" w:rsidP="00C21587">
            <w:pPr>
              <w:pStyle w:val="CodeStyle"/>
            </w:pPr>
            <w:r>
              <w:t>Yes</w:t>
            </w:r>
          </w:p>
        </w:tc>
        <w:tc>
          <w:tcPr>
            <w:tcW w:w="818" w:type="dxa"/>
            <w:gridSpan w:val="2"/>
            <w:tcPrChange w:id="483" w:author="Igor P" w:date="2016-09-28T14:00:00Z">
              <w:tcPr>
                <w:tcW w:w="1225" w:type="dxa"/>
                <w:gridSpan w:val="2"/>
              </w:tcPr>
            </w:tcPrChange>
          </w:tcPr>
          <w:p w:rsidR="00C21587" w:rsidRDefault="00C21587" w:rsidP="00C21587">
            <w:pPr>
              <w:pStyle w:val="CodeStyle"/>
            </w:pPr>
            <w:r>
              <w:t>Yes</w:t>
            </w:r>
          </w:p>
        </w:tc>
        <w:tc>
          <w:tcPr>
            <w:tcW w:w="2535" w:type="dxa"/>
            <w:tcPrChange w:id="484" w:author="Igor P" w:date="2016-09-28T14:00:00Z">
              <w:tcPr>
                <w:tcW w:w="2535" w:type="dxa"/>
              </w:tcPr>
            </w:tcPrChange>
          </w:tcPr>
          <w:p w:rsidR="00C21587" w:rsidRDefault="00C21587" w:rsidP="00C21587">
            <w:pPr>
              <w:pStyle w:val="CodeStyle"/>
            </w:pPr>
            <w:proofErr w:type="spellStart"/>
            <w:r>
              <w:t>SdfAtomsDT</w:t>
            </w:r>
            <w:proofErr w:type="spellEnd"/>
          </w:p>
        </w:tc>
        <w:tc>
          <w:tcPr>
            <w:tcW w:w="3227" w:type="dxa"/>
            <w:tcPrChange w:id="485" w:author="Igor P" w:date="2016-09-28T14:00:00Z">
              <w:tcPr>
                <w:tcW w:w="3227" w:type="dxa"/>
              </w:tcPr>
            </w:tcPrChange>
          </w:tcPr>
          <w:p w:rsidR="00C21587" w:rsidRPr="00511C93" w:rsidRDefault="00C21587" w:rsidP="00C21587">
            <w:pPr>
              <w:pStyle w:val="CodeStyle"/>
              <w:rPr>
                <w:rFonts w:ascii="Times New Roman" w:hAnsi="Times New Roman" w:cs="Times New Roman"/>
              </w:rPr>
            </w:pPr>
            <w:r w:rsidRPr="00511C93">
              <w:rPr>
                <w:rFonts w:ascii="Times New Roman" w:hAnsi="Times New Roman" w:cs="Times New Roman"/>
              </w:rPr>
              <w:t xml:space="preserve">Output Hydrogen Isotopes to </w:t>
            </w:r>
            <w:proofErr w:type="spellStart"/>
            <w:r w:rsidRPr="00511C93">
              <w:rPr>
                <w:rFonts w:ascii="Times New Roman" w:hAnsi="Times New Roman" w:cs="Times New Roman"/>
              </w:rPr>
              <w:t>SDfile</w:t>
            </w:r>
            <w:proofErr w:type="spellEnd"/>
            <w:r w:rsidRPr="00511C93">
              <w:rPr>
                <w:rFonts w:ascii="Times New Roman" w:hAnsi="Times New Roman" w:cs="Times New Roman"/>
              </w:rPr>
              <w:t xml:space="preserve"> as Atoms D and T</w:t>
            </w:r>
          </w:p>
        </w:tc>
      </w:tr>
      <w:tr w:rsidR="00C21587"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86"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487" w:author="Igor P" w:date="2016-09-28T14:00:00Z">
              <w:tcPr>
                <w:tcW w:w="1081" w:type="dxa"/>
              </w:tcPr>
            </w:tcPrChange>
          </w:tcPr>
          <w:p w:rsidR="00C21587" w:rsidRDefault="00C21587" w:rsidP="00C21587">
            <w:pPr>
              <w:pStyle w:val="CodeStyle"/>
            </w:pPr>
            <w:r>
              <w:t>-</w:t>
            </w:r>
          </w:p>
        </w:tc>
        <w:tc>
          <w:tcPr>
            <w:tcW w:w="1344" w:type="dxa"/>
            <w:tcPrChange w:id="488" w:author="Igor P" w:date="2016-09-28T14:00:00Z">
              <w:tcPr>
                <w:tcW w:w="937" w:type="dxa"/>
              </w:tcPr>
            </w:tcPrChange>
          </w:tcPr>
          <w:p w:rsidR="00C21587" w:rsidRDefault="00C21587" w:rsidP="00C21587">
            <w:pPr>
              <w:pStyle w:val="CodeStyle"/>
            </w:pPr>
            <w:r>
              <w:t>Yes</w:t>
            </w:r>
          </w:p>
        </w:tc>
        <w:tc>
          <w:tcPr>
            <w:tcW w:w="818" w:type="dxa"/>
            <w:gridSpan w:val="2"/>
            <w:tcPrChange w:id="489" w:author="Igor P" w:date="2016-09-28T14:00:00Z">
              <w:tcPr>
                <w:tcW w:w="1225" w:type="dxa"/>
                <w:gridSpan w:val="2"/>
              </w:tcPr>
            </w:tcPrChange>
          </w:tcPr>
          <w:p w:rsidR="00C21587" w:rsidRDefault="00C21587" w:rsidP="00C21587">
            <w:pPr>
              <w:pStyle w:val="CodeStyle"/>
            </w:pPr>
            <w:r>
              <w:t>-</w:t>
            </w:r>
          </w:p>
        </w:tc>
        <w:tc>
          <w:tcPr>
            <w:tcW w:w="2535" w:type="dxa"/>
            <w:tcPrChange w:id="490" w:author="Igor P" w:date="2016-09-28T14:00:00Z">
              <w:tcPr>
                <w:tcW w:w="2535" w:type="dxa"/>
              </w:tcPr>
            </w:tcPrChange>
          </w:tcPr>
          <w:p w:rsidR="00C21587" w:rsidRDefault="00C21587" w:rsidP="00C21587">
            <w:pPr>
              <w:pStyle w:val="CodeStyle"/>
            </w:pPr>
            <w:proofErr w:type="spellStart"/>
            <w:r>
              <w:t>AMIOutStd</w:t>
            </w:r>
            <w:proofErr w:type="spellEnd"/>
            <w:r>
              <w:t xml:space="preserve"> </w:t>
            </w:r>
            <w:r>
              <w:tab/>
            </w:r>
          </w:p>
          <w:p w:rsidR="00C21587" w:rsidRDefault="00C21587" w:rsidP="00C21587">
            <w:pPr>
              <w:pStyle w:val="CodeStyle"/>
            </w:pPr>
          </w:p>
        </w:tc>
        <w:tc>
          <w:tcPr>
            <w:tcW w:w="3227" w:type="dxa"/>
            <w:tcPrChange w:id="491" w:author="Igor P" w:date="2016-09-28T14:00:00Z">
              <w:tcPr>
                <w:tcW w:w="3227" w:type="dxa"/>
              </w:tcPr>
            </w:tcPrChange>
          </w:tcPr>
          <w:p w:rsidR="00C21587" w:rsidRPr="00502DEC" w:rsidRDefault="00C21587" w:rsidP="00C21587">
            <w:pPr>
              <w:pStyle w:val="CodeStyle"/>
              <w:rPr>
                <w:rFonts w:ascii="Times New Roman" w:hAnsi="Times New Roman" w:cs="Times New Roman"/>
              </w:rPr>
            </w:pPr>
            <w:r w:rsidRPr="00502DEC">
              <w:rPr>
                <w:rFonts w:ascii="Times New Roman" w:hAnsi="Times New Roman" w:cs="Times New Roman"/>
              </w:rPr>
              <w:t xml:space="preserve">Write output to </w:t>
            </w:r>
            <w:proofErr w:type="spellStart"/>
            <w:r w:rsidRPr="00502DEC">
              <w:rPr>
                <w:rFonts w:ascii="Times New Roman" w:hAnsi="Times New Roman" w:cs="Times New Roman"/>
              </w:rPr>
              <w:t>stdout</w:t>
            </w:r>
            <w:proofErr w:type="spellEnd"/>
            <w:r>
              <w:rPr>
                <w:rFonts w:ascii="Times New Roman" w:hAnsi="Times New Roman" w:cs="Times New Roman"/>
              </w:rPr>
              <w:t xml:space="preserve"> (in AMI mode only)</w:t>
            </w:r>
          </w:p>
        </w:tc>
      </w:tr>
      <w:tr w:rsidR="00C21587"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92"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493" w:author="Igor P" w:date="2016-09-28T14:00:00Z">
              <w:tcPr>
                <w:tcW w:w="1081" w:type="dxa"/>
              </w:tcPr>
            </w:tcPrChange>
          </w:tcPr>
          <w:p w:rsidR="00C21587" w:rsidRDefault="00C21587" w:rsidP="00C21587">
            <w:pPr>
              <w:pStyle w:val="CodeStyle"/>
            </w:pPr>
            <w:r>
              <w:t>-</w:t>
            </w:r>
          </w:p>
        </w:tc>
        <w:tc>
          <w:tcPr>
            <w:tcW w:w="1344" w:type="dxa"/>
            <w:tcPrChange w:id="494" w:author="Igor P" w:date="2016-09-28T14:00:00Z">
              <w:tcPr>
                <w:tcW w:w="937" w:type="dxa"/>
              </w:tcPr>
            </w:tcPrChange>
          </w:tcPr>
          <w:p w:rsidR="00C21587" w:rsidRDefault="00C21587" w:rsidP="00C21587">
            <w:pPr>
              <w:pStyle w:val="CodeStyle"/>
            </w:pPr>
            <w:r>
              <w:t>Yes</w:t>
            </w:r>
          </w:p>
        </w:tc>
        <w:tc>
          <w:tcPr>
            <w:tcW w:w="818" w:type="dxa"/>
            <w:gridSpan w:val="2"/>
            <w:tcPrChange w:id="495" w:author="Igor P" w:date="2016-09-28T14:00:00Z">
              <w:tcPr>
                <w:tcW w:w="1225" w:type="dxa"/>
                <w:gridSpan w:val="2"/>
              </w:tcPr>
            </w:tcPrChange>
          </w:tcPr>
          <w:p w:rsidR="00C21587" w:rsidRDefault="00C21587" w:rsidP="00C21587">
            <w:pPr>
              <w:pStyle w:val="CodeStyle"/>
            </w:pPr>
            <w:r>
              <w:t>-</w:t>
            </w:r>
          </w:p>
        </w:tc>
        <w:tc>
          <w:tcPr>
            <w:tcW w:w="2535" w:type="dxa"/>
            <w:tcPrChange w:id="496" w:author="Igor P" w:date="2016-09-28T14:00:00Z">
              <w:tcPr>
                <w:tcW w:w="2535" w:type="dxa"/>
              </w:tcPr>
            </w:tcPrChange>
          </w:tcPr>
          <w:p w:rsidR="00C21587" w:rsidRDefault="00C21587" w:rsidP="00C21587">
            <w:pPr>
              <w:pStyle w:val="CodeStyle"/>
            </w:pPr>
            <w:proofErr w:type="spellStart"/>
            <w:r>
              <w:t>AMILogStd</w:t>
            </w:r>
            <w:proofErr w:type="spellEnd"/>
            <w:r>
              <w:t xml:space="preserve"> </w:t>
            </w:r>
            <w:r>
              <w:tab/>
            </w:r>
          </w:p>
          <w:p w:rsidR="00C21587" w:rsidRDefault="00C21587" w:rsidP="00C21587">
            <w:pPr>
              <w:pStyle w:val="CodeStyle"/>
            </w:pPr>
          </w:p>
        </w:tc>
        <w:tc>
          <w:tcPr>
            <w:tcW w:w="3227" w:type="dxa"/>
            <w:tcPrChange w:id="497" w:author="Igor P" w:date="2016-09-28T14:00:00Z">
              <w:tcPr>
                <w:tcW w:w="3227" w:type="dxa"/>
              </w:tcPr>
            </w:tcPrChange>
          </w:tcPr>
          <w:p w:rsidR="00C21587" w:rsidRPr="00502DEC" w:rsidRDefault="00C21587" w:rsidP="00C21587">
            <w:pPr>
              <w:pStyle w:val="CodeStyle"/>
              <w:rPr>
                <w:rFonts w:ascii="Times New Roman" w:hAnsi="Times New Roman" w:cs="Times New Roman"/>
              </w:rPr>
            </w:pPr>
            <w:r w:rsidRPr="00502DEC">
              <w:rPr>
                <w:rFonts w:ascii="Times New Roman" w:hAnsi="Times New Roman" w:cs="Times New Roman"/>
              </w:rPr>
              <w:t xml:space="preserve">Write log messages to </w:t>
            </w:r>
            <w:proofErr w:type="spellStart"/>
            <w:r w:rsidRPr="00502DEC">
              <w:rPr>
                <w:rFonts w:ascii="Times New Roman" w:hAnsi="Times New Roman" w:cs="Times New Roman"/>
              </w:rPr>
              <w:t>stderr</w:t>
            </w:r>
            <w:proofErr w:type="spellEnd"/>
            <w:r>
              <w:rPr>
                <w:rFonts w:ascii="Times New Roman" w:hAnsi="Times New Roman" w:cs="Times New Roman"/>
              </w:rPr>
              <w:t xml:space="preserve"> (in AMI mode only)</w:t>
            </w:r>
          </w:p>
        </w:tc>
      </w:tr>
      <w:tr w:rsidR="00C21587"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98"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499" w:author="Igor P" w:date="2016-09-28T14:00:00Z">
              <w:tcPr>
                <w:tcW w:w="1081" w:type="dxa"/>
              </w:tcPr>
            </w:tcPrChange>
          </w:tcPr>
          <w:p w:rsidR="00C21587" w:rsidRDefault="00C21587" w:rsidP="00C21587">
            <w:pPr>
              <w:pStyle w:val="CodeStyle"/>
            </w:pPr>
            <w:r>
              <w:t>-</w:t>
            </w:r>
          </w:p>
        </w:tc>
        <w:tc>
          <w:tcPr>
            <w:tcW w:w="1344" w:type="dxa"/>
            <w:tcPrChange w:id="500" w:author="Igor P" w:date="2016-09-28T14:00:00Z">
              <w:tcPr>
                <w:tcW w:w="937" w:type="dxa"/>
              </w:tcPr>
            </w:tcPrChange>
          </w:tcPr>
          <w:p w:rsidR="00C21587" w:rsidRDefault="00C21587" w:rsidP="00C21587">
            <w:pPr>
              <w:pStyle w:val="CodeStyle"/>
            </w:pPr>
            <w:r>
              <w:t>Yes</w:t>
            </w:r>
          </w:p>
        </w:tc>
        <w:tc>
          <w:tcPr>
            <w:tcW w:w="818" w:type="dxa"/>
            <w:gridSpan w:val="2"/>
            <w:tcPrChange w:id="501" w:author="Igor P" w:date="2016-09-28T14:00:00Z">
              <w:tcPr>
                <w:tcW w:w="1225" w:type="dxa"/>
                <w:gridSpan w:val="2"/>
              </w:tcPr>
            </w:tcPrChange>
          </w:tcPr>
          <w:p w:rsidR="00C21587" w:rsidRDefault="00C21587" w:rsidP="00C21587">
            <w:pPr>
              <w:pStyle w:val="CodeStyle"/>
            </w:pPr>
            <w:r>
              <w:t>-</w:t>
            </w:r>
          </w:p>
        </w:tc>
        <w:tc>
          <w:tcPr>
            <w:tcW w:w="2535" w:type="dxa"/>
            <w:tcPrChange w:id="502" w:author="Igor P" w:date="2016-09-28T14:00:00Z">
              <w:tcPr>
                <w:tcW w:w="2535" w:type="dxa"/>
              </w:tcPr>
            </w:tcPrChange>
          </w:tcPr>
          <w:p w:rsidR="00C21587" w:rsidRDefault="00C21587" w:rsidP="00C21587">
            <w:pPr>
              <w:pStyle w:val="CodeStyle"/>
            </w:pPr>
            <w:proofErr w:type="spellStart"/>
            <w:r>
              <w:t>AMIPrbNone</w:t>
            </w:r>
            <w:proofErr w:type="spellEnd"/>
            <w:r>
              <w:tab/>
            </w:r>
          </w:p>
        </w:tc>
        <w:tc>
          <w:tcPr>
            <w:tcW w:w="3227" w:type="dxa"/>
            <w:tcPrChange w:id="503" w:author="Igor P" w:date="2016-09-28T14:00:00Z">
              <w:tcPr>
                <w:tcW w:w="3227" w:type="dxa"/>
              </w:tcPr>
            </w:tcPrChange>
          </w:tcPr>
          <w:p w:rsidR="00C21587" w:rsidRPr="00502DEC" w:rsidRDefault="00C21587" w:rsidP="00C21587">
            <w:pPr>
              <w:pStyle w:val="CodeStyle"/>
              <w:rPr>
                <w:rFonts w:ascii="Times New Roman" w:hAnsi="Times New Roman" w:cs="Times New Roman"/>
              </w:rPr>
            </w:pPr>
            <w:r w:rsidRPr="00502DEC">
              <w:rPr>
                <w:rFonts w:ascii="Times New Roman" w:hAnsi="Times New Roman" w:cs="Times New Roman"/>
              </w:rPr>
              <w:t>Suppress creation of problem files</w:t>
            </w:r>
            <w:r>
              <w:rPr>
                <w:rFonts w:ascii="Times New Roman" w:hAnsi="Times New Roman" w:cs="Times New Roman"/>
              </w:rPr>
              <w:t xml:space="preserve"> (in AMI mode only)</w:t>
            </w:r>
          </w:p>
        </w:tc>
      </w:tr>
      <w:tr w:rsidR="00C21587">
        <w:tc>
          <w:tcPr>
            <w:tcW w:w="9005" w:type="dxa"/>
            <w:gridSpan w:val="6"/>
          </w:tcPr>
          <w:p w:rsidR="00C21587" w:rsidRPr="00511C93" w:rsidRDefault="00C21587" w:rsidP="00C21587">
            <w:pPr>
              <w:pStyle w:val="CodeStyle"/>
              <w:jc w:val="center"/>
              <w:rPr>
                <w:rFonts w:ascii="Times New Roman" w:hAnsi="Times New Roman" w:cs="Times New Roman"/>
              </w:rPr>
            </w:pPr>
            <w:r w:rsidRPr="00511C93">
              <w:rPr>
                <w:rFonts w:ascii="Times New Roman" w:hAnsi="Times New Roman" w:cs="Times New Roman"/>
              </w:rPr>
              <w:br/>
              <w:t>Structure perception</w:t>
            </w:r>
            <w:r w:rsidRPr="00511C93">
              <w:rPr>
                <w:rFonts w:ascii="Times New Roman" w:hAnsi="Times New Roman" w:cs="Times New Roman"/>
              </w:rPr>
              <w:br/>
            </w:r>
          </w:p>
        </w:tc>
      </w:tr>
      <w:tr w:rsidR="00C21587"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504"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505" w:author="Igor P" w:date="2016-09-28T14:00:00Z">
              <w:tcPr>
                <w:tcW w:w="1081" w:type="dxa"/>
              </w:tcPr>
            </w:tcPrChange>
          </w:tcPr>
          <w:p w:rsidR="00C21587" w:rsidRDefault="00C21587" w:rsidP="00C21587">
            <w:pPr>
              <w:pStyle w:val="CodeStyle"/>
            </w:pPr>
            <w:r>
              <w:t>Yes</w:t>
            </w:r>
          </w:p>
        </w:tc>
        <w:tc>
          <w:tcPr>
            <w:tcW w:w="1344" w:type="dxa"/>
            <w:tcPrChange w:id="506" w:author="Igor P" w:date="2016-09-28T14:00:00Z">
              <w:tcPr>
                <w:tcW w:w="937" w:type="dxa"/>
              </w:tcPr>
            </w:tcPrChange>
          </w:tcPr>
          <w:p w:rsidR="00C21587" w:rsidRDefault="00C21587" w:rsidP="00C21587">
            <w:pPr>
              <w:pStyle w:val="CodeStyle"/>
            </w:pPr>
            <w:r w:rsidRPr="003E4BFD">
              <w:t>Yes</w:t>
            </w:r>
          </w:p>
        </w:tc>
        <w:tc>
          <w:tcPr>
            <w:tcW w:w="818" w:type="dxa"/>
            <w:gridSpan w:val="2"/>
            <w:tcPrChange w:id="507" w:author="Igor P" w:date="2016-09-28T14:00:00Z">
              <w:tcPr>
                <w:tcW w:w="1225" w:type="dxa"/>
                <w:gridSpan w:val="2"/>
              </w:tcPr>
            </w:tcPrChange>
          </w:tcPr>
          <w:p w:rsidR="00C21587" w:rsidRPr="00AB2978" w:rsidRDefault="00C21587" w:rsidP="00C21587">
            <w:pPr>
              <w:pStyle w:val="CodeStyle"/>
            </w:pPr>
            <w:r w:rsidRPr="00AB2978">
              <w:t>Yes</w:t>
            </w:r>
          </w:p>
        </w:tc>
        <w:tc>
          <w:tcPr>
            <w:tcW w:w="2535" w:type="dxa"/>
            <w:tcPrChange w:id="508" w:author="Igor P" w:date="2016-09-28T14:00:00Z">
              <w:tcPr>
                <w:tcW w:w="2535" w:type="dxa"/>
              </w:tcPr>
            </w:tcPrChange>
          </w:tcPr>
          <w:p w:rsidR="00C21587" w:rsidRDefault="00C21587" w:rsidP="00C21587">
            <w:pPr>
              <w:pStyle w:val="CodeStyle"/>
            </w:pPr>
            <w:r>
              <w:t>NEWPS</w:t>
            </w:r>
            <w:r w:rsidRPr="00DF750B">
              <w:t>OFF</w:t>
            </w:r>
          </w:p>
        </w:tc>
        <w:tc>
          <w:tcPr>
            <w:tcW w:w="3227" w:type="dxa"/>
            <w:tcPrChange w:id="509" w:author="Igor P" w:date="2016-09-28T14:00:00Z">
              <w:tcPr>
                <w:tcW w:w="3227" w:type="dxa"/>
              </w:tcPr>
            </w:tcPrChange>
          </w:tcPr>
          <w:p w:rsidR="00C21587" w:rsidRPr="00511C93" w:rsidRDefault="00C21587" w:rsidP="00C21587">
            <w:pPr>
              <w:pStyle w:val="CodeStyle"/>
              <w:rPr>
                <w:rFonts w:ascii="Times New Roman" w:hAnsi="Times New Roman" w:cs="Times New Roman"/>
              </w:rPr>
            </w:pPr>
            <w:r w:rsidRPr="00511C93">
              <w:rPr>
                <w:rFonts w:ascii="Times New Roman" w:hAnsi="Times New Roman" w:cs="Times New Roman"/>
              </w:rPr>
              <w:t xml:space="preserve">Both ends of wedge point to </w:t>
            </w:r>
            <w:proofErr w:type="spellStart"/>
            <w:r w:rsidRPr="00511C93">
              <w:rPr>
                <w:rFonts w:ascii="Times New Roman" w:hAnsi="Times New Roman" w:cs="Times New Roman"/>
              </w:rPr>
              <w:t>stereocenters</w:t>
            </w:r>
            <w:proofErr w:type="spellEnd"/>
          </w:p>
        </w:tc>
      </w:tr>
      <w:tr w:rsidR="00C21587"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510"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511" w:author="Igor P" w:date="2016-09-28T14:00:00Z">
              <w:tcPr>
                <w:tcW w:w="1081" w:type="dxa"/>
              </w:tcPr>
            </w:tcPrChange>
          </w:tcPr>
          <w:p w:rsidR="00C21587" w:rsidRDefault="00C21587" w:rsidP="00C21587">
            <w:pPr>
              <w:pStyle w:val="CodeStyle"/>
            </w:pPr>
            <w:r>
              <w:t>-</w:t>
            </w:r>
          </w:p>
        </w:tc>
        <w:tc>
          <w:tcPr>
            <w:tcW w:w="1344" w:type="dxa"/>
            <w:tcPrChange w:id="512" w:author="Igor P" w:date="2016-09-28T14:00:00Z">
              <w:tcPr>
                <w:tcW w:w="937" w:type="dxa"/>
              </w:tcPr>
            </w:tcPrChange>
          </w:tcPr>
          <w:p w:rsidR="00C21587" w:rsidRDefault="00C21587" w:rsidP="00C21587">
            <w:pPr>
              <w:pStyle w:val="CodeStyle"/>
            </w:pPr>
            <w:r>
              <w:t>Yes</w:t>
            </w:r>
          </w:p>
        </w:tc>
        <w:tc>
          <w:tcPr>
            <w:tcW w:w="818" w:type="dxa"/>
            <w:gridSpan w:val="2"/>
            <w:tcPrChange w:id="513" w:author="Igor P" w:date="2016-09-28T14:00:00Z">
              <w:tcPr>
                <w:tcW w:w="1225" w:type="dxa"/>
                <w:gridSpan w:val="2"/>
              </w:tcPr>
            </w:tcPrChange>
          </w:tcPr>
          <w:p w:rsidR="00C21587" w:rsidRDefault="00C21587" w:rsidP="00C21587">
            <w:pPr>
              <w:pStyle w:val="CodeStyle"/>
            </w:pPr>
            <w:r>
              <w:t>Yes</w:t>
            </w:r>
          </w:p>
        </w:tc>
        <w:tc>
          <w:tcPr>
            <w:tcW w:w="2535" w:type="dxa"/>
            <w:tcPrChange w:id="514" w:author="Igor P" w:date="2016-09-28T14:00:00Z">
              <w:tcPr>
                <w:tcW w:w="2535" w:type="dxa"/>
              </w:tcPr>
            </w:tcPrChange>
          </w:tcPr>
          <w:p w:rsidR="00C21587" w:rsidRDefault="00C21587" w:rsidP="00C21587">
            <w:pPr>
              <w:pStyle w:val="CodeStyle"/>
            </w:pPr>
            <w:proofErr w:type="spellStart"/>
            <w:r w:rsidRPr="00DC3998">
              <w:t>DoNotAddH</w:t>
            </w:r>
            <w:proofErr w:type="spellEnd"/>
          </w:p>
        </w:tc>
        <w:tc>
          <w:tcPr>
            <w:tcW w:w="3227" w:type="dxa"/>
            <w:tcPrChange w:id="515" w:author="Igor P" w:date="2016-09-28T14:00:00Z">
              <w:tcPr>
                <w:tcW w:w="3227" w:type="dxa"/>
              </w:tcPr>
            </w:tcPrChange>
          </w:tcPr>
          <w:p w:rsidR="00C21587" w:rsidRPr="00511C93" w:rsidRDefault="00C21587" w:rsidP="00C21587">
            <w:pPr>
              <w:pStyle w:val="CodeStyle"/>
              <w:rPr>
                <w:rFonts w:ascii="Times New Roman" w:hAnsi="Times New Roman" w:cs="Times New Roman"/>
              </w:rPr>
            </w:pPr>
            <w:r w:rsidRPr="00511C93">
              <w:rPr>
                <w:rFonts w:ascii="Times New Roman" w:hAnsi="Times New Roman" w:cs="Times New Roman"/>
              </w:rPr>
              <w:t>Do not add H according to usual valences</w:t>
            </w:r>
          </w:p>
        </w:tc>
      </w:tr>
      <w:tr w:rsidR="00C21587"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516"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517" w:author="Igor P" w:date="2016-09-28T14:00:00Z">
              <w:tcPr>
                <w:tcW w:w="1081" w:type="dxa"/>
              </w:tcPr>
            </w:tcPrChange>
          </w:tcPr>
          <w:p w:rsidR="00C21587" w:rsidRDefault="00C21587" w:rsidP="00C21587">
            <w:pPr>
              <w:pStyle w:val="CodeStyle"/>
            </w:pPr>
            <w:r>
              <w:t>Yes</w:t>
            </w:r>
          </w:p>
        </w:tc>
        <w:tc>
          <w:tcPr>
            <w:tcW w:w="1344" w:type="dxa"/>
            <w:tcPrChange w:id="518" w:author="Igor P" w:date="2016-09-28T14:00:00Z">
              <w:tcPr>
                <w:tcW w:w="937" w:type="dxa"/>
              </w:tcPr>
            </w:tcPrChange>
          </w:tcPr>
          <w:p w:rsidR="00C21587" w:rsidRDefault="00C21587" w:rsidP="00C21587">
            <w:pPr>
              <w:pStyle w:val="CodeStyle"/>
            </w:pPr>
            <w:r>
              <w:t>Yes</w:t>
            </w:r>
          </w:p>
        </w:tc>
        <w:tc>
          <w:tcPr>
            <w:tcW w:w="818" w:type="dxa"/>
            <w:gridSpan w:val="2"/>
            <w:tcPrChange w:id="519" w:author="Igor P" w:date="2016-09-28T14:00:00Z">
              <w:tcPr>
                <w:tcW w:w="1225" w:type="dxa"/>
                <w:gridSpan w:val="2"/>
              </w:tcPr>
            </w:tcPrChange>
          </w:tcPr>
          <w:p w:rsidR="00C21587" w:rsidRDefault="00C21587" w:rsidP="00C21587">
            <w:pPr>
              <w:pStyle w:val="CodeStyle"/>
            </w:pPr>
            <w:r>
              <w:t>Yes</w:t>
            </w:r>
          </w:p>
        </w:tc>
        <w:tc>
          <w:tcPr>
            <w:tcW w:w="2535" w:type="dxa"/>
            <w:tcPrChange w:id="520" w:author="Igor P" w:date="2016-09-28T14:00:00Z">
              <w:tcPr>
                <w:tcW w:w="2535" w:type="dxa"/>
              </w:tcPr>
            </w:tcPrChange>
          </w:tcPr>
          <w:p w:rsidR="00C21587" w:rsidRDefault="00C21587" w:rsidP="00C21587">
            <w:pPr>
              <w:pStyle w:val="CodeStyle"/>
            </w:pPr>
            <w:proofErr w:type="spellStart"/>
            <w:r>
              <w:t>SNon</w:t>
            </w:r>
            <w:proofErr w:type="spellEnd"/>
          </w:p>
        </w:tc>
        <w:tc>
          <w:tcPr>
            <w:tcW w:w="3227" w:type="dxa"/>
            <w:tcPrChange w:id="521" w:author="Igor P" w:date="2016-09-28T14:00:00Z">
              <w:tcPr>
                <w:tcW w:w="3227" w:type="dxa"/>
              </w:tcPr>
            </w:tcPrChange>
          </w:tcPr>
          <w:p w:rsidR="00C21587" w:rsidRPr="00511C93" w:rsidRDefault="00C21587" w:rsidP="00C21587">
            <w:pPr>
              <w:pStyle w:val="CodeStyle"/>
              <w:rPr>
                <w:rFonts w:ascii="Times New Roman" w:hAnsi="Times New Roman" w:cs="Times New Roman"/>
              </w:rPr>
            </w:pPr>
            <w:r w:rsidRPr="00511C93">
              <w:rPr>
                <w:rFonts w:ascii="Times New Roman" w:hAnsi="Times New Roman" w:cs="Times New Roman"/>
              </w:rPr>
              <w:t>Ignore stereo information in input structures</w:t>
            </w:r>
          </w:p>
        </w:tc>
      </w:tr>
      <w:tr w:rsidR="00C21587">
        <w:tc>
          <w:tcPr>
            <w:tcW w:w="9005" w:type="dxa"/>
            <w:gridSpan w:val="6"/>
          </w:tcPr>
          <w:p w:rsidR="00C21587" w:rsidRPr="00511C93" w:rsidRDefault="00C21587" w:rsidP="00C21587">
            <w:pPr>
              <w:pStyle w:val="CodeStyle"/>
              <w:jc w:val="center"/>
              <w:rPr>
                <w:rFonts w:ascii="Times New Roman" w:hAnsi="Times New Roman" w:cs="Times New Roman"/>
              </w:rPr>
            </w:pPr>
            <w:r w:rsidRPr="00511C93">
              <w:rPr>
                <w:rFonts w:ascii="Times New Roman" w:hAnsi="Times New Roman" w:cs="Times New Roman"/>
              </w:rPr>
              <w:br/>
              <w:t xml:space="preserve">Stereo perception modifiers (non-standard </w:t>
            </w:r>
            <w:proofErr w:type="spellStart"/>
            <w:r w:rsidRPr="00511C93">
              <w:rPr>
                <w:rFonts w:ascii="Times New Roman" w:hAnsi="Times New Roman" w:cs="Times New Roman"/>
              </w:rPr>
              <w:t>InChI</w:t>
            </w:r>
            <w:proofErr w:type="spellEnd"/>
            <w:r w:rsidRPr="00511C93">
              <w:rPr>
                <w:rFonts w:ascii="Times New Roman" w:hAnsi="Times New Roman" w:cs="Times New Roman"/>
              </w:rPr>
              <w:t>)</w:t>
            </w:r>
            <w:r w:rsidRPr="00511C93">
              <w:rPr>
                <w:rFonts w:ascii="Times New Roman" w:hAnsi="Times New Roman" w:cs="Times New Roman"/>
              </w:rPr>
              <w:br/>
            </w:r>
          </w:p>
        </w:tc>
      </w:tr>
      <w:tr w:rsidR="00C21587"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522"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523" w:author="Igor P" w:date="2016-09-28T14:00:00Z">
              <w:tcPr>
                <w:tcW w:w="1081" w:type="dxa"/>
              </w:tcPr>
            </w:tcPrChange>
          </w:tcPr>
          <w:p w:rsidR="00C21587" w:rsidRDefault="00C21587" w:rsidP="00C21587">
            <w:pPr>
              <w:pStyle w:val="CodeStyle"/>
            </w:pPr>
            <w:r w:rsidRPr="003E4BFD">
              <w:t>Yes</w:t>
            </w:r>
          </w:p>
        </w:tc>
        <w:tc>
          <w:tcPr>
            <w:tcW w:w="1344" w:type="dxa"/>
            <w:tcPrChange w:id="524" w:author="Igor P" w:date="2016-09-28T14:00:00Z">
              <w:tcPr>
                <w:tcW w:w="937" w:type="dxa"/>
              </w:tcPr>
            </w:tcPrChange>
          </w:tcPr>
          <w:p w:rsidR="00C21587" w:rsidRDefault="00C21587" w:rsidP="00C21587">
            <w:pPr>
              <w:pStyle w:val="CodeStyle"/>
            </w:pPr>
            <w:r w:rsidRPr="003E4BFD">
              <w:t>Yes</w:t>
            </w:r>
          </w:p>
        </w:tc>
        <w:tc>
          <w:tcPr>
            <w:tcW w:w="818" w:type="dxa"/>
            <w:gridSpan w:val="2"/>
            <w:tcPrChange w:id="525" w:author="Igor P" w:date="2016-09-28T14:00:00Z">
              <w:tcPr>
                <w:tcW w:w="1225" w:type="dxa"/>
                <w:gridSpan w:val="2"/>
              </w:tcPr>
            </w:tcPrChange>
          </w:tcPr>
          <w:p w:rsidR="00C21587" w:rsidRDefault="00C21587" w:rsidP="00C21587">
            <w:pPr>
              <w:pStyle w:val="CodeStyle"/>
            </w:pPr>
            <w:r w:rsidRPr="003E4BFD">
              <w:t>Yes</w:t>
            </w:r>
          </w:p>
        </w:tc>
        <w:tc>
          <w:tcPr>
            <w:tcW w:w="2535" w:type="dxa"/>
            <w:tcPrChange w:id="526" w:author="Igor P" w:date="2016-09-28T14:00:00Z">
              <w:tcPr>
                <w:tcW w:w="2535" w:type="dxa"/>
              </w:tcPr>
            </w:tcPrChange>
          </w:tcPr>
          <w:p w:rsidR="00C21587" w:rsidRDefault="00C21587" w:rsidP="00C21587">
            <w:pPr>
              <w:pStyle w:val="CodeStyle"/>
            </w:pPr>
            <w:proofErr w:type="spellStart"/>
            <w:r w:rsidRPr="00BE46BA">
              <w:t>SRel</w:t>
            </w:r>
            <w:proofErr w:type="spellEnd"/>
          </w:p>
        </w:tc>
        <w:tc>
          <w:tcPr>
            <w:tcW w:w="3227" w:type="dxa"/>
            <w:tcPrChange w:id="527" w:author="Igor P" w:date="2016-09-28T14:00:00Z">
              <w:tcPr>
                <w:tcW w:w="3227" w:type="dxa"/>
              </w:tcPr>
            </w:tcPrChange>
          </w:tcPr>
          <w:p w:rsidR="00C21587" w:rsidRPr="00511C93" w:rsidRDefault="00C21587" w:rsidP="00C21587">
            <w:pPr>
              <w:pStyle w:val="CodeStyle"/>
              <w:rPr>
                <w:rFonts w:ascii="Times New Roman" w:hAnsi="Times New Roman" w:cs="Times New Roman"/>
              </w:rPr>
            </w:pPr>
            <w:r w:rsidRPr="00511C93">
              <w:rPr>
                <w:rFonts w:ascii="Times New Roman" w:hAnsi="Times New Roman" w:cs="Times New Roman"/>
              </w:rPr>
              <w:t>Relative stereo</w:t>
            </w:r>
          </w:p>
        </w:tc>
      </w:tr>
      <w:tr w:rsidR="00C21587"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528"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529" w:author="Igor P" w:date="2016-09-28T14:00:00Z">
              <w:tcPr>
                <w:tcW w:w="1081" w:type="dxa"/>
              </w:tcPr>
            </w:tcPrChange>
          </w:tcPr>
          <w:p w:rsidR="00C21587" w:rsidRDefault="00C21587" w:rsidP="00C21587">
            <w:pPr>
              <w:pStyle w:val="CodeStyle"/>
            </w:pPr>
            <w:r>
              <w:t>Yes</w:t>
            </w:r>
          </w:p>
        </w:tc>
        <w:tc>
          <w:tcPr>
            <w:tcW w:w="1344" w:type="dxa"/>
            <w:tcPrChange w:id="530" w:author="Igor P" w:date="2016-09-28T14:00:00Z">
              <w:tcPr>
                <w:tcW w:w="937" w:type="dxa"/>
              </w:tcPr>
            </w:tcPrChange>
          </w:tcPr>
          <w:p w:rsidR="00C21587" w:rsidRDefault="00C21587" w:rsidP="00C21587">
            <w:pPr>
              <w:pStyle w:val="CodeStyle"/>
            </w:pPr>
            <w:r>
              <w:t>Yes</w:t>
            </w:r>
          </w:p>
        </w:tc>
        <w:tc>
          <w:tcPr>
            <w:tcW w:w="818" w:type="dxa"/>
            <w:gridSpan w:val="2"/>
            <w:tcPrChange w:id="531" w:author="Igor P" w:date="2016-09-28T14:00:00Z">
              <w:tcPr>
                <w:tcW w:w="1225" w:type="dxa"/>
                <w:gridSpan w:val="2"/>
              </w:tcPr>
            </w:tcPrChange>
          </w:tcPr>
          <w:p w:rsidR="00C21587" w:rsidRDefault="00C21587" w:rsidP="00C21587">
            <w:pPr>
              <w:pStyle w:val="CodeStyle"/>
            </w:pPr>
            <w:r>
              <w:t>Yes</w:t>
            </w:r>
          </w:p>
        </w:tc>
        <w:tc>
          <w:tcPr>
            <w:tcW w:w="2535" w:type="dxa"/>
            <w:tcPrChange w:id="532" w:author="Igor P" w:date="2016-09-28T14:00:00Z">
              <w:tcPr>
                <w:tcW w:w="2535" w:type="dxa"/>
              </w:tcPr>
            </w:tcPrChange>
          </w:tcPr>
          <w:p w:rsidR="00C21587" w:rsidRDefault="00C21587" w:rsidP="00C21587">
            <w:pPr>
              <w:pStyle w:val="CodeStyle"/>
            </w:pPr>
            <w:proofErr w:type="spellStart"/>
            <w:r w:rsidRPr="00BE46BA">
              <w:t>SRac</w:t>
            </w:r>
            <w:proofErr w:type="spellEnd"/>
          </w:p>
        </w:tc>
        <w:tc>
          <w:tcPr>
            <w:tcW w:w="3227" w:type="dxa"/>
            <w:tcPrChange w:id="533" w:author="Igor P" w:date="2016-09-28T14:00:00Z">
              <w:tcPr>
                <w:tcW w:w="3227" w:type="dxa"/>
              </w:tcPr>
            </w:tcPrChange>
          </w:tcPr>
          <w:p w:rsidR="00C21587" w:rsidRPr="00511C93" w:rsidRDefault="00C21587" w:rsidP="00C21587">
            <w:pPr>
              <w:pStyle w:val="CodeStyle"/>
              <w:rPr>
                <w:rFonts w:ascii="Times New Roman" w:hAnsi="Times New Roman" w:cs="Times New Roman"/>
              </w:rPr>
            </w:pPr>
            <w:r w:rsidRPr="00511C93">
              <w:rPr>
                <w:rFonts w:ascii="Times New Roman" w:hAnsi="Times New Roman" w:cs="Times New Roman"/>
              </w:rPr>
              <w:t>Racemic stereo</w:t>
            </w:r>
          </w:p>
        </w:tc>
      </w:tr>
      <w:tr w:rsidR="00C21587"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534"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535" w:author="Igor P" w:date="2016-09-28T14:00:00Z">
              <w:tcPr>
                <w:tcW w:w="1081" w:type="dxa"/>
              </w:tcPr>
            </w:tcPrChange>
          </w:tcPr>
          <w:p w:rsidR="00C21587" w:rsidRDefault="00C21587" w:rsidP="00C21587">
            <w:pPr>
              <w:pStyle w:val="CodeStyle"/>
            </w:pPr>
            <w:r>
              <w:t>Yes</w:t>
            </w:r>
          </w:p>
        </w:tc>
        <w:tc>
          <w:tcPr>
            <w:tcW w:w="1344" w:type="dxa"/>
            <w:tcPrChange w:id="536" w:author="Igor P" w:date="2016-09-28T14:00:00Z">
              <w:tcPr>
                <w:tcW w:w="937" w:type="dxa"/>
              </w:tcPr>
            </w:tcPrChange>
          </w:tcPr>
          <w:p w:rsidR="00C21587" w:rsidRDefault="00C21587" w:rsidP="00C21587">
            <w:pPr>
              <w:pStyle w:val="CodeStyle"/>
            </w:pPr>
            <w:r>
              <w:t>Yes</w:t>
            </w:r>
          </w:p>
        </w:tc>
        <w:tc>
          <w:tcPr>
            <w:tcW w:w="818" w:type="dxa"/>
            <w:gridSpan w:val="2"/>
            <w:tcPrChange w:id="537" w:author="Igor P" w:date="2016-09-28T14:00:00Z">
              <w:tcPr>
                <w:tcW w:w="1225" w:type="dxa"/>
                <w:gridSpan w:val="2"/>
              </w:tcPr>
            </w:tcPrChange>
          </w:tcPr>
          <w:p w:rsidR="00C21587" w:rsidRDefault="00C21587" w:rsidP="00C21587">
            <w:pPr>
              <w:pStyle w:val="CodeStyle"/>
            </w:pPr>
            <w:r>
              <w:t>Yes</w:t>
            </w:r>
          </w:p>
        </w:tc>
        <w:tc>
          <w:tcPr>
            <w:tcW w:w="2535" w:type="dxa"/>
            <w:tcPrChange w:id="538" w:author="Igor P" w:date="2016-09-28T14:00:00Z">
              <w:tcPr>
                <w:tcW w:w="2535" w:type="dxa"/>
              </w:tcPr>
            </w:tcPrChange>
          </w:tcPr>
          <w:p w:rsidR="00C21587" w:rsidRDefault="00C21587" w:rsidP="00C21587">
            <w:pPr>
              <w:pStyle w:val="CodeStyle"/>
            </w:pPr>
            <w:r w:rsidRPr="00BE46BA">
              <w:t>SUCF</w:t>
            </w:r>
          </w:p>
        </w:tc>
        <w:tc>
          <w:tcPr>
            <w:tcW w:w="3227" w:type="dxa"/>
            <w:tcPrChange w:id="539" w:author="Igor P" w:date="2016-09-28T14:00:00Z">
              <w:tcPr>
                <w:tcW w:w="3227" w:type="dxa"/>
              </w:tcPr>
            </w:tcPrChange>
          </w:tcPr>
          <w:p w:rsidR="00C21587" w:rsidRPr="00511C93" w:rsidRDefault="00C21587" w:rsidP="00C21587">
            <w:pPr>
              <w:pStyle w:val="CodeStyle"/>
              <w:rPr>
                <w:rFonts w:ascii="Times New Roman" w:hAnsi="Times New Roman" w:cs="Times New Roman"/>
              </w:rPr>
            </w:pPr>
            <w:r w:rsidRPr="00511C93">
              <w:rPr>
                <w:rFonts w:ascii="Times New Roman" w:hAnsi="Times New Roman" w:cs="Times New Roman"/>
              </w:rPr>
              <w:t>Use Chiral Flag: On means Absolute stereo, Off - Relative</w:t>
            </w:r>
          </w:p>
        </w:tc>
      </w:tr>
      <w:tr w:rsidR="00C21587">
        <w:tc>
          <w:tcPr>
            <w:tcW w:w="9005" w:type="dxa"/>
            <w:gridSpan w:val="6"/>
          </w:tcPr>
          <w:p w:rsidR="00C21587" w:rsidRPr="00511C93" w:rsidRDefault="00C21587" w:rsidP="00C21587">
            <w:pPr>
              <w:pStyle w:val="CodeStyle"/>
              <w:jc w:val="center"/>
              <w:rPr>
                <w:rFonts w:ascii="Times New Roman" w:hAnsi="Times New Roman" w:cs="Times New Roman"/>
              </w:rPr>
            </w:pPr>
            <w:r w:rsidRPr="00511C93">
              <w:rPr>
                <w:rFonts w:ascii="Times New Roman" w:hAnsi="Times New Roman" w:cs="Times New Roman"/>
              </w:rPr>
              <w:t xml:space="preserve">Customizing </w:t>
            </w:r>
            <w:proofErr w:type="spellStart"/>
            <w:r w:rsidRPr="00511C93">
              <w:rPr>
                <w:rFonts w:ascii="Times New Roman" w:hAnsi="Times New Roman" w:cs="Times New Roman"/>
              </w:rPr>
              <w:t>InChI</w:t>
            </w:r>
            <w:proofErr w:type="spellEnd"/>
            <w:r w:rsidRPr="00511C93">
              <w:rPr>
                <w:rFonts w:ascii="Times New Roman" w:hAnsi="Times New Roman" w:cs="Times New Roman"/>
              </w:rPr>
              <w:t xml:space="preserve"> creation (non-standard </w:t>
            </w:r>
            <w:proofErr w:type="spellStart"/>
            <w:r w:rsidRPr="00511C93">
              <w:rPr>
                <w:rFonts w:ascii="Times New Roman" w:hAnsi="Times New Roman" w:cs="Times New Roman"/>
              </w:rPr>
              <w:t>InChI</w:t>
            </w:r>
            <w:proofErr w:type="spellEnd"/>
            <w:r w:rsidRPr="00511C93">
              <w:rPr>
                <w:rFonts w:ascii="Times New Roman" w:hAnsi="Times New Roman" w:cs="Times New Roman"/>
              </w:rPr>
              <w:t>)</w:t>
            </w:r>
          </w:p>
        </w:tc>
      </w:tr>
      <w:tr w:rsidR="00C21587"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540"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541" w:author="Igor P" w:date="2016-09-28T14:00:00Z">
              <w:tcPr>
                <w:tcW w:w="1081" w:type="dxa"/>
              </w:tcPr>
            </w:tcPrChange>
          </w:tcPr>
          <w:p w:rsidR="00C21587" w:rsidRDefault="00C21587" w:rsidP="00C21587">
            <w:pPr>
              <w:pStyle w:val="CodeStyle"/>
            </w:pPr>
            <w:r>
              <w:t>Yes</w:t>
            </w:r>
          </w:p>
        </w:tc>
        <w:tc>
          <w:tcPr>
            <w:tcW w:w="1344" w:type="dxa"/>
            <w:tcPrChange w:id="542" w:author="Igor P" w:date="2016-09-28T14:00:00Z">
              <w:tcPr>
                <w:tcW w:w="937" w:type="dxa"/>
              </w:tcPr>
            </w:tcPrChange>
          </w:tcPr>
          <w:p w:rsidR="00C21587" w:rsidRDefault="00C21587" w:rsidP="00C21587">
            <w:pPr>
              <w:pStyle w:val="CodeStyle"/>
            </w:pPr>
            <w:r>
              <w:t>Yes</w:t>
            </w:r>
          </w:p>
        </w:tc>
        <w:tc>
          <w:tcPr>
            <w:tcW w:w="818" w:type="dxa"/>
            <w:gridSpan w:val="2"/>
            <w:tcPrChange w:id="543" w:author="Igor P" w:date="2016-09-28T14:00:00Z">
              <w:tcPr>
                <w:tcW w:w="1225" w:type="dxa"/>
                <w:gridSpan w:val="2"/>
              </w:tcPr>
            </w:tcPrChange>
          </w:tcPr>
          <w:p w:rsidR="00C21587" w:rsidRDefault="00C21587" w:rsidP="00C21587">
            <w:pPr>
              <w:pStyle w:val="CodeStyle"/>
            </w:pPr>
            <w:r>
              <w:t>Yes</w:t>
            </w:r>
          </w:p>
        </w:tc>
        <w:tc>
          <w:tcPr>
            <w:tcW w:w="2535" w:type="dxa"/>
            <w:tcPrChange w:id="544" w:author="Igor P" w:date="2016-09-28T14:00:00Z">
              <w:tcPr>
                <w:tcW w:w="2535" w:type="dxa"/>
              </w:tcPr>
            </w:tcPrChange>
          </w:tcPr>
          <w:p w:rsidR="00C21587" w:rsidRPr="00BE46BA" w:rsidRDefault="00C21587" w:rsidP="00C21587">
            <w:pPr>
              <w:pStyle w:val="CodeStyle"/>
            </w:pPr>
            <w:r w:rsidRPr="00BE46BA">
              <w:t>SUU</w:t>
            </w:r>
          </w:p>
        </w:tc>
        <w:tc>
          <w:tcPr>
            <w:tcW w:w="3227" w:type="dxa"/>
            <w:tcPrChange w:id="545" w:author="Igor P" w:date="2016-09-28T14:00:00Z">
              <w:tcPr>
                <w:tcW w:w="3227" w:type="dxa"/>
              </w:tcPr>
            </w:tcPrChange>
          </w:tcPr>
          <w:p w:rsidR="00C21587" w:rsidRPr="00511C93" w:rsidRDefault="00C21587" w:rsidP="00C21587">
            <w:pPr>
              <w:pStyle w:val="CodeStyle"/>
              <w:rPr>
                <w:rFonts w:ascii="Times New Roman" w:hAnsi="Times New Roman" w:cs="Times New Roman"/>
              </w:rPr>
            </w:pPr>
            <w:r w:rsidRPr="00511C93">
              <w:rPr>
                <w:rFonts w:ascii="Times New Roman" w:hAnsi="Times New Roman" w:cs="Times New Roman"/>
              </w:rPr>
              <w:t>Always include omitted unknown/undefined stereo</w:t>
            </w:r>
          </w:p>
        </w:tc>
      </w:tr>
      <w:tr w:rsidR="00C21587"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546"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547" w:author="Igor P" w:date="2016-09-28T14:00:00Z">
              <w:tcPr>
                <w:tcW w:w="1081" w:type="dxa"/>
              </w:tcPr>
            </w:tcPrChange>
          </w:tcPr>
          <w:p w:rsidR="00C21587" w:rsidRDefault="00C21587" w:rsidP="00C21587">
            <w:pPr>
              <w:pStyle w:val="CodeStyle"/>
            </w:pPr>
            <w:r>
              <w:t>Yes</w:t>
            </w:r>
          </w:p>
        </w:tc>
        <w:tc>
          <w:tcPr>
            <w:tcW w:w="1344" w:type="dxa"/>
            <w:tcPrChange w:id="548" w:author="Igor P" w:date="2016-09-28T14:00:00Z">
              <w:tcPr>
                <w:tcW w:w="937" w:type="dxa"/>
              </w:tcPr>
            </w:tcPrChange>
          </w:tcPr>
          <w:p w:rsidR="00C21587" w:rsidRDefault="00C21587" w:rsidP="00C21587">
            <w:pPr>
              <w:pStyle w:val="CodeStyle"/>
            </w:pPr>
            <w:r>
              <w:t>Yes</w:t>
            </w:r>
          </w:p>
        </w:tc>
        <w:tc>
          <w:tcPr>
            <w:tcW w:w="818" w:type="dxa"/>
            <w:gridSpan w:val="2"/>
            <w:tcPrChange w:id="549" w:author="Igor P" w:date="2016-09-28T14:00:00Z">
              <w:tcPr>
                <w:tcW w:w="1225" w:type="dxa"/>
                <w:gridSpan w:val="2"/>
              </w:tcPr>
            </w:tcPrChange>
          </w:tcPr>
          <w:p w:rsidR="00C21587" w:rsidRDefault="00C21587" w:rsidP="00C21587">
            <w:pPr>
              <w:pStyle w:val="CodeStyle"/>
            </w:pPr>
            <w:r>
              <w:t>Yes</w:t>
            </w:r>
          </w:p>
        </w:tc>
        <w:tc>
          <w:tcPr>
            <w:tcW w:w="2535" w:type="dxa"/>
            <w:tcPrChange w:id="550" w:author="Igor P" w:date="2016-09-28T14:00:00Z">
              <w:tcPr>
                <w:tcW w:w="2535" w:type="dxa"/>
              </w:tcPr>
            </w:tcPrChange>
          </w:tcPr>
          <w:p w:rsidR="00C21587" w:rsidRPr="00BE46BA" w:rsidRDefault="00C21587" w:rsidP="00C21587">
            <w:pPr>
              <w:pStyle w:val="CodeStyle"/>
            </w:pPr>
            <w:r w:rsidRPr="00BE46BA">
              <w:t>SLUUD</w:t>
            </w:r>
          </w:p>
        </w:tc>
        <w:tc>
          <w:tcPr>
            <w:tcW w:w="3227" w:type="dxa"/>
            <w:tcPrChange w:id="551" w:author="Igor P" w:date="2016-09-28T14:00:00Z">
              <w:tcPr>
                <w:tcW w:w="3227" w:type="dxa"/>
              </w:tcPr>
            </w:tcPrChange>
          </w:tcPr>
          <w:p w:rsidR="00C21587" w:rsidRPr="00511C93" w:rsidRDefault="00C21587" w:rsidP="00C21587">
            <w:pPr>
              <w:pStyle w:val="CodeStyle"/>
              <w:rPr>
                <w:rFonts w:ascii="Times New Roman" w:hAnsi="Times New Roman" w:cs="Times New Roman"/>
              </w:rPr>
            </w:pPr>
            <w:r w:rsidRPr="00511C93">
              <w:rPr>
                <w:rFonts w:ascii="Times New Roman" w:hAnsi="Times New Roman" w:cs="Times New Roman"/>
              </w:rPr>
              <w:t>Make labels for unknown and undefined stereo different</w:t>
            </w:r>
          </w:p>
        </w:tc>
      </w:tr>
      <w:tr w:rsidR="00C21587"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552"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553" w:author="Igor P" w:date="2016-09-28T14:00:00Z">
              <w:tcPr>
                <w:tcW w:w="1081" w:type="dxa"/>
              </w:tcPr>
            </w:tcPrChange>
          </w:tcPr>
          <w:p w:rsidR="00C21587" w:rsidRDefault="00C21587" w:rsidP="00C21587">
            <w:pPr>
              <w:pStyle w:val="CodeStyle"/>
            </w:pPr>
            <w:r>
              <w:t>Yes</w:t>
            </w:r>
          </w:p>
        </w:tc>
        <w:tc>
          <w:tcPr>
            <w:tcW w:w="1344" w:type="dxa"/>
            <w:tcPrChange w:id="554" w:author="Igor P" w:date="2016-09-28T14:00:00Z">
              <w:tcPr>
                <w:tcW w:w="937" w:type="dxa"/>
              </w:tcPr>
            </w:tcPrChange>
          </w:tcPr>
          <w:p w:rsidR="00C21587" w:rsidRDefault="00C21587" w:rsidP="00C21587">
            <w:pPr>
              <w:pStyle w:val="CodeStyle"/>
            </w:pPr>
            <w:r>
              <w:t>Yes</w:t>
            </w:r>
          </w:p>
        </w:tc>
        <w:tc>
          <w:tcPr>
            <w:tcW w:w="818" w:type="dxa"/>
            <w:gridSpan w:val="2"/>
            <w:tcPrChange w:id="555" w:author="Igor P" w:date="2016-09-28T14:00:00Z">
              <w:tcPr>
                <w:tcW w:w="1225" w:type="dxa"/>
                <w:gridSpan w:val="2"/>
              </w:tcPr>
            </w:tcPrChange>
          </w:tcPr>
          <w:p w:rsidR="00C21587" w:rsidRDefault="00C21587" w:rsidP="00C21587">
            <w:pPr>
              <w:pStyle w:val="CodeStyle"/>
            </w:pPr>
            <w:r>
              <w:t>Yes</w:t>
            </w:r>
          </w:p>
        </w:tc>
        <w:tc>
          <w:tcPr>
            <w:tcW w:w="2535" w:type="dxa"/>
            <w:tcPrChange w:id="556" w:author="Igor P" w:date="2016-09-28T14:00:00Z">
              <w:tcPr>
                <w:tcW w:w="2535" w:type="dxa"/>
              </w:tcPr>
            </w:tcPrChange>
          </w:tcPr>
          <w:p w:rsidR="00C21587" w:rsidRPr="00BE46BA" w:rsidRDefault="00C21587" w:rsidP="00C21587">
            <w:pPr>
              <w:pStyle w:val="CodeStyle"/>
            </w:pPr>
            <w:proofErr w:type="spellStart"/>
            <w:r w:rsidRPr="00BE46BA">
              <w:t>RecMet</w:t>
            </w:r>
            <w:proofErr w:type="spellEnd"/>
          </w:p>
        </w:tc>
        <w:tc>
          <w:tcPr>
            <w:tcW w:w="3227" w:type="dxa"/>
            <w:tcPrChange w:id="557" w:author="Igor P" w:date="2016-09-28T14:00:00Z">
              <w:tcPr>
                <w:tcW w:w="3227" w:type="dxa"/>
              </w:tcPr>
            </w:tcPrChange>
          </w:tcPr>
          <w:p w:rsidR="00C21587" w:rsidRPr="00511C93" w:rsidRDefault="00C21587" w:rsidP="00C21587">
            <w:pPr>
              <w:pStyle w:val="CodeStyle"/>
              <w:jc w:val="left"/>
              <w:rPr>
                <w:rFonts w:ascii="Times New Roman" w:hAnsi="Times New Roman" w:cs="Times New Roman"/>
              </w:rPr>
            </w:pPr>
            <w:r w:rsidRPr="00511C93">
              <w:rPr>
                <w:rFonts w:ascii="Times New Roman" w:hAnsi="Times New Roman" w:cs="Times New Roman"/>
              </w:rPr>
              <w:t>Include reconnected metals results</w:t>
            </w:r>
          </w:p>
        </w:tc>
      </w:tr>
      <w:tr w:rsidR="00C21587"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558"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559" w:author="Igor P" w:date="2016-09-28T14:00:00Z">
              <w:tcPr>
                <w:tcW w:w="1081" w:type="dxa"/>
              </w:tcPr>
            </w:tcPrChange>
          </w:tcPr>
          <w:p w:rsidR="00C21587" w:rsidRDefault="00C21587" w:rsidP="00C21587">
            <w:pPr>
              <w:pStyle w:val="CodeStyle"/>
            </w:pPr>
            <w:r>
              <w:t>Yes</w:t>
            </w:r>
          </w:p>
        </w:tc>
        <w:tc>
          <w:tcPr>
            <w:tcW w:w="1344" w:type="dxa"/>
            <w:tcPrChange w:id="560" w:author="Igor P" w:date="2016-09-28T14:00:00Z">
              <w:tcPr>
                <w:tcW w:w="937" w:type="dxa"/>
              </w:tcPr>
            </w:tcPrChange>
          </w:tcPr>
          <w:p w:rsidR="00C21587" w:rsidRDefault="00C21587" w:rsidP="00C21587">
            <w:pPr>
              <w:pStyle w:val="CodeStyle"/>
            </w:pPr>
            <w:r>
              <w:t>Yes</w:t>
            </w:r>
          </w:p>
        </w:tc>
        <w:tc>
          <w:tcPr>
            <w:tcW w:w="818" w:type="dxa"/>
            <w:gridSpan w:val="2"/>
            <w:tcPrChange w:id="561" w:author="Igor P" w:date="2016-09-28T14:00:00Z">
              <w:tcPr>
                <w:tcW w:w="1225" w:type="dxa"/>
                <w:gridSpan w:val="2"/>
              </w:tcPr>
            </w:tcPrChange>
          </w:tcPr>
          <w:p w:rsidR="00C21587" w:rsidRDefault="00C21587" w:rsidP="00C21587">
            <w:pPr>
              <w:pStyle w:val="CodeStyle"/>
            </w:pPr>
            <w:r>
              <w:t>Yes</w:t>
            </w:r>
          </w:p>
        </w:tc>
        <w:tc>
          <w:tcPr>
            <w:tcW w:w="2535" w:type="dxa"/>
            <w:tcPrChange w:id="562" w:author="Igor P" w:date="2016-09-28T14:00:00Z">
              <w:tcPr>
                <w:tcW w:w="2535" w:type="dxa"/>
              </w:tcPr>
            </w:tcPrChange>
          </w:tcPr>
          <w:p w:rsidR="00C21587" w:rsidRPr="00BE46BA" w:rsidRDefault="00C21587" w:rsidP="00C21587">
            <w:pPr>
              <w:pStyle w:val="CodeStyle"/>
            </w:pPr>
            <w:proofErr w:type="spellStart"/>
            <w:r w:rsidRPr="00BE46BA">
              <w:t>FixedH</w:t>
            </w:r>
            <w:proofErr w:type="spellEnd"/>
          </w:p>
        </w:tc>
        <w:tc>
          <w:tcPr>
            <w:tcW w:w="3227" w:type="dxa"/>
            <w:tcPrChange w:id="563" w:author="Igor P" w:date="2016-09-28T14:00:00Z">
              <w:tcPr>
                <w:tcW w:w="3227" w:type="dxa"/>
              </w:tcPr>
            </w:tcPrChange>
          </w:tcPr>
          <w:p w:rsidR="00C21587" w:rsidRPr="00511C93" w:rsidRDefault="00C21587" w:rsidP="00C21587">
            <w:pPr>
              <w:pStyle w:val="CodeStyle"/>
              <w:jc w:val="left"/>
              <w:rPr>
                <w:rFonts w:ascii="Times New Roman" w:hAnsi="Times New Roman" w:cs="Times New Roman"/>
              </w:rPr>
            </w:pPr>
            <w:r w:rsidRPr="00511C93">
              <w:rPr>
                <w:rFonts w:ascii="Times New Roman" w:hAnsi="Times New Roman" w:cs="Times New Roman"/>
              </w:rPr>
              <w:t>Include Fixed H layer</w:t>
            </w:r>
          </w:p>
        </w:tc>
      </w:tr>
      <w:tr w:rsidR="00C21587"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564"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565" w:author="Igor P" w:date="2016-09-28T14:00:00Z">
              <w:tcPr>
                <w:tcW w:w="1081" w:type="dxa"/>
              </w:tcPr>
            </w:tcPrChange>
          </w:tcPr>
          <w:p w:rsidR="00C21587" w:rsidRDefault="00C21587" w:rsidP="00C21587">
            <w:pPr>
              <w:pStyle w:val="CodeStyle"/>
            </w:pPr>
            <w:r>
              <w:t>Yes</w:t>
            </w:r>
          </w:p>
        </w:tc>
        <w:tc>
          <w:tcPr>
            <w:tcW w:w="1344" w:type="dxa"/>
            <w:tcPrChange w:id="566" w:author="Igor P" w:date="2016-09-28T14:00:00Z">
              <w:tcPr>
                <w:tcW w:w="937" w:type="dxa"/>
              </w:tcPr>
            </w:tcPrChange>
          </w:tcPr>
          <w:p w:rsidR="00C21587" w:rsidRDefault="00C21587" w:rsidP="00C21587">
            <w:pPr>
              <w:pStyle w:val="CodeStyle"/>
            </w:pPr>
            <w:r>
              <w:t>Yes</w:t>
            </w:r>
          </w:p>
        </w:tc>
        <w:tc>
          <w:tcPr>
            <w:tcW w:w="818" w:type="dxa"/>
            <w:gridSpan w:val="2"/>
            <w:tcPrChange w:id="567" w:author="Igor P" w:date="2016-09-28T14:00:00Z">
              <w:tcPr>
                <w:tcW w:w="1225" w:type="dxa"/>
                <w:gridSpan w:val="2"/>
              </w:tcPr>
            </w:tcPrChange>
          </w:tcPr>
          <w:p w:rsidR="00C21587" w:rsidRDefault="00C21587" w:rsidP="00C21587">
            <w:pPr>
              <w:pStyle w:val="CodeStyle"/>
            </w:pPr>
            <w:r>
              <w:t>Yes</w:t>
            </w:r>
          </w:p>
        </w:tc>
        <w:tc>
          <w:tcPr>
            <w:tcW w:w="2535" w:type="dxa"/>
            <w:tcPrChange w:id="568" w:author="Igor P" w:date="2016-09-28T14:00:00Z">
              <w:tcPr>
                <w:tcW w:w="2535" w:type="dxa"/>
              </w:tcPr>
            </w:tcPrChange>
          </w:tcPr>
          <w:p w:rsidR="00C21587" w:rsidRPr="00BE46BA" w:rsidRDefault="00C21587" w:rsidP="00C21587">
            <w:pPr>
              <w:pStyle w:val="CodeStyle"/>
            </w:pPr>
            <w:r w:rsidRPr="00BE46BA">
              <w:t>KET</w:t>
            </w:r>
          </w:p>
        </w:tc>
        <w:tc>
          <w:tcPr>
            <w:tcW w:w="3227" w:type="dxa"/>
            <w:tcPrChange w:id="569" w:author="Igor P" w:date="2016-09-28T14:00:00Z">
              <w:tcPr>
                <w:tcW w:w="3227" w:type="dxa"/>
              </w:tcPr>
            </w:tcPrChange>
          </w:tcPr>
          <w:p w:rsidR="00C21587" w:rsidRPr="00511C93" w:rsidRDefault="00C21587" w:rsidP="00C21587">
            <w:pPr>
              <w:pStyle w:val="CodeStyle"/>
              <w:jc w:val="left"/>
              <w:rPr>
                <w:rFonts w:ascii="Times New Roman" w:hAnsi="Times New Roman" w:cs="Times New Roman"/>
              </w:rPr>
            </w:pPr>
            <w:r w:rsidRPr="00511C93">
              <w:rPr>
                <w:rFonts w:ascii="Times New Roman" w:hAnsi="Times New Roman" w:cs="Times New Roman"/>
              </w:rPr>
              <w:t xml:space="preserve">Account for keto-enol </w:t>
            </w:r>
            <w:proofErr w:type="spellStart"/>
            <w:r w:rsidRPr="00511C93">
              <w:rPr>
                <w:rFonts w:ascii="Times New Roman" w:hAnsi="Times New Roman" w:cs="Times New Roman"/>
              </w:rPr>
              <w:t>tautomerism</w:t>
            </w:r>
            <w:proofErr w:type="spellEnd"/>
            <w:r w:rsidRPr="00511C93">
              <w:rPr>
                <w:rFonts w:ascii="Times New Roman" w:hAnsi="Times New Roman" w:cs="Times New Roman"/>
              </w:rPr>
              <w:t xml:space="preserve"> (experimental)</w:t>
            </w:r>
          </w:p>
        </w:tc>
      </w:tr>
      <w:tr w:rsidR="00C21587"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570"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571" w:author="Igor P" w:date="2016-09-28T14:00:00Z">
              <w:tcPr>
                <w:tcW w:w="1081" w:type="dxa"/>
              </w:tcPr>
            </w:tcPrChange>
          </w:tcPr>
          <w:p w:rsidR="00C21587" w:rsidRDefault="00C21587" w:rsidP="00C21587">
            <w:pPr>
              <w:pStyle w:val="CodeStyle"/>
            </w:pPr>
            <w:r>
              <w:t>Yes</w:t>
            </w:r>
          </w:p>
        </w:tc>
        <w:tc>
          <w:tcPr>
            <w:tcW w:w="1344" w:type="dxa"/>
            <w:tcPrChange w:id="572" w:author="Igor P" w:date="2016-09-28T14:00:00Z">
              <w:tcPr>
                <w:tcW w:w="937" w:type="dxa"/>
              </w:tcPr>
            </w:tcPrChange>
          </w:tcPr>
          <w:p w:rsidR="00C21587" w:rsidRDefault="00C21587" w:rsidP="00C21587">
            <w:pPr>
              <w:pStyle w:val="CodeStyle"/>
            </w:pPr>
            <w:r>
              <w:t>Yes</w:t>
            </w:r>
          </w:p>
        </w:tc>
        <w:tc>
          <w:tcPr>
            <w:tcW w:w="818" w:type="dxa"/>
            <w:gridSpan w:val="2"/>
            <w:tcPrChange w:id="573" w:author="Igor P" w:date="2016-09-28T14:00:00Z">
              <w:tcPr>
                <w:tcW w:w="1225" w:type="dxa"/>
                <w:gridSpan w:val="2"/>
              </w:tcPr>
            </w:tcPrChange>
          </w:tcPr>
          <w:p w:rsidR="00C21587" w:rsidRDefault="00C21587" w:rsidP="00C21587">
            <w:pPr>
              <w:pStyle w:val="CodeStyle"/>
            </w:pPr>
            <w:r>
              <w:t>Yes</w:t>
            </w:r>
          </w:p>
        </w:tc>
        <w:tc>
          <w:tcPr>
            <w:tcW w:w="2535" w:type="dxa"/>
            <w:tcPrChange w:id="574" w:author="Igor P" w:date="2016-09-28T14:00:00Z">
              <w:tcPr>
                <w:tcW w:w="2535" w:type="dxa"/>
              </w:tcPr>
            </w:tcPrChange>
          </w:tcPr>
          <w:p w:rsidR="00C21587" w:rsidRPr="00BE46BA" w:rsidRDefault="00C21587" w:rsidP="00C21587">
            <w:pPr>
              <w:pStyle w:val="CodeStyle"/>
            </w:pPr>
            <w:r w:rsidRPr="00BE46BA">
              <w:t>15T</w:t>
            </w:r>
          </w:p>
        </w:tc>
        <w:tc>
          <w:tcPr>
            <w:tcW w:w="3227" w:type="dxa"/>
            <w:tcPrChange w:id="575" w:author="Igor P" w:date="2016-09-28T14:00:00Z">
              <w:tcPr>
                <w:tcW w:w="3227" w:type="dxa"/>
              </w:tcPr>
            </w:tcPrChange>
          </w:tcPr>
          <w:p w:rsidR="00C21587" w:rsidRPr="00511C93" w:rsidRDefault="00C21587" w:rsidP="00C21587">
            <w:pPr>
              <w:pStyle w:val="CodeStyle"/>
              <w:jc w:val="left"/>
              <w:rPr>
                <w:rFonts w:ascii="Times New Roman" w:hAnsi="Times New Roman" w:cs="Times New Roman"/>
              </w:rPr>
            </w:pPr>
            <w:r w:rsidRPr="00511C93">
              <w:rPr>
                <w:rFonts w:ascii="Times New Roman" w:hAnsi="Times New Roman" w:cs="Times New Roman"/>
              </w:rPr>
              <w:t>Account for 1,5-tautomerism (experimental)</w:t>
            </w:r>
          </w:p>
        </w:tc>
      </w:tr>
      <w:tr w:rsidR="007E6D02"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576"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ins w:id="577" w:author="Igor P" w:date="2016-09-28T13:59:00Z"/>
        </w:trPr>
        <w:tc>
          <w:tcPr>
            <w:tcW w:w="1081" w:type="dxa"/>
            <w:tcPrChange w:id="578" w:author="Igor P" w:date="2016-09-28T14:00:00Z">
              <w:tcPr>
                <w:tcW w:w="1081" w:type="dxa"/>
              </w:tcPr>
            </w:tcPrChange>
          </w:tcPr>
          <w:p w:rsidR="007E6D02" w:rsidRDefault="007E6D02" w:rsidP="00C21587">
            <w:pPr>
              <w:pStyle w:val="CodeStyle"/>
              <w:rPr>
                <w:ins w:id="579" w:author="Igor P" w:date="2016-09-28T13:59:00Z"/>
              </w:rPr>
            </w:pPr>
            <w:ins w:id="580" w:author="Igor P" w:date="2016-09-28T14:01:00Z">
              <w:r>
                <w:t>Always</w:t>
              </w:r>
            </w:ins>
          </w:p>
        </w:tc>
        <w:tc>
          <w:tcPr>
            <w:tcW w:w="1344" w:type="dxa"/>
            <w:tcPrChange w:id="581" w:author="Igor P" w:date="2016-09-28T14:00:00Z">
              <w:tcPr>
                <w:tcW w:w="937" w:type="dxa"/>
              </w:tcPr>
            </w:tcPrChange>
          </w:tcPr>
          <w:p w:rsidR="007E6D02" w:rsidRDefault="007E6D02" w:rsidP="00C21587">
            <w:pPr>
              <w:pStyle w:val="CodeStyle"/>
              <w:rPr>
                <w:ins w:id="582" w:author="Igor P" w:date="2016-09-28T13:59:00Z"/>
              </w:rPr>
            </w:pPr>
            <w:ins w:id="583" w:author="Igor P" w:date="2016-09-28T14:01:00Z">
              <w:r>
                <w:t>Yes</w:t>
              </w:r>
            </w:ins>
          </w:p>
        </w:tc>
        <w:tc>
          <w:tcPr>
            <w:tcW w:w="818" w:type="dxa"/>
            <w:gridSpan w:val="2"/>
            <w:tcPrChange w:id="584" w:author="Igor P" w:date="2016-09-28T14:00:00Z">
              <w:tcPr>
                <w:tcW w:w="1225" w:type="dxa"/>
                <w:gridSpan w:val="2"/>
              </w:tcPr>
            </w:tcPrChange>
          </w:tcPr>
          <w:p w:rsidR="007E6D02" w:rsidRDefault="007E6D02" w:rsidP="00C21587">
            <w:pPr>
              <w:pStyle w:val="CodeStyle"/>
              <w:rPr>
                <w:ins w:id="585" w:author="Igor P" w:date="2016-09-28T13:59:00Z"/>
              </w:rPr>
            </w:pPr>
            <w:ins w:id="586" w:author="Igor P" w:date="2016-09-28T14:01:00Z">
              <w:r>
                <w:t>Always</w:t>
              </w:r>
            </w:ins>
          </w:p>
        </w:tc>
        <w:tc>
          <w:tcPr>
            <w:tcW w:w="2535" w:type="dxa"/>
            <w:tcPrChange w:id="587" w:author="Igor P" w:date="2016-09-28T14:00:00Z">
              <w:tcPr>
                <w:tcW w:w="2535" w:type="dxa"/>
              </w:tcPr>
            </w:tcPrChange>
          </w:tcPr>
          <w:p w:rsidR="007E6D02" w:rsidRPr="00BE46BA" w:rsidRDefault="007E6D02" w:rsidP="00C21587">
            <w:pPr>
              <w:pStyle w:val="CodeStyle"/>
              <w:rPr>
                <w:ins w:id="588" w:author="Igor P" w:date="2016-09-28T13:59:00Z"/>
              </w:rPr>
            </w:pPr>
            <w:ins w:id="589" w:author="Igor P" w:date="2016-09-28T13:59:00Z">
              <w:r>
                <w:t>Polymers</w:t>
              </w:r>
            </w:ins>
          </w:p>
        </w:tc>
        <w:tc>
          <w:tcPr>
            <w:tcW w:w="3227" w:type="dxa"/>
            <w:tcPrChange w:id="590" w:author="Igor P" w:date="2016-09-28T14:00:00Z">
              <w:tcPr>
                <w:tcW w:w="3227" w:type="dxa"/>
              </w:tcPr>
            </w:tcPrChange>
          </w:tcPr>
          <w:p w:rsidR="007E6D02" w:rsidRPr="00511C93" w:rsidRDefault="007E6D02" w:rsidP="00C21587">
            <w:pPr>
              <w:pStyle w:val="CodeStyle"/>
              <w:jc w:val="left"/>
              <w:rPr>
                <w:ins w:id="591" w:author="Igor P" w:date="2016-09-28T13:59:00Z"/>
                <w:rFonts w:ascii="Times New Roman" w:hAnsi="Times New Roman" w:cs="Times New Roman"/>
              </w:rPr>
            </w:pPr>
            <w:ins w:id="592" w:author="Igor P" w:date="2016-09-28T13:59:00Z">
              <w:r>
                <w:rPr>
                  <w:rFonts w:ascii="Times New Roman" w:hAnsi="Times New Roman" w:cs="Times New Roman"/>
                </w:rPr>
                <w:t>Experimental support of s</w:t>
              </w:r>
            </w:ins>
            <w:ins w:id="593" w:author="Igor P" w:date="2016-09-28T14:00:00Z">
              <w:r>
                <w:rPr>
                  <w:rFonts w:ascii="Times New Roman" w:hAnsi="Times New Roman" w:cs="Times New Roman"/>
                </w:rPr>
                <w:t>imple polymers</w:t>
              </w:r>
            </w:ins>
          </w:p>
        </w:tc>
      </w:tr>
      <w:tr w:rsidR="007E6D02"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594"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ins w:id="595" w:author="Igor P" w:date="2016-09-28T13:59:00Z"/>
        </w:trPr>
        <w:tc>
          <w:tcPr>
            <w:tcW w:w="1081" w:type="dxa"/>
            <w:tcPrChange w:id="596" w:author="Igor P" w:date="2016-09-28T14:00:00Z">
              <w:tcPr>
                <w:tcW w:w="1081" w:type="dxa"/>
              </w:tcPr>
            </w:tcPrChange>
          </w:tcPr>
          <w:p w:rsidR="007E6D02" w:rsidRDefault="007E6D02" w:rsidP="00C21587">
            <w:pPr>
              <w:pStyle w:val="CodeStyle"/>
              <w:rPr>
                <w:ins w:id="597" w:author="Igor P" w:date="2016-09-28T13:59:00Z"/>
              </w:rPr>
            </w:pPr>
            <w:ins w:id="598" w:author="Igor P" w:date="2016-09-28T14:01:00Z">
              <w:r>
                <w:t>Always</w:t>
              </w:r>
            </w:ins>
          </w:p>
        </w:tc>
        <w:tc>
          <w:tcPr>
            <w:tcW w:w="1344" w:type="dxa"/>
            <w:tcPrChange w:id="599" w:author="Igor P" w:date="2016-09-28T14:00:00Z">
              <w:tcPr>
                <w:tcW w:w="937" w:type="dxa"/>
              </w:tcPr>
            </w:tcPrChange>
          </w:tcPr>
          <w:p w:rsidR="007E6D02" w:rsidRDefault="007E6D02" w:rsidP="00C21587">
            <w:pPr>
              <w:pStyle w:val="CodeStyle"/>
              <w:rPr>
                <w:ins w:id="600" w:author="Igor P" w:date="2016-09-28T13:59:00Z"/>
              </w:rPr>
            </w:pPr>
            <w:ins w:id="601" w:author="Igor P" w:date="2016-09-28T14:01:00Z">
              <w:r>
                <w:t>Yes</w:t>
              </w:r>
            </w:ins>
          </w:p>
        </w:tc>
        <w:tc>
          <w:tcPr>
            <w:tcW w:w="818" w:type="dxa"/>
            <w:gridSpan w:val="2"/>
            <w:tcPrChange w:id="602" w:author="Igor P" w:date="2016-09-28T14:00:00Z">
              <w:tcPr>
                <w:tcW w:w="1225" w:type="dxa"/>
                <w:gridSpan w:val="2"/>
              </w:tcPr>
            </w:tcPrChange>
          </w:tcPr>
          <w:p w:rsidR="007E6D02" w:rsidRDefault="007E6D02" w:rsidP="00C21587">
            <w:pPr>
              <w:pStyle w:val="CodeStyle"/>
              <w:rPr>
                <w:ins w:id="603" w:author="Igor P" w:date="2016-09-28T13:59:00Z"/>
              </w:rPr>
            </w:pPr>
            <w:ins w:id="604" w:author="Igor P" w:date="2016-09-28T14:01:00Z">
              <w:r>
                <w:t>Yes</w:t>
              </w:r>
            </w:ins>
          </w:p>
        </w:tc>
        <w:tc>
          <w:tcPr>
            <w:tcW w:w="2535" w:type="dxa"/>
            <w:tcPrChange w:id="605" w:author="Igor P" w:date="2016-09-28T14:00:00Z">
              <w:tcPr>
                <w:tcW w:w="2535" w:type="dxa"/>
              </w:tcPr>
            </w:tcPrChange>
          </w:tcPr>
          <w:p w:rsidR="007E6D02" w:rsidRPr="00BE46BA" w:rsidRDefault="007E6D02" w:rsidP="00C21587">
            <w:pPr>
              <w:pStyle w:val="CodeStyle"/>
              <w:rPr>
                <w:ins w:id="606" w:author="Igor P" w:date="2016-09-28T13:59:00Z"/>
              </w:rPr>
            </w:pPr>
            <w:proofErr w:type="spellStart"/>
            <w:ins w:id="607" w:author="Igor P" w:date="2016-09-28T14:00:00Z">
              <w:r>
                <w:t>LargeMolecules</w:t>
              </w:r>
            </w:ins>
            <w:proofErr w:type="spellEnd"/>
          </w:p>
        </w:tc>
        <w:tc>
          <w:tcPr>
            <w:tcW w:w="3227" w:type="dxa"/>
            <w:tcPrChange w:id="608" w:author="Igor P" w:date="2016-09-28T14:00:00Z">
              <w:tcPr>
                <w:tcW w:w="3227" w:type="dxa"/>
              </w:tcPr>
            </w:tcPrChange>
          </w:tcPr>
          <w:p w:rsidR="007E6D02" w:rsidRPr="00511C93" w:rsidRDefault="007E6D02" w:rsidP="00C21587">
            <w:pPr>
              <w:pStyle w:val="CodeStyle"/>
              <w:jc w:val="left"/>
              <w:rPr>
                <w:ins w:id="609" w:author="Igor P" w:date="2016-09-28T13:59:00Z"/>
                <w:rFonts w:ascii="Times New Roman" w:hAnsi="Times New Roman" w:cs="Times New Roman"/>
              </w:rPr>
            </w:pPr>
            <w:ins w:id="610" w:author="Igor P" w:date="2016-09-28T14:00:00Z">
              <w:r>
                <w:rPr>
                  <w:rFonts w:ascii="Times New Roman" w:hAnsi="Times New Roman" w:cs="Times New Roman"/>
                </w:rPr>
                <w:t>Experimental support of molecules up to 32767 atoms</w:t>
              </w:r>
            </w:ins>
          </w:p>
        </w:tc>
      </w:tr>
      <w:tr w:rsidR="00C21587">
        <w:tc>
          <w:tcPr>
            <w:tcW w:w="9005" w:type="dxa"/>
            <w:gridSpan w:val="6"/>
          </w:tcPr>
          <w:p w:rsidR="00C21587" w:rsidRPr="00511C93" w:rsidRDefault="00C21587" w:rsidP="00C21587">
            <w:pPr>
              <w:pStyle w:val="CodeStyle"/>
              <w:jc w:val="center"/>
              <w:rPr>
                <w:rFonts w:ascii="Times New Roman" w:hAnsi="Times New Roman" w:cs="Times New Roman"/>
              </w:rPr>
            </w:pPr>
            <w:r w:rsidRPr="00511C93">
              <w:rPr>
                <w:rFonts w:ascii="Times New Roman" w:hAnsi="Times New Roman" w:cs="Times New Roman"/>
              </w:rPr>
              <w:br/>
              <w:t>Generation</w:t>
            </w:r>
            <w:r w:rsidRPr="00511C93">
              <w:rPr>
                <w:rFonts w:ascii="Times New Roman" w:hAnsi="Times New Roman" w:cs="Times New Roman"/>
              </w:rPr>
              <w:br/>
            </w:r>
          </w:p>
        </w:tc>
      </w:tr>
      <w:tr w:rsidR="00C21587"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611"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612" w:author="Igor P" w:date="2016-09-28T14:00:00Z">
              <w:tcPr>
                <w:tcW w:w="1081" w:type="dxa"/>
              </w:tcPr>
            </w:tcPrChange>
          </w:tcPr>
          <w:p w:rsidR="00C21587" w:rsidRDefault="00C21587" w:rsidP="00C21587">
            <w:pPr>
              <w:pStyle w:val="CodeStyle"/>
            </w:pPr>
            <w:r>
              <w:lastRenderedPageBreak/>
              <w:t xml:space="preserve">60 </w:t>
            </w:r>
            <w:proofErr w:type="gramStart"/>
            <w:r>
              <w:t>sec</w:t>
            </w:r>
            <w:proofErr w:type="gramEnd"/>
          </w:p>
        </w:tc>
        <w:tc>
          <w:tcPr>
            <w:tcW w:w="1344" w:type="dxa"/>
            <w:tcPrChange w:id="613" w:author="Igor P" w:date="2016-09-28T14:00:00Z">
              <w:tcPr>
                <w:tcW w:w="937" w:type="dxa"/>
              </w:tcPr>
            </w:tcPrChange>
          </w:tcPr>
          <w:p w:rsidR="00C21587" w:rsidRDefault="00C21587" w:rsidP="00C21587">
            <w:pPr>
              <w:pStyle w:val="CodeStyle"/>
            </w:pPr>
            <w:r>
              <w:t>Yes *)</w:t>
            </w:r>
          </w:p>
        </w:tc>
        <w:tc>
          <w:tcPr>
            <w:tcW w:w="818" w:type="dxa"/>
            <w:gridSpan w:val="2"/>
            <w:tcPrChange w:id="614" w:author="Igor P" w:date="2016-09-28T14:00:00Z">
              <w:tcPr>
                <w:tcW w:w="1225" w:type="dxa"/>
                <w:gridSpan w:val="2"/>
              </w:tcPr>
            </w:tcPrChange>
          </w:tcPr>
          <w:p w:rsidR="00C21587" w:rsidRDefault="00C21587" w:rsidP="00C21587">
            <w:pPr>
              <w:pStyle w:val="CodeStyle"/>
            </w:pPr>
            <w:r>
              <w:t>Yes*)</w:t>
            </w:r>
          </w:p>
        </w:tc>
        <w:tc>
          <w:tcPr>
            <w:tcW w:w="2535" w:type="dxa"/>
            <w:tcPrChange w:id="615" w:author="Igor P" w:date="2016-09-28T14:00:00Z">
              <w:tcPr>
                <w:tcW w:w="2535" w:type="dxa"/>
              </w:tcPr>
            </w:tcPrChange>
          </w:tcPr>
          <w:p w:rsidR="00C21587" w:rsidRPr="0052195D" w:rsidRDefault="00C21587" w:rsidP="00C21587">
            <w:pPr>
              <w:pStyle w:val="CodeStyle"/>
            </w:pPr>
            <w:proofErr w:type="spellStart"/>
            <w:r w:rsidRPr="0052195D">
              <w:t>Wnumber</w:t>
            </w:r>
            <w:proofErr w:type="spellEnd"/>
          </w:p>
        </w:tc>
        <w:tc>
          <w:tcPr>
            <w:tcW w:w="3227" w:type="dxa"/>
            <w:tcPrChange w:id="616" w:author="Igor P" w:date="2016-09-28T14:00:00Z">
              <w:tcPr>
                <w:tcW w:w="3227" w:type="dxa"/>
              </w:tcPr>
            </w:tcPrChange>
          </w:tcPr>
          <w:p w:rsidR="00C21587" w:rsidRPr="00511C93" w:rsidRDefault="00C21587" w:rsidP="00C21587">
            <w:pPr>
              <w:pStyle w:val="CodeStyle"/>
              <w:rPr>
                <w:rFonts w:ascii="Times New Roman" w:hAnsi="Times New Roman" w:cs="Times New Roman"/>
              </w:rPr>
            </w:pPr>
            <w:r w:rsidRPr="00511C93">
              <w:rPr>
                <w:rFonts w:ascii="Times New Roman" w:hAnsi="Times New Roman" w:cs="Times New Roman"/>
              </w:rPr>
              <w:t xml:space="preserve">Set time-out per structure in seconds </w:t>
            </w:r>
          </w:p>
        </w:tc>
      </w:tr>
      <w:tr w:rsidR="00C21587"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617"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618" w:author="Igor P" w:date="2016-09-28T14:00:00Z">
              <w:tcPr>
                <w:tcW w:w="1081" w:type="dxa"/>
              </w:tcPr>
            </w:tcPrChange>
          </w:tcPr>
          <w:p w:rsidR="00C21587" w:rsidRDefault="00C21587" w:rsidP="00C21587">
            <w:pPr>
              <w:pStyle w:val="CodeStyle"/>
            </w:pPr>
            <w:r>
              <w:t>-</w:t>
            </w:r>
          </w:p>
        </w:tc>
        <w:tc>
          <w:tcPr>
            <w:tcW w:w="1344" w:type="dxa"/>
            <w:tcPrChange w:id="619" w:author="Igor P" w:date="2016-09-28T14:00:00Z">
              <w:tcPr>
                <w:tcW w:w="937" w:type="dxa"/>
              </w:tcPr>
            </w:tcPrChange>
          </w:tcPr>
          <w:p w:rsidR="00C21587" w:rsidRDefault="00C21587" w:rsidP="00C21587">
            <w:pPr>
              <w:pStyle w:val="CodeStyle"/>
            </w:pPr>
            <w:r>
              <w:t>Yes</w:t>
            </w:r>
          </w:p>
        </w:tc>
        <w:tc>
          <w:tcPr>
            <w:tcW w:w="818" w:type="dxa"/>
            <w:gridSpan w:val="2"/>
            <w:tcPrChange w:id="620" w:author="Igor P" w:date="2016-09-28T14:00:00Z">
              <w:tcPr>
                <w:tcW w:w="1225" w:type="dxa"/>
                <w:gridSpan w:val="2"/>
              </w:tcPr>
            </w:tcPrChange>
          </w:tcPr>
          <w:p w:rsidR="00C21587" w:rsidRDefault="00C21587" w:rsidP="00C21587">
            <w:pPr>
              <w:pStyle w:val="CodeStyle"/>
            </w:pPr>
            <w:r>
              <w:t>Yes</w:t>
            </w:r>
          </w:p>
        </w:tc>
        <w:tc>
          <w:tcPr>
            <w:tcW w:w="2535" w:type="dxa"/>
            <w:tcPrChange w:id="621" w:author="Igor P" w:date="2016-09-28T14:00:00Z">
              <w:tcPr>
                <w:tcW w:w="2535" w:type="dxa"/>
              </w:tcPr>
            </w:tcPrChange>
          </w:tcPr>
          <w:p w:rsidR="00C21587" w:rsidRPr="00C01F15" w:rsidRDefault="00C21587" w:rsidP="00C21587">
            <w:pPr>
              <w:pStyle w:val="CodeStyle"/>
              <w:rPr>
                <w:rFonts w:ascii="Arial Narrow" w:hAnsi="Arial Narrow"/>
              </w:rPr>
            </w:pPr>
            <w:proofErr w:type="spellStart"/>
            <w:r w:rsidRPr="00C01F15">
              <w:rPr>
                <w:rFonts w:ascii="Arial Narrow" w:hAnsi="Arial Narrow"/>
              </w:rPr>
              <w:t>WarnOnEmptyStructure</w:t>
            </w:r>
            <w:proofErr w:type="spellEnd"/>
          </w:p>
        </w:tc>
        <w:tc>
          <w:tcPr>
            <w:tcW w:w="3227" w:type="dxa"/>
            <w:tcPrChange w:id="622" w:author="Igor P" w:date="2016-09-28T14:00:00Z">
              <w:tcPr>
                <w:tcW w:w="3227" w:type="dxa"/>
              </w:tcPr>
            </w:tcPrChange>
          </w:tcPr>
          <w:p w:rsidR="00C21587" w:rsidRPr="00511C93" w:rsidRDefault="00C21587" w:rsidP="00C21587">
            <w:pPr>
              <w:pStyle w:val="CodeStyle"/>
              <w:rPr>
                <w:rFonts w:ascii="Times New Roman" w:hAnsi="Times New Roman" w:cs="Times New Roman"/>
              </w:rPr>
            </w:pPr>
            <w:r w:rsidRPr="00511C93">
              <w:rPr>
                <w:rFonts w:ascii="Times New Roman" w:hAnsi="Times New Roman" w:cs="Times New Roman"/>
              </w:rPr>
              <w:t xml:space="preserve">Warn and produce empty </w:t>
            </w:r>
            <w:proofErr w:type="spellStart"/>
            <w:r w:rsidRPr="00511C93">
              <w:rPr>
                <w:rFonts w:ascii="Times New Roman" w:hAnsi="Times New Roman" w:cs="Times New Roman"/>
              </w:rPr>
              <w:t>InChI</w:t>
            </w:r>
            <w:proofErr w:type="spellEnd"/>
            <w:r w:rsidRPr="00511C93">
              <w:rPr>
                <w:rFonts w:ascii="Times New Roman" w:hAnsi="Times New Roman" w:cs="Times New Roman"/>
              </w:rPr>
              <w:t xml:space="preserve"> for empty structure</w:t>
            </w:r>
          </w:p>
        </w:tc>
      </w:tr>
      <w:tr w:rsidR="00C21587"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623"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624" w:author="Igor P" w:date="2016-09-28T14:00:00Z">
              <w:tcPr>
                <w:tcW w:w="1081" w:type="dxa"/>
              </w:tcPr>
            </w:tcPrChange>
          </w:tcPr>
          <w:p w:rsidR="00C21587" w:rsidRDefault="00C21587" w:rsidP="00C21587">
            <w:pPr>
              <w:pStyle w:val="CodeStyle"/>
            </w:pPr>
            <w:r>
              <w:t>Always</w:t>
            </w:r>
          </w:p>
        </w:tc>
        <w:tc>
          <w:tcPr>
            <w:tcW w:w="1344" w:type="dxa"/>
            <w:tcPrChange w:id="625" w:author="Igor P" w:date="2016-09-28T14:00:00Z">
              <w:tcPr>
                <w:tcW w:w="937" w:type="dxa"/>
              </w:tcPr>
            </w:tcPrChange>
          </w:tcPr>
          <w:p w:rsidR="00C21587" w:rsidRDefault="00C21587" w:rsidP="00C21587">
            <w:pPr>
              <w:pStyle w:val="CodeStyle"/>
            </w:pPr>
            <w:r>
              <w:t>Yes</w:t>
            </w:r>
          </w:p>
        </w:tc>
        <w:tc>
          <w:tcPr>
            <w:tcW w:w="818" w:type="dxa"/>
            <w:gridSpan w:val="2"/>
            <w:tcPrChange w:id="626" w:author="Igor P" w:date="2016-09-28T14:00:00Z">
              <w:tcPr>
                <w:tcW w:w="1225" w:type="dxa"/>
                <w:gridSpan w:val="2"/>
              </w:tcPr>
            </w:tcPrChange>
          </w:tcPr>
          <w:p w:rsidR="00C21587" w:rsidRDefault="00C21587" w:rsidP="00C21587">
            <w:pPr>
              <w:pStyle w:val="CodeStyle"/>
            </w:pPr>
            <w:r>
              <w:t>- **)</w:t>
            </w:r>
          </w:p>
        </w:tc>
        <w:tc>
          <w:tcPr>
            <w:tcW w:w="2535" w:type="dxa"/>
            <w:tcPrChange w:id="627" w:author="Igor P" w:date="2016-09-28T14:00:00Z">
              <w:tcPr>
                <w:tcW w:w="2535" w:type="dxa"/>
              </w:tcPr>
            </w:tcPrChange>
          </w:tcPr>
          <w:p w:rsidR="00C21587" w:rsidRDefault="00C21587" w:rsidP="00C21587">
            <w:pPr>
              <w:pStyle w:val="CodeStyle"/>
            </w:pPr>
            <w:r>
              <w:t>Key</w:t>
            </w:r>
          </w:p>
        </w:tc>
        <w:tc>
          <w:tcPr>
            <w:tcW w:w="3227" w:type="dxa"/>
            <w:tcPrChange w:id="628" w:author="Igor P" w:date="2016-09-28T14:00:00Z">
              <w:tcPr>
                <w:tcW w:w="3227" w:type="dxa"/>
              </w:tcPr>
            </w:tcPrChange>
          </w:tcPr>
          <w:p w:rsidR="00C21587" w:rsidRPr="00511C93" w:rsidRDefault="00C21587" w:rsidP="00C21587">
            <w:pPr>
              <w:pStyle w:val="CodeStyle"/>
              <w:rPr>
                <w:rFonts w:ascii="Times New Roman" w:hAnsi="Times New Roman" w:cs="Times New Roman"/>
              </w:rPr>
            </w:pPr>
            <w:r w:rsidRPr="00511C93">
              <w:rPr>
                <w:rFonts w:ascii="Times New Roman" w:hAnsi="Times New Roman" w:cs="Times New Roman"/>
              </w:rPr>
              <w:t xml:space="preserve">Generate </w:t>
            </w:r>
            <w:proofErr w:type="spellStart"/>
            <w:r w:rsidRPr="00511C93">
              <w:rPr>
                <w:rFonts w:ascii="Times New Roman" w:hAnsi="Times New Roman" w:cs="Times New Roman"/>
              </w:rPr>
              <w:t>InChIKey</w:t>
            </w:r>
            <w:proofErr w:type="spellEnd"/>
          </w:p>
        </w:tc>
      </w:tr>
      <w:tr w:rsidR="00C21587"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629"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630" w:author="Igor P" w:date="2016-09-28T14:00:00Z">
              <w:tcPr>
                <w:tcW w:w="1081" w:type="dxa"/>
              </w:tcPr>
            </w:tcPrChange>
          </w:tcPr>
          <w:p w:rsidR="00C21587" w:rsidRDefault="00C21587" w:rsidP="00C21587">
            <w:pPr>
              <w:pStyle w:val="CodeStyle"/>
            </w:pPr>
            <w:r>
              <w:t>Always</w:t>
            </w:r>
          </w:p>
        </w:tc>
        <w:tc>
          <w:tcPr>
            <w:tcW w:w="1344" w:type="dxa"/>
            <w:tcPrChange w:id="631" w:author="Igor P" w:date="2016-09-28T14:00:00Z">
              <w:tcPr>
                <w:tcW w:w="937" w:type="dxa"/>
              </w:tcPr>
            </w:tcPrChange>
          </w:tcPr>
          <w:p w:rsidR="00C21587" w:rsidRDefault="00C21587" w:rsidP="00C21587">
            <w:pPr>
              <w:pStyle w:val="CodeStyle"/>
            </w:pPr>
            <w:r>
              <w:t>Yes</w:t>
            </w:r>
          </w:p>
        </w:tc>
        <w:tc>
          <w:tcPr>
            <w:tcW w:w="818" w:type="dxa"/>
            <w:gridSpan w:val="2"/>
            <w:tcPrChange w:id="632" w:author="Igor P" w:date="2016-09-28T14:00:00Z">
              <w:tcPr>
                <w:tcW w:w="1225" w:type="dxa"/>
                <w:gridSpan w:val="2"/>
              </w:tcPr>
            </w:tcPrChange>
          </w:tcPr>
          <w:p w:rsidR="00C21587" w:rsidRDefault="00C21587" w:rsidP="00C21587">
            <w:pPr>
              <w:pStyle w:val="CodeStyle"/>
            </w:pPr>
            <w:r>
              <w:t>- **)</w:t>
            </w:r>
          </w:p>
        </w:tc>
        <w:tc>
          <w:tcPr>
            <w:tcW w:w="2535" w:type="dxa"/>
            <w:tcPrChange w:id="633" w:author="Igor P" w:date="2016-09-28T14:00:00Z">
              <w:tcPr>
                <w:tcW w:w="2535" w:type="dxa"/>
              </w:tcPr>
            </w:tcPrChange>
          </w:tcPr>
          <w:p w:rsidR="00C21587" w:rsidRDefault="00C21587" w:rsidP="00C21587">
            <w:pPr>
              <w:pStyle w:val="CodeStyle"/>
            </w:pPr>
            <w:r w:rsidRPr="00BE46BA">
              <w:t>XHash1</w:t>
            </w:r>
          </w:p>
        </w:tc>
        <w:tc>
          <w:tcPr>
            <w:tcW w:w="3227" w:type="dxa"/>
            <w:tcPrChange w:id="634" w:author="Igor P" w:date="2016-09-28T14:00:00Z">
              <w:tcPr>
                <w:tcW w:w="3227" w:type="dxa"/>
              </w:tcPr>
            </w:tcPrChange>
          </w:tcPr>
          <w:p w:rsidR="00C21587" w:rsidRPr="00511C93" w:rsidRDefault="00C21587" w:rsidP="00C21587">
            <w:pPr>
              <w:pStyle w:val="CodeStyle"/>
              <w:rPr>
                <w:rFonts w:ascii="Times New Roman" w:hAnsi="Times New Roman" w:cs="Times New Roman"/>
              </w:rPr>
            </w:pPr>
            <w:r w:rsidRPr="00511C93">
              <w:rPr>
                <w:rFonts w:ascii="Times New Roman" w:hAnsi="Times New Roman" w:cs="Times New Roman"/>
              </w:rPr>
              <w:t xml:space="preserve">Generate hash extension (to 256 bits) for 1st block of </w:t>
            </w:r>
            <w:proofErr w:type="spellStart"/>
            <w:r w:rsidRPr="00511C93">
              <w:rPr>
                <w:rFonts w:ascii="Times New Roman" w:hAnsi="Times New Roman" w:cs="Times New Roman"/>
              </w:rPr>
              <w:t>InChIKey</w:t>
            </w:r>
            <w:proofErr w:type="spellEnd"/>
          </w:p>
        </w:tc>
      </w:tr>
      <w:tr w:rsidR="00C21587"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635"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636" w:author="Igor P" w:date="2016-09-28T14:00:00Z">
              <w:tcPr>
                <w:tcW w:w="1081" w:type="dxa"/>
              </w:tcPr>
            </w:tcPrChange>
          </w:tcPr>
          <w:p w:rsidR="00C21587" w:rsidRDefault="00C21587" w:rsidP="00C21587">
            <w:pPr>
              <w:pStyle w:val="CodeStyle"/>
            </w:pPr>
            <w:r>
              <w:t>Always</w:t>
            </w:r>
          </w:p>
        </w:tc>
        <w:tc>
          <w:tcPr>
            <w:tcW w:w="1344" w:type="dxa"/>
            <w:tcPrChange w:id="637" w:author="Igor P" w:date="2016-09-28T14:00:00Z">
              <w:tcPr>
                <w:tcW w:w="937" w:type="dxa"/>
              </w:tcPr>
            </w:tcPrChange>
          </w:tcPr>
          <w:p w:rsidR="00C21587" w:rsidRDefault="00C21587" w:rsidP="00C21587">
            <w:pPr>
              <w:pStyle w:val="CodeStyle"/>
            </w:pPr>
            <w:r>
              <w:t>Yes</w:t>
            </w:r>
          </w:p>
        </w:tc>
        <w:tc>
          <w:tcPr>
            <w:tcW w:w="818" w:type="dxa"/>
            <w:gridSpan w:val="2"/>
            <w:tcPrChange w:id="638" w:author="Igor P" w:date="2016-09-28T14:00:00Z">
              <w:tcPr>
                <w:tcW w:w="1225" w:type="dxa"/>
                <w:gridSpan w:val="2"/>
              </w:tcPr>
            </w:tcPrChange>
          </w:tcPr>
          <w:p w:rsidR="00C21587" w:rsidRDefault="00C21587" w:rsidP="00C21587">
            <w:pPr>
              <w:pStyle w:val="CodeStyle"/>
            </w:pPr>
            <w:r>
              <w:t>- **)</w:t>
            </w:r>
          </w:p>
        </w:tc>
        <w:tc>
          <w:tcPr>
            <w:tcW w:w="2535" w:type="dxa"/>
            <w:tcPrChange w:id="639" w:author="Igor P" w:date="2016-09-28T14:00:00Z">
              <w:tcPr>
                <w:tcW w:w="2535" w:type="dxa"/>
              </w:tcPr>
            </w:tcPrChange>
          </w:tcPr>
          <w:p w:rsidR="00C21587" w:rsidRDefault="00C21587" w:rsidP="00C21587">
            <w:pPr>
              <w:pStyle w:val="CodeStyle"/>
            </w:pPr>
            <w:r w:rsidRPr="00BE46BA">
              <w:t>XHash2</w:t>
            </w:r>
          </w:p>
        </w:tc>
        <w:tc>
          <w:tcPr>
            <w:tcW w:w="3227" w:type="dxa"/>
            <w:tcPrChange w:id="640" w:author="Igor P" w:date="2016-09-28T14:00:00Z">
              <w:tcPr>
                <w:tcW w:w="3227" w:type="dxa"/>
              </w:tcPr>
            </w:tcPrChange>
          </w:tcPr>
          <w:p w:rsidR="00C21587" w:rsidRPr="00511C93" w:rsidRDefault="00C21587" w:rsidP="00C21587">
            <w:pPr>
              <w:pStyle w:val="CodeStyle"/>
              <w:rPr>
                <w:rFonts w:ascii="Times New Roman" w:hAnsi="Times New Roman" w:cs="Times New Roman"/>
              </w:rPr>
            </w:pPr>
            <w:r w:rsidRPr="00511C93">
              <w:rPr>
                <w:rFonts w:ascii="Times New Roman" w:hAnsi="Times New Roman" w:cs="Times New Roman"/>
              </w:rPr>
              <w:t xml:space="preserve">Generate hash extension (to 256 bits) for 2nd block of </w:t>
            </w:r>
            <w:proofErr w:type="spellStart"/>
            <w:r w:rsidRPr="00511C93">
              <w:rPr>
                <w:rFonts w:ascii="Times New Roman" w:hAnsi="Times New Roman" w:cs="Times New Roman"/>
              </w:rPr>
              <w:t>InChIKey</w:t>
            </w:r>
            <w:proofErr w:type="spellEnd"/>
          </w:p>
        </w:tc>
      </w:tr>
      <w:tr w:rsidR="00C21587">
        <w:tc>
          <w:tcPr>
            <w:tcW w:w="9005" w:type="dxa"/>
            <w:gridSpan w:val="6"/>
          </w:tcPr>
          <w:p w:rsidR="00C21587" w:rsidRPr="00511C93" w:rsidRDefault="00C21587" w:rsidP="00C21587">
            <w:pPr>
              <w:pStyle w:val="CodeStyle"/>
              <w:rPr>
                <w:rFonts w:ascii="Times New Roman" w:hAnsi="Times New Roman" w:cs="Times New Roman"/>
              </w:rPr>
            </w:pPr>
          </w:p>
          <w:p w:rsidR="00C21587" w:rsidRPr="00511C93" w:rsidRDefault="00C21587" w:rsidP="00C21587">
            <w:pPr>
              <w:pStyle w:val="CodeStyle"/>
              <w:jc w:val="center"/>
              <w:rPr>
                <w:rFonts w:ascii="Times New Roman" w:hAnsi="Times New Roman" w:cs="Times New Roman"/>
              </w:rPr>
            </w:pPr>
            <w:r w:rsidRPr="00511C93">
              <w:rPr>
                <w:rFonts w:ascii="Times New Roman" w:hAnsi="Times New Roman" w:cs="Times New Roman"/>
              </w:rPr>
              <w:t>Conversion</w:t>
            </w:r>
          </w:p>
          <w:p w:rsidR="00C21587" w:rsidRPr="00511C93" w:rsidRDefault="00C21587" w:rsidP="00C21587">
            <w:pPr>
              <w:pStyle w:val="CodeStyle"/>
              <w:jc w:val="center"/>
              <w:rPr>
                <w:rFonts w:ascii="Times New Roman" w:hAnsi="Times New Roman" w:cs="Times New Roman"/>
              </w:rPr>
            </w:pPr>
          </w:p>
        </w:tc>
      </w:tr>
      <w:tr w:rsidR="00C21587"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641"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642" w:author="Igor P" w:date="2016-09-28T14:00:00Z">
              <w:tcPr>
                <w:tcW w:w="1081" w:type="dxa"/>
              </w:tcPr>
            </w:tcPrChange>
          </w:tcPr>
          <w:p w:rsidR="00C21587" w:rsidRDefault="00C21587" w:rsidP="00C21587">
            <w:pPr>
              <w:pStyle w:val="CodeStyle"/>
            </w:pPr>
            <w:r>
              <w:t>-</w:t>
            </w:r>
          </w:p>
        </w:tc>
        <w:tc>
          <w:tcPr>
            <w:tcW w:w="1344" w:type="dxa"/>
            <w:tcPrChange w:id="643" w:author="Igor P" w:date="2016-09-28T14:00:00Z">
              <w:tcPr>
                <w:tcW w:w="937" w:type="dxa"/>
              </w:tcPr>
            </w:tcPrChange>
          </w:tcPr>
          <w:p w:rsidR="00C21587" w:rsidRDefault="00C21587" w:rsidP="00C21587">
            <w:pPr>
              <w:pStyle w:val="CodeStyle"/>
            </w:pPr>
            <w:r>
              <w:t>Yes</w:t>
            </w:r>
          </w:p>
        </w:tc>
        <w:tc>
          <w:tcPr>
            <w:tcW w:w="818" w:type="dxa"/>
            <w:gridSpan w:val="2"/>
            <w:tcPrChange w:id="644" w:author="Igor P" w:date="2016-09-28T14:00:00Z">
              <w:tcPr>
                <w:tcW w:w="1225" w:type="dxa"/>
                <w:gridSpan w:val="2"/>
              </w:tcPr>
            </w:tcPrChange>
          </w:tcPr>
          <w:p w:rsidR="00C21587" w:rsidRDefault="00C21587" w:rsidP="00C21587">
            <w:pPr>
              <w:pStyle w:val="CodeStyle"/>
            </w:pPr>
            <w:r>
              <w:t>-</w:t>
            </w:r>
          </w:p>
        </w:tc>
        <w:tc>
          <w:tcPr>
            <w:tcW w:w="2535" w:type="dxa"/>
            <w:tcPrChange w:id="645" w:author="Igor P" w:date="2016-09-28T14:00:00Z">
              <w:tcPr>
                <w:tcW w:w="2535" w:type="dxa"/>
              </w:tcPr>
            </w:tcPrChange>
          </w:tcPr>
          <w:p w:rsidR="00C21587" w:rsidRPr="0044235C" w:rsidRDefault="00C21587" w:rsidP="00C21587">
            <w:pPr>
              <w:pStyle w:val="CodeStyle"/>
            </w:pPr>
            <w:r>
              <w:t>InChI2Struct</w:t>
            </w:r>
          </w:p>
        </w:tc>
        <w:tc>
          <w:tcPr>
            <w:tcW w:w="3227" w:type="dxa"/>
            <w:tcPrChange w:id="646" w:author="Igor P" w:date="2016-09-28T14:00:00Z">
              <w:tcPr>
                <w:tcW w:w="3227" w:type="dxa"/>
              </w:tcPr>
            </w:tcPrChange>
          </w:tcPr>
          <w:p w:rsidR="00C21587" w:rsidRPr="00511C93" w:rsidRDefault="00C21587" w:rsidP="00C21587">
            <w:pPr>
              <w:pStyle w:val="CodeStyle"/>
              <w:rPr>
                <w:rFonts w:ascii="Times New Roman" w:hAnsi="Times New Roman" w:cs="Times New Roman"/>
              </w:rPr>
            </w:pPr>
            <w:r w:rsidRPr="00511C93">
              <w:rPr>
                <w:rFonts w:ascii="Times New Roman" w:hAnsi="Times New Roman" w:cs="Times New Roman"/>
              </w:rPr>
              <w:t xml:space="preserve">Convert standard </w:t>
            </w:r>
            <w:proofErr w:type="spellStart"/>
            <w:r w:rsidRPr="00511C93">
              <w:rPr>
                <w:rFonts w:ascii="Times New Roman" w:hAnsi="Times New Roman" w:cs="Times New Roman"/>
              </w:rPr>
              <w:t>InChI</w:t>
            </w:r>
            <w:proofErr w:type="spellEnd"/>
            <w:r w:rsidRPr="00511C93">
              <w:rPr>
                <w:rFonts w:ascii="Times New Roman" w:hAnsi="Times New Roman" w:cs="Times New Roman"/>
              </w:rPr>
              <w:t xml:space="preserve"> string(s) into structure(s)</w:t>
            </w:r>
          </w:p>
        </w:tc>
      </w:tr>
      <w:tr w:rsidR="00C21587" w:rsidTr="007E6D02">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647" w:author="Igor P" w:date="2016-09-28T14:00:00Z">
            <w:tblPrEx>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1081" w:type="dxa"/>
            <w:tcPrChange w:id="648" w:author="Igor P" w:date="2016-09-28T14:00:00Z">
              <w:tcPr>
                <w:tcW w:w="1081" w:type="dxa"/>
              </w:tcPr>
            </w:tcPrChange>
          </w:tcPr>
          <w:p w:rsidR="00C21587" w:rsidRDefault="00C21587" w:rsidP="00C21587">
            <w:pPr>
              <w:pStyle w:val="CodeStyle"/>
            </w:pPr>
            <w:r>
              <w:t>-</w:t>
            </w:r>
          </w:p>
        </w:tc>
        <w:tc>
          <w:tcPr>
            <w:tcW w:w="1344" w:type="dxa"/>
            <w:tcPrChange w:id="649" w:author="Igor P" w:date="2016-09-28T14:00:00Z">
              <w:tcPr>
                <w:tcW w:w="937" w:type="dxa"/>
              </w:tcPr>
            </w:tcPrChange>
          </w:tcPr>
          <w:p w:rsidR="00C21587" w:rsidRDefault="00C21587" w:rsidP="00C21587">
            <w:pPr>
              <w:pStyle w:val="CodeStyle"/>
            </w:pPr>
            <w:r>
              <w:t>Yes</w:t>
            </w:r>
          </w:p>
        </w:tc>
        <w:tc>
          <w:tcPr>
            <w:tcW w:w="818" w:type="dxa"/>
            <w:gridSpan w:val="2"/>
            <w:tcPrChange w:id="650" w:author="Igor P" w:date="2016-09-28T14:00:00Z">
              <w:tcPr>
                <w:tcW w:w="1225" w:type="dxa"/>
                <w:gridSpan w:val="2"/>
              </w:tcPr>
            </w:tcPrChange>
          </w:tcPr>
          <w:p w:rsidR="00C21587" w:rsidRDefault="00C21587" w:rsidP="00C21587">
            <w:pPr>
              <w:pStyle w:val="CodeStyle"/>
            </w:pPr>
            <w:r>
              <w:t>-</w:t>
            </w:r>
          </w:p>
        </w:tc>
        <w:tc>
          <w:tcPr>
            <w:tcW w:w="2535" w:type="dxa"/>
            <w:tcPrChange w:id="651" w:author="Igor P" w:date="2016-09-28T14:00:00Z">
              <w:tcPr>
                <w:tcW w:w="2535" w:type="dxa"/>
              </w:tcPr>
            </w:tcPrChange>
          </w:tcPr>
          <w:p w:rsidR="00C21587" w:rsidRPr="00BE46BA" w:rsidRDefault="00C21587" w:rsidP="00C21587">
            <w:pPr>
              <w:pStyle w:val="CodeStyle"/>
            </w:pPr>
            <w:r w:rsidRPr="00BE46BA">
              <w:t>InChI2InChI</w:t>
            </w:r>
          </w:p>
        </w:tc>
        <w:tc>
          <w:tcPr>
            <w:tcW w:w="3227" w:type="dxa"/>
            <w:tcPrChange w:id="652" w:author="Igor P" w:date="2016-09-28T14:00:00Z">
              <w:tcPr>
                <w:tcW w:w="3227" w:type="dxa"/>
              </w:tcPr>
            </w:tcPrChange>
          </w:tcPr>
          <w:p w:rsidR="00C21587" w:rsidRPr="00511C93" w:rsidRDefault="00C21587" w:rsidP="00C21587">
            <w:pPr>
              <w:pStyle w:val="CodeStyle"/>
              <w:rPr>
                <w:rFonts w:ascii="Times New Roman" w:hAnsi="Times New Roman" w:cs="Times New Roman"/>
              </w:rPr>
            </w:pPr>
            <w:r w:rsidRPr="00511C93">
              <w:rPr>
                <w:rFonts w:ascii="Times New Roman" w:hAnsi="Times New Roman" w:cs="Times New Roman"/>
              </w:rPr>
              <w:t xml:space="preserve">Convert </w:t>
            </w:r>
            <w:proofErr w:type="spellStart"/>
            <w:r w:rsidRPr="00511C93">
              <w:rPr>
                <w:rFonts w:ascii="Times New Roman" w:hAnsi="Times New Roman" w:cs="Times New Roman"/>
              </w:rPr>
              <w:t>InChI</w:t>
            </w:r>
            <w:proofErr w:type="spellEnd"/>
            <w:r w:rsidRPr="00511C93">
              <w:rPr>
                <w:rFonts w:ascii="Times New Roman" w:hAnsi="Times New Roman" w:cs="Times New Roman"/>
              </w:rPr>
              <w:t xml:space="preserve"> string(s) into </w:t>
            </w:r>
            <w:proofErr w:type="spellStart"/>
            <w:r w:rsidRPr="00511C93">
              <w:rPr>
                <w:rFonts w:ascii="Times New Roman" w:hAnsi="Times New Roman" w:cs="Times New Roman"/>
              </w:rPr>
              <w:t>InChI</w:t>
            </w:r>
            <w:proofErr w:type="spellEnd"/>
            <w:r w:rsidRPr="00511C93">
              <w:rPr>
                <w:rFonts w:ascii="Times New Roman" w:hAnsi="Times New Roman" w:cs="Times New Roman"/>
              </w:rPr>
              <w:t xml:space="preserve"> string(s)</w:t>
            </w:r>
          </w:p>
        </w:tc>
      </w:tr>
    </w:tbl>
    <w:p w:rsidR="00DC2E14" w:rsidRDefault="00DC2E14">
      <w:pPr>
        <w:rPr>
          <w:sz w:val="24"/>
          <w:szCs w:val="24"/>
        </w:rPr>
      </w:pPr>
    </w:p>
    <w:p w:rsidR="00AD54F5" w:rsidRDefault="00976B77" w:rsidP="007F0BAE">
      <w:pPr>
        <w:pStyle w:val="BodyText"/>
        <w:spacing w:before="0" w:line="240" w:lineRule="auto"/>
      </w:pPr>
      <w:r>
        <w:t>*</w:t>
      </w:r>
      <w:r w:rsidR="00AD54F5">
        <w:t xml:space="preserve">) W0 means unlimited time. In </w:t>
      </w:r>
      <w:proofErr w:type="spellStart"/>
      <w:r w:rsidR="00AD54F5">
        <w:t>InChI</w:t>
      </w:r>
      <w:proofErr w:type="spellEnd"/>
      <w:r w:rsidR="00AD54F5">
        <w:t xml:space="preserve"> Library the default is W0, in </w:t>
      </w:r>
      <w:proofErr w:type="spellStart"/>
      <w:r w:rsidR="0086005C">
        <w:t>inchi</w:t>
      </w:r>
      <w:proofErr w:type="spellEnd"/>
      <w:r w:rsidR="00676B7E">
        <w:t xml:space="preserve"> </w:t>
      </w:r>
      <w:r w:rsidR="00AD54F5">
        <w:t xml:space="preserve">the default is 60 seconds (W60). </w:t>
      </w:r>
    </w:p>
    <w:p w:rsidR="00B96D84" w:rsidRDefault="00976B77" w:rsidP="007F0BAE">
      <w:pPr>
        <w:pStyle w:val="BodyText"/>
        <w:spacing w:before="0" w:line="240" w:lineRule="auto"/>
      </w:pPr>
      <w:r>
        <w:t>*</w:t>
      </w:r>
      <w:r w:rsidR="00B96D84">
        <w:t xml:space="preserve">*) In </w:t>
      </w:r>
      <w:proofErr w:type="spellStart"/>
      <w:r w:rsidR="00B96D84">
        <w:t>InChI</w:t>
      </w:r>
      <w:proofErr w:type="spellEnd"/>
      <w:r w:rsidR="007F0BAE">
        <w:t xml:space="preserve"> </w:t>
      </w:r>
      <w:r w:rsidR="00B96D84">
        <w:t xml:space="preserve">Library, </w:t>
      </w:r>
      <w:r w:rsidR="00A50343">
        <w:t xml:space="preserve">generation </w:t>
      </w:r>
      <w:r w:rsidR="00B96D84">
        <w:t xml:space="preserve">of </w:t>
      </w:r>
      <w:proofErr w:type="spellStart"/>
      <w:r w:rsidR="00B96D84">
        <w:t>InChIKey</w:t>
      </w:r>
      <w:proofErr w:type="spellEnd"/>
      <w:r w:rsidR="00BE46BA">
        <w:t>/hash extensions</w:t>
      </w:r>
      <w:r w:rsidR="00B96D84">
        <w:t xml:space="preserve"> is performed via a separate </w:t>
      </w:r>
      <w:r w:rsidR="007F0BAE">
        <w:t xml:space="preserve">API </w:t>
      </w:r>
      <w:r w:rsidR="00B96D84">
        <w:t>call.</w:t>
      </w:r>
    </w:p>
    <w:p w:rsidR="007F176F" w:rsidRDefault="007F176F" w:rsidP="007F0BAE">
      <w:pPr>
        <w:pStyle w:val="BodyText"/>
        <w:spacing w:before="0" w:line="240" w:lineRule="auto"/>
      </w:pPr>
    </w:p>
    <w:p w:rsidR="007F176F" w:rsidRDefault="007F176F" w:rsidP="007F176F">
      <w:pPr>
        <w:pStyle w:val="Heading2"/>
      </w:pPr>
      <w:bookmarkStart w:id="653" w:name="_Toc107649068"/>
      <w:bookmarkStart w:id="654" w:name="_Toc107650953"/>
      <w:bookmarkStart w:id="655" w:name="_Toc462835343"/>
      <w:r>
        <w:rPr>
          <w:rStyle w:val="Heading2Char"/>
        </w:rPr>
        <w:t>Test Files</w:t>
      </w:r>
      <w:bookmarkEnd w:id="653"/>
      <w:bookmarkEnd w:id="654"/>
      <w:bookmarkEnd w:id="655"/>
    </w:p>
    <w:p w:rsidR="007F176F" w:rsidRDefault="007F176F" w:rsidP="007F176F">
      <w:pPr>
        <w:pStyle w:val="BodyText"/>
      </w:pPr>
      <w:r>
        <w:t xml:space="preserve">A number of </w:t>
      </w:r>
      <w:proofErr w:type="spellStart"/>
      <w:r>
        <w:t>Molfiles</w:t>
      </w:r>
      <w:proofErr w:type="spellEnd"/>
      <w:r>
        <w:t xml:space="preserve"> (*.</w:t>
      </w:r>
      <w:proofErr w:type="spellStart"/>
      <w:r>
        <w:t>mol</w:t>
      </w:r>
      <w:proofErr w:type="spellEnd"/>
      <w:r>
        <w:t>)</w:t>
      </w:r>
      <w:r w:rsidR="00976B77">
        <w:t xml:space="preserve"> </w:t>
      </w:r>
      <w:r>
        <w:t xml:space="preserve">and two </w:t>
      </w:r>
      <w:proofErr w:type="spellStart"/>
      <w:r>
        <w:t>SDfiles</w:t>
      </w:r>
      <w:proofErr w:type="spellEnd"/>
      <w:r>
        <w:t xml:space="preserve"> (*.</w:t>
      </w:r>
      <w:proofErr w:type="spellStart"/>
      <w:r>
        <w:t>sdf</w:t>
      </w:r>
      <w:proofErr w:type="spellEnd"/>
      <w:r>
        <w:t xml:space="preserve">) are included with the program for illustrative purposes. Some </w:t>
      </w:r>
      <w:proofErr w:type="spellStart"/>
      <w:r>
        <w:t>Molfiles</w:t>
      </w:r>
      <w:proofErr w:type="spellEnd"/>
      <w:r>
        <w:t xml:space="preserve"> contain more than one fragment – each may be viewed separately using the ‘combo-box’ on the upper left of the screen. Multiple structures are given in the </w:t>
      </w:r>
      <w:proofErr w:type="spellStart"/>
      <w:r>
        <w:t>SDfiles</w:t>
      </w:r>
      <w:proofErr w:type="spellEnd"/>
      <w:r>
        <w:t xml:space="preserve">, which may be viewed in order by pressing the ‘Next Structure’ (“&gt;&gt;”) and ‘Previous Structure’ (“&lt;&lt;”) buttons. File </w:t>
      </w:r>
      <w:proofErr w:type="spellStart"/>
      <w:r>
        <w:t>Samples.sdf</w:t>
      </w:r>
      <w:proofErr w:type="spellEnd"/>
      <w:r>
        <w:t xml:space="preserve"> contains all of the individual </w:t>
      </w:r>
      <w:proofErr w:type="spellStart"/>
      <w:r>
        <w:t>Molfiles</w:t>
      </w:r>
      <w:proofErr w:type="spellEnd"/>
      <w:r>
        <w:t xml:space="preserve"> from Samples.zip. These </w:t>
      </w:r>
      <w:proofErr w:type="spellStart"/>
      <w:r>
        <w:t>SDfiles</w:t>
      </w:r>
      <w:proofErr w:type="spellEnd"/>
      <w:r>
        <w:t xml:space="preserve"> contain names of the structures. To display them enter word “name” (without quotes) in “Structure ID Header” field (Fig. 2).</w:t>
      </w:r>
    </w:p>
    <w:p w:rsidR="00DC2E14" w:rsidRDefault="00DC2E14">
      <w:pPr>
        <w:pStyle w:val="Heading1"/>
      </w:pPr>
      <w:bookmarkStart w:id="656" w:name="_Toc107649070"/>
      <w:bookmarkStart w:id="657" w:name="_Toc107650955"/>
      <w:bookmarkStart w:id="658" w:name="_Toc462835344"/>
      <w:r>
        <w:t>IV. CHEMICAL STRUCTURE INPUT</w:t>
      </w:r>
      <w:bookmarkEnd w:id="656"/>
      <w:bookmarkEnd w:id="657"/>
      <w:bookmarkEnd w:id="658"/>
    </w:p>
    <w:p w:rsidR="00DC2E14" w:rsidRDefault="00DC2E14" w:rsidP="009979F8">
      <w:pPr>
        <w:pStyle w:val="BodyText"/>
      </w:pPr>
      <w:del w:id="659" w:author="Igor P" w:date="2016-09-28T14:02:00Z">
        <w:r w:rsidDel="009078CF">
          <w:delText>Molfiles</w:delText>
        </w:r>
        <w:r w:rsidR="00976B77" w:rsidDel="009078CF">
          <w:delText xml:space="preserve"> </w:delText>
        </w:r>
        <w:r w:rsidDel="009078CF">
          <w:delText xml:space="preserve">or the program output produced with the “Full auxiliary information” option may be used for input. </w:delText>
        </w:r>
      </w:del>
      <w:proofErr w:type="spellStart"/>
      <w:r>
        <w:t>Molfile</w:t>
      </w:r>
      <w:proofErr w:type="spellEnd"/>
      <w:r>
        <w:t xml:space="preserve"> structures may be submitted either as a single </w:t>
      </w:r>
      <w:proofErr w:type="spellStart"/>
      <w:r>
        <w:t>Molfile</w:t>
      </w:r>
      <w:proofErr w:type="spellEnd"/>
      <w:r>
        <w:t xml:space="preserve"> or as a </w:t>
      </w:r>
      <w:r>
        <w:lastRenderedPageBreak/>
        <w:t xml:space="preserve">series of concatenated </w:t>
      </w:r>
      <w:proofErr w:type="spellStart"/>
      <w:r>
        <w:t>Molfiles</w:t>
      </w:r>
      <w:proofErr w:type="spellEnd"/>
      <w:r>
        <w:t xml:space="preserve"> (an </w:t>
      </w:r>
      <w:proofErr w:type="spellStart"/>
      <w:r>
        <w:t>SDfile</w:t>
      </w:r>
      <w:proofErr w:type="spellEnd"/>
      <w:r>
        <w:t xml:space="preserve">). A number of programs, some of them freely available, may be used to create these </w:t>
      </w:r>
      <w:proofErr w:type="spellStart"/>
      <w:r>
        <w:t>Molfiles</w:t>
      </w:r>
      <w:proofErr w:type="spellEnd"/>
      <w:r>
        <w:t xml:space="preserve">. Information on how to produce and convert If an input structure contains more than one independent structure, each component is individually shown in the graphical output section of the program, though this has no effect on the </w:t>
      </w:r>
      <w:proofErr w:type="spellStart"/>
      <w:r>
        <w:t>InChI</w:t>
      </w:r>
      <w:proofErr w:type="spellEnd"/>
      <w:r>
        <w:t>. Text results are given for all layers and all components (different components of a single substance are separated by semicolons in each layer, except for chemical formulas, which, by convention, are separated by dots.).</w:t>
      </w:r>
    </w:p>
    <w:p w:rsidR="00DC2E14" w:rsidRDefault="00DC2E14" w:rsidP="009979F8">
      <w:pPr>
        <w:pStyle w:val="BodyText"/>
      </w:pPr>
      <w:r>
        <w:t xml:space="preserve">While structure normalization methods built into the program perceive a range of different structure drawing conventions, it is possible that other conventions may not be properly recognized. Examination of the graphical results of </w:t>
      </w:r>
      <w:proofErr w:type="spellStart"/>
      <w:r>
        <w:t>InChI</w:t>
      </w:r>
      <w:proofErr w:type="spellEnd"/>
      <w:r>
        <w:t xml:space="preserve"> processing, especially for equivalent atom classes and stereo labeling, should reveal such problems. </w:t>
      </w:r>
    </w:p>
    <w:p w:rsidR="00DC2E14" w:rsidRDefault="00DC2E14" w:rsidP="009979F8">
      <w:pPr>
        <w:pStyle w:val="BodyText"/>
      </w:pPr>
      <w:r>
        <w:t>If a</w:t>
      </w:r>
      <w:r w:rsidR="00DD0365">
        <w:t>n</w:t>
      </w:r>
      <w:r>
        <w:t xml:space="preserve"> </w:t>
      </w:r>
      <w:proofErr w:type="spellStart"/>
      <w:r>
        <w:t>SDfile</w:t>
      </w:r>
      <w:proofErr w:type="spellEnd"/>
      <w:r>
        <w:t xml:space="preserve"> is ‘labeled’, the program can supply these labels in its output. If the tag name is ‘Name’ and the data field is ‘2-methylanthracene’, this information would appear in the </w:t>
      </w:r>
      <w:proofErr w:type="spellStart"/>
      <w:r>
        <w:t>SDfile</w:t>
      </w:r>
      <w:proofErr w:type="spellEnd"/>
      <w:r>
        <w:t xml:space="preserve"> as 3 lines (the last line is blank):</w:t>
      </w:r>
    </w:p>
    <w:p w:rsidR="00DC2E14" w:rsidRPr="0075445C" w:rsidRDefault="00DC2E14" w:rsidP="00511C93">
      <w:pPr>
        <w:pStyle w:val="CodeStyle"/>
      </w:pPr>
      <w:r w:rsidRPr="0075445C">
        <w:t>&gt;   &lt;Name&gt;</w:t>
      </w:r>
    </w:p>
    <w:p w:rsidR="00DC2E14" w:rsidRPr="0075445C" w:rsidRDefault="00DC2E14" w:rsidP="00511C93">
      <w:pPr>
        <w:pStyle w:val="CodeStyle"/>
      </w:pPr>
      <w:r w:rsidRPr="0075445C">
        <w:t xml:space="preserve"> 2-methylanthracene</w:t>
      </w:r>
    </w:p>
    <w:p w:rsidR="00DC2E14" w:rsidRDefault="00DC2E14" w:rsidP="009979F8">
      <w:pPr>
        <w:pStyle w:val="BodyText"/>
      </w:pPr>
      <w:r>
        <w:t>In this case, if the tag ‘Name’ is entered in the ‘Structure ID Header’ field in the input dialog box, ‘2-methylanthracene’ will appear in the output text.</w:t>
      </w:r>
    </w:p>
    <w:p w:rsidR="004064D2" w:rsidRDefault="00DC2E14" w:rsidP="00D81217">
      <w:pPr>
        <w:pStyle w:val="BodyText"/>
        <w:rPr>
          <w:ins w:id="660" w:author="Igor P" w:date="2016-09-28T14:02:00Z"/>
        </w:rPr>
      </w:pPr>
      <w:r>
        <w:t xml:space="preserve">A variety of structure files are provided for testing. Individual </w:t>
      </w:r>
      <w:proofErr w:type="spellStart"/>
      <w:r>
        <w:t>M</w:t>
      </w:r>
      <w:r w:rsidR="00DD0365">
        <w:t>ol</w:t>
      </w:r>
      <w:r>
        <w:t>files</w:t>
      </w:r>
      <w:proofErr w:type="spellEnd"/>
      <w:r>
        <w:t xml:space="preserve"> have </w:t>
      </w:r>
      <w:proofErr w:type="gramStart"/>
      <w:r>
        <w:t>extension .MOL</w:t>
      </w:r>
      <w:proofErr w:type="gramEnd"/>
      <w:r>
        <w:t xml:space="preserve">, concatenated </w:t>
      </w:r>
      <w:proofErr w:type="spellStart"/>
      <w:r>
        <w:t>M</w:t>
      </w:r>
      <w:r w:rsidR="00DD0365">
        <w:t>ol</w:t>
      </w:r>
      <w:r>
        <w:t>files</w:t>
      </w:r>
      <w:proofErr w:type="spellEnd"/>
      <w:r>
        <w:t xml:space="preserve"> have extension .SDF.</w:t>
      </w:r>
      <w:bookmarkStart w:id="661" w:name="_Toc107649071"/>
      <w:bookmarkStart w:id="662" w:name="_Toc107650956"/>
    </w:p>
    <w:p w:rsidR="009078CF" w:rsidRDefault="009078CF" w:rsidP="009078CF">
      <w:pPr>
        <w:pStyle w:val="BodyText"/>
        <w:rPr>
          <w:ins w:id="663" w:author="Igor P" w:date="2016-09-28T14:02:00Z"/>
        </w:rPr>
      </w:pPr>
      <w:ins w:id="664" w:author="Igor P" w:date="2016-09-28T14:02:00Z">
        <w:r>
          <w:t xml:space="preserve">Since v. 1.05, the ability to read and parse large (up to 32767 atoms) input files in </w:t>
        </w:r>
        <w:proofErr w:type="spellStart"/>
        <w:r>
          <w:t>Molfile</w:t>
        </w:r>
        <w:proofErr w:type="spellEnd"/>
        <w:r>
          <w:t xml:space="preserve"> V3000 format was added to the inchi-1 executable and the API procedure </w:t>
        </w:r>
        <w:proofErr w:type="spellStart"/>
        <w:proofErr w:type="gramStart"/>
        <w:r>
          <w:t>MakeINCHIFromMolfileText</w:t>
        </w:r>
        <w:proofErr w:type="spellEnd"/>
        <w:r>
          <w:t>(</w:t>
        </w:r>
        <w:proofErr w:type="gramEnd"/>
        <w:r>
          <w:t>). This is necessary for treating large molecules (previous versions supported only V2000 format limited to not more than 1000 atoms).</w:t>
        </w:r>
      </w:ins>
    </w:p>
    <w:p w:rsidR="009078CF" w:rsidRDefault="009078CF" w:rsidP="009078CF">
      <w:pPr>
        <w:pStyle w:val="BodyText"/>
      </w:pPr>
      <w:ins w:id="665" w:author="Igor P" w:date="2016-09-28T14:02:00Z">
        <w:r>
          <w:t xml:space="preserve">In addition, provisional support for extended features of </w:t>
        </w:r>
        <w:proofErr w:type="spellStart"/>
        <w:r>
          <w:t>Molfile</w:t>
        </w:r>
        <w:proofErr w:type="spellEnd"/>
        <w:r>
          <w:t xml:space="preserve"> V3000 was also added, both to inchi-1 and the </w:t>
        </w:r>
        <w:proofErr w:type="spellStart"/>
        <w:r>
          <w:t>InChI</w:t>
        </w:r>
        <w:proofErr w:type="spellEnd"/>
        <w:r>
          <w:t xml:space="preserve"> Software Library, API. This means that extended data (on haptic coordination bonds and stereo collections) are read and parsed; however, they are </w:t>
        </w:r>
        <w:r>
          <w:lastRenderedPageBreak/>
          <w:t>not used currently (as this requires significant modification of the Identifier itself, not just the Software).</w:t>
        </w:r>
      </w:ins>
    </w:p>
    <w:p w:rsidR="00DC2E14" w:rsidRDefault="00DC2E14">
      <w:pPr>
        <w:pStyle w:val="Heading1"/>
      </w:pPr>
      <w:bookmarkStart w:id="666" w:name="_Toc462835345"/>
      <w:r>
        <w:t xml:space="preserve">V. </w:t>
      </w:r>
      <w:ins w:id="667" w:author="Igor P" w:date="2016-09-28T14:04:00Z">
        <w:r w:rsidR="00CE6C53">
          <w:t>Further reading</w:t>
        </w:r>
      </w:ins>
      <w:del w:id="668" w:author="Igor P" w:date="2016-09-28T14:04:00Z">
        <w:r w:rsidR="00B47634" w:rsidDel="00CE6C53">
          <w:delText>I</w:delText>
        </w:r>
        <w:r w:rsidR="00B33A9B" w:rsidDel="00CE6C53">
          <w:delText>nChI AND InChIKey</w:delText>
        </w:r>
        <w:bookmarkEnd w:id="661"/>
        <w:bookmarkEnd w:id="662"/>
        <w:r w:rsidR="00B33A9B" w:rsidDel="00CE6C53">
          <w:delText xml:space="preserve"> </w:delText>
        </w:r>
        <w:r w:rsidR="00883023" w:rsidDel="00CE6C53">
          <w:delText>BY EXAMPLE</w:delText>
        </w:r>
      </w:del>
      <w:ins w:id="669" w:author="Igor P" w:date="2016-09-28T14:09:00Z">
        <w:r w:rsidR="00CE6C53">
          <w:t xml:space="preserve"> and contacts</w:t>
        </w:r>
      </w:ins>
      <w:bookmarkEnd w:id="666"/>
    </w:p>
    <w:p w:rsidR="00CE6C53" w:rsidRDefault="00CE6C53" w:rsidP="0075445C">
      <w:pPr>
        <w:pStyle w:val="BodyText"/>
        <w:rPr>
          <w:ins w:id="670" w:author="Igor P" w:date="2016-09-28T14:08:00Z"/>
          <w:rStyle w:val="BodyTextChar"/>
        </w:rPr>
      </w:pPr>
      <w:ins w:id="671" w:author="Igor P" w:date="2016-09-28T14:04:00Z">
        <w:r>
          <w:rPr>
            <w:rStyle w:val="BodyTextChar"/>
          </w:rPr>
          <w:t xml:space="preserve">In addition to this </w:t>
        </w:r>
      </w:ins>
      <w:ins w:id="672" w:author="Igor P" w:date="2016-09-28T14:08:00Z">
        <w:r>
          <w:rPr>
            <w:rStyle w:val="BodyTextChar"/>
          </w:rPr>
          <w:t xml:space="preserve">introductory </w:t>
        </w:r>
      </w:ins>
      <w:ins w:id="673" w:author="Igor P" w:date="2016-09-28T14:04:00Z">
        <w:r>
          <w:rPr>
            <w:rStyle w:val="BodyTextChar"/>
          </w:rPr>
          <w:t xml:space="preserve">User Guide, a number of materials concerning </w:t>
        </w:r>
        <w:proofErr w:type="spellStart"/>
        <w:r>
          <w:rPr>
            <w:rStyle w:val="BodyTextChar"/>
          </w:rPr>
          <w:t>In</w:t>
        </w:r>
      </w:ins>
      <w:ins w:id="674" w:author="Igor P" w:date="2016-09-28T14:05:00Z">
        <w:r>
          <w:rPr>
            <w:rStyle w:val="BodyTextChar"/>
          </w:rPr>
          <w:t>ChI</w:t>
        </w:r>
        <w:proofErr w:type="spellEnd"/>
        <w:r>
          <w:rPr>
            <w:rStyle w:val="BodyTextChar"/>
          </w:rPr>
          <w:t xml:space="preserve"> is currently available.</w:t>
        </w:r>
      </w:ins>
      <w:ins w:id="675" w:author="Igor P" w:date="2016-09-28T14:06:00Z">
        <w:r>
          <w:rPr>
            <w:rStyle w:val="BodyTextChar"/>
          </w:rPr>
          <w:t xml:space="preserve"> </w:t>
        </w:r>
      </w:ins>
    </w:p>
    <w:p w:rsidR="00CE6C53" w:rsidRDefault="00CE6C53" w:rsidP="0075445C">
      <w:pPr>
        <w:pStyle w:val="BodyText"/>
        <w:rPr>
          <w:ins w:id="676" w:author="Igor P" w:date="2016-09-28T14:07:00Z"/>
          <w:rStyle w:val="BodyTextChar"/>
        </w:rPr>
      </w:pPr>
      <w:ins w:id="677" w:author="Igor P" w:date="2016-09-28T14:06:00Z">
        <w:r>
          <w:rPr>
            <w:rStyle w:val="BodyTextChar"/>
          </w:rPr>
          <w:t>In particu</w:t>
        </w:r>
      </w:ins>
      <w:ins w:id="678" w:author="Igor P" w:date="2016-09-28T14:07:00Z">
        <w:r>
          <w:rPr>
            <w:rStyle w:val="BodyTextChar"/>
          </w:rPr>
          <w:t>lar, this distribution contains separate documents (PDF files)</w:t>
        </w:r>
      </w:ins>
      <w:ins w:id="679" w:author="Igor P" w:date="2016-09-28T14:08:00Z">
        <w:r>
          <w:rPr>
            <w:rStyle w:val="BodyTextChar"/>
          </w:rPr>
          <w:t xml:space="preserve"> with </w:t>
        </w:r>
      </w:ins>
      <w:proofErr w:type="spellStart"/>
      <w:ins w:id="680" w:author="Igor P" w:date="2016-09-28T14:07:00Z">
        <w:r>
          <w:rPr>
            <w:rStyle w:val="BodyTextChar"/>
          </w:rPr>
          <w:t>InChI</w:t>
        </w:r>
        <w:proofErr w:type="spellEnd"/>
        <w:r>
          <w:rPr>
            <w:rStyle w:val="BodyTextChar"/>
          </w:rPr>
          <w:t xml:space="preserve"> Technical Manual</w:t>
        </w:r>
      </w:ins>
      <w:ins w:id="681" w:author="Igor P" w:date="2016-09-28T14:08:00Z">
        <w:r>
          <w:rPr>
            <w:rStyle w:val="BodyTextChar"/>
          </w:rPr>
          <w:t xml:space="preserve"> (</w:t>
        </w:r>
        <w:r w:rsidRPr="00CE6C53">
          <w:rPr>
            <w:rStyle w:val="BodyTextChar"/>
          </w:rPr>
          <w:t>InChI_TechMan.pdf</w:t>
        </w:r>
        <w:r>
          <w:rPr>
            <w:rStyle w:val="BodyTextChar"/>
          </w:rPr>
          <w:t>) a</w:t>
        </w:r>
      </w:ins>
      <w:ins w:id="682" w:author="Igor P" w:date="2016-09-28T14:07:00Z">
        <w:r>
          <w:rPr>
            <w:rStyle w:val="BodyTextChar"/>
          </w:rPr>
          <w:t xml:space="preserve">nd </w:t>
        </w:r>
        <w:proofErr w:type="spellStart"/>
        <w:r>
          <w:rPr>
            <w:rStyle w:val="BodyTextChar"/>
          </w:rPr>
          <w:t>InChI</w:t>
        </w:r>
        <w:proofErr w:type="spellEnd"/>
        <w:r>
          <w:rPr>
            <w:rStyle w:val="BodyTextChar"/>
          </w:rPr>
          <w:t xml:space="preserve"> API Reference</w:t>
        </w:r>
      </w:ins>
      <w:ins w:id="683" w:author="Igor P" w:date="2016-09-28T14:08:00Z">
        <w:r>
          <w:rPr>
            <w:rStyle w:val="BodyTextChar"/>
          </w:rPr>
          <w:t xml:space="preserve"> (</w:t>
        </w:r>
        <w:r w:rsidRPr="00CE6C53">
          <w:rPr>
            <w:rStyle w:val="BodyTextChar"/>
          </w:rPr>
          <w:t>InChI_API_Reference.pdf</w:t>
        </w:r>
        <w:r>
          <w:rPr>
            <w:rStyle w:val="BodyTextChar"/>
          </w:rPr>
          <w:t>)</w:t>
        </w:r>
      </w:ins>
      <w:ins w:id="684" w:author="Igor P" w:date="2016-09-28T14:07:00Z">
        <w:r>
          <w:rPr>
            <w:rStyle w:val="BodyTextChar"/>
          </w:rPr>
          <w:t>.</w:t>
        </w:r>
      </w:ins>
    </w:p>
    <w:p w:rsidR="00CE6C53" w:rsidRPr="009D1084" w:rsidRDefault="00CE6C53" w:rsidP="00CE6C53">
      <w:pPr>
        <w:pStyle w:val="BodyText"/>
        <w:rPr>
          <w:ins w:id="685" w:author="Igor P" w:date="2016-09-28T14:07:00Z"/>
          <w:rStyle w:val="BodyTextChar"/>
          <w:sz w:val="20"/>
        </w:rPr>
      </w:pPr>
      <w:ins w:id="686" w:author="Igor P" w:date="2016-09-28T14:07:00Z">
        <w:r>
          <w:rPr>
            <w:rStyle w:val="BodyTextChar"/>
          </w:rPr>
          <w:t xml:space="preserve">For more brief and less technical description, look at: </w:t>
        </w:r>
        <w:r w:rsidRPr="009D1084">
          <w:rPr>
            <w:rStyle w:val="BodyTextChar"/>
            <w:i/>
          </w:rPr>
          <w:t xml:space="preserve">Heller, S., McNaught, A., Pletnev, I., Stein, S., and Tchekhovskoi, D. </w:t>
        </w:r>
        <w:proofErr w:type="spellStart"/>
        <w:r w:rsidRPr="009D1084">
          <w:rPr>
            <w:rStyle w:val="BodyTextChar"/>
            <w:i/>
          </w:rPr>
          <w:t>InChI</w:t>
        </w:r>
        <w:proofErr w:type="spellEnd"/>
        <w:r w:rsidRPr="009D1084">
          <w:rPr>
            <w:rStyle w:val="BodyTextChar"/>
            <w:i/>
          </w:rPr>
          <w:t>, the IUPAC international chemical identifier. Journal of Cheminformatics 7 (2015), 23–23</w:t>
        </w:r>
        <w:r w:rsidRPr="004332FD">
          <w:rPr>
            <w:rStyle w:val="BodyTextChar"/>
          </w:rPr>
          <w:t>.</w:t>
        </w:r>
        <w:r>
          <w:rPr>
            <w:rStyle w:val="BodyTextChar"/>
          </w:rPr>
          <w:t xml:space="preserve"> </w:t>
        </w:r>
        <w:r w:rsidRPr="001B7821">
          <w:rPr>
            <w:rStyle w:val="BodyTextChar"/>
          </w:rPr>
          <w:t>DOI:</w:t>
        </w:r>
        <w:r w:rsidRPr="009D1084">
          <w:rPr>
            <w:rStyle w:val="BodyTextChar"/>
          </w:rPr>
          <w:t xml:space="preserve"> </w:t>
        </w:r>
        <w:r w:rsidRPr="009D1084">
          <w:rPr>
            <w:sz w:val="22"/>
          </w:rPr>
          <w:fldChar w:fldCharType="begin"/>
        </w:r>
        <w:r w:rsidRPr="009D1084">
          <w:rPr>
            <w:sz w:val="22"/>
          </w:rPr>
          <w:instrText xml:space="preserve"> HYPERLINK "http://dx.doi.org/10.1186/s13321-015-0068-4" \o "Перейти на страницу с информацией о публикации на сайте издателя" \t "_blank" </w:instrText>
        </w:r>
        <w:r w:rsidRPr="009D1084">
          <w:rPr>
            <w:sz w:val="22"/>
          </w:rPr>
          <w:fldChar w:fldCharType="separate"/>
        </w:r>
        <w:r w:rsidRPr="009D1084">
          <w:rPr>
            <w:rStyle w:val="Hyperlink"/>
            <w:rFonts w:cs="Arial"/>
            <w:color w:val="000000"/>
            <w:sz w:val="22"/>
            <w:szCs w:val="27"/>
            <w:bdr w:val="none" w:sz="0" w:space="0" w:color="auto" w:frame="1"/>
            <w:shd w:val="clear" w:color="auto" w:fill="FFFFFF"/>
          </w:rPr>
          <w:t>10.1186/s13321-015-0068-4</w:t>
        </w:r>
        <w:r w:rsidRPr="009D1084">
          <w:rPr>
            <w:sz w:val="22"/>
          </w:rPr>
          <w:fldChar w:fldCharType="end"/>
        </w:r>
      </w:ins>
    </w:p>
    <w:p w:rsidR="00CE6C53" w:rsidRDefault="00CE6C53" w:rsidP="00CE6C53">
      <w:pPr>
        <w:pStyle w:val="BodyText"/>
        <w:rPr>
          <w:ins w:id="687" w:author="Igor P" w:date="2016-09-28T14:07:00Z"/>
          <w:rStyle w:val="BodyTextChar"/>
          <w:sz w:val="22"/>
        </w:rPr>
      </w:pPr>
      <w:ins w:id="688" w:author="Igor P" w:date="2016-09-28T14:07:00Z">
        <w:r>
          <w:rPr>
            <w:rStyle w:val="BodyTextChar"/>
          </w:rPr>
          <w:t>For much more brief description, as well as background and history, look at</w:t>
        </w:r>
        <w:r w:rsidRPr="009D1084">
          <w:rPr>
            <w:rStyle w:val="BodyTextChar"/>
            <w:i/>
          </w:rPr>
          <w:t xml:space="preserve">: Heller, S., McNaught, A., Stein, S., Tchekhovskoi, D., and Pletnev, I. </w:t>
        </w:r>
        <w:proofErr w:type="spellStart"/>
        <w:r w:rsidRPr="009D1084">
          <w:rPr>
            <w:rStyle w:val="BodyTextChar"/>
            <w:i/>
          </w:rPr>
          <w:t>InChI</w:t>
        </w:r>
        <w:proofErr w:type="spellEnd"/>
        <w:r w:rsidRPr="009D1084">
          <w:rPr>
            <w:rStyle w:val="BodyTextChar"/>
            <w:i/>
          </w:rPr>
          <w:t xml:space="preserve"> - the worldwide chemical structure identifier standard. Journal of Cheminformatics 5 (2013), 7–7</w:t>
        </w:r>
        <w:r w:rsidRPr="004332FD">
          <w:rPr>
            <w:rStyle w:val="BodyTextChar"/>
          </w:rPr>
          <w:t>.</w:t>
        </w:r>
        <w:r>
          <w:rPr>
            <w:rStyle w:val="BodyTextChar"/>
          </w:rPr>
          <w:t xml:space="preserve"> DOI: </w:t>
        </w:r>
        <w:r w:rsidRPr="009D1084">
          <w:rPr>
            <w:sz w:val="22"/>
          </w:rPr>
          <w:fldChar w:fldCharType="begin"/>
        </w:r>
        <w:r w:rsidRPr="009D1084">
          <w:rPr>
            <w:sz w:val="22"/>
          </w:rPr>
          <w:instrText xml:space="preserve"> HYPERLINK "http://dx.doi.org/10.1186/1758-2946-5-7" \o "Перейти на страницу с информацией о публикации на сайте издателя" \t "_blank" </w:instrText>
        </w:r>
        <w:r w:rsidRPr="009D1084">
          <w:rPr>
            <w:sz w:val="22"/>
          </w:rPr>
          <w:fldChar w:fldCharType="separate"/>
        </w:r>
        <w:r w:rsidRPr="009D1084">
          <w:rPr>
            <w:rStyle w:val="Hyperlink"/>
            <w:rFonts w:cs="Arial"/>
            <w:color w:val="000099"/>
            <w:sz w:val="22"/>
            <w:szCs w:val="27"/>
            <w:bdr w:val="none" w:sz="0" w:space="0" w:color="auto" w:frame="1"/>
            <w:shd w:val="clear" w:color="auto" w:fill="FFFFFF"/>
          </w:rPr>
          <w:t>10.1186/1758-2946-5-7</w:t>
        </w:r>
        <w:r w:rsidRPr="009D1084">
          <w:rPr>
            <w:sz w:val="22"/>
          </w:rPr>
          <w:fldChar w:fldCharType="end"/>
        </w:r>
        <w:r w:rsidRPr="009D1084">
          <w:rPr>
            <w:rStyle w:val="BodyTextChar"/>
            <w:sz w:val="22"/>
          </w:rPr>
          <w:t xml:space="preserve"> </w:t>
        </w:r>
      </w:ins>
    </w:p>
    <w:p w:rsidR="00CE6C53" w:rsidRPr="00947B7D" w:rsidRDefault="00CE6C53" w:rsidP="00CE6C53">
      <w:pPr>
        <w:pStyle w:val="BodyText"/>
        <w:rPr>
          <w:ins w:id="689" w:author="Igor P" w:date="2016-09-28T14:07:00Z"/>
          <w:rStyle w:val="BodyTextChar"/>
        </w:rPr>
      </w:pPr>
      <w:ins w:id="690" w:author="Igor P" w:date="2016-09-28T14:07:00Z">
        <w:r w:rsidRPr="00947B7D">
          <w:rPr>
            <w:rStyle w:val="BodyTextChar"/>
          </w:rPr>
          <w:t xml:space="preserve">For </w:t>
        </w:r>
        <w:proofErr w:type="spellStart"/>
        <w:r w:rsidRPr="00947B7D">
          <w:rPr>
            <w:rStyle w:val="BodyTextChar"/>
          </w:rPr>
          <w:t>InChI</w:t>
        </w:r>
        <w:proofErr w:type="spellEnd"/>
        <w:r w:rsidRPr="00947B7D">
          <w:rPr>
            <w:rStyle w:val="BodyTextChar"/>
          </w:rPr>
          <w:t xml:space="preserve"> FAQ, address to:</w:t>
        </w:r>
      </w:ins>
    </w:p>
    <w:p w:rsidR="00CE6C53" w:rsidRPr="00947B7D" w:rsidRDefault="00CE6C53" w:rsidP="00CE6C53">
      <w:pPr>
        <w:pStyle w:val="BodyText"/>
        <w:rPr>
          <w:ins w:id="691" w:author="Igor P" w:date="2016-09-28T14:07:00Z"/>
          <w:rStyle w:val="BodyTextChar"/>
        </w:rPr>
      </w:pPr>
      <w:ins w:id="692" w:author="Igor P" w:date="2016-09-28T14:07:00Z">
        <w:r w:rsidRPr="00947B7D">
          <w:rPr>
            <w:rStyle w:val="BodyTextChar"/>
          </w:rPr>
          <w:fldChar w:fldCharType="begin"/>
        </w:r>
        <w:r w:rsidRPr="00947B7D">
          <w:rPr>
            <w:rStyle w:val="BodyTextChar"/>
          </w:rPr>
          <w:instrText xml:space="preserve"> HYPERLINK "http://www.inchi-trust.org/technical-faq/" </w:instrText>
        </w:r>
        <w:r w:rsidRPr="00947B7D">
          <w:rPr>
            <w:rStyle w:val="BodyTextChar"/>
          </w:rPr>
          <w:fldChar w:fldCharType="separate"/>
        </w:r>
        <w:r w:rsidRPr="00947B7D">
          <w:rPr>
            <w:rStyle w:val="Hyperlink"/>
          </w:rPr>
          <w:t>http://www.inchi-trust.org/technical-faq/</w:t>
        </w:r>
        <w:r w:rsidRPr="00947B7D">
          <w:rPr>
            <w:rStyle w:val="BodyTextChar"/>
          </w:rPr>
          <w:fldChar w:fldCharType="end"/>
        </w:r>
      </w:ins>
    </w:p>
    <w:p w:rsidR="00CE6C53" w:rsidRDefault="00CE6C53" w:rsidP="0075445C">
      <w:pPr>
        <w:pStyle w:val="BodyText"/>
        <w:rPr>
          <w:ins w:id="693" w:author="Igor P" w:date="2016-09-28T14:09:00Z"/>
          <w:rStyle w:val="BodyTextChar"/>
        </w:rPr>
      </w:pPr>
      <w:ins w:id="694" w:author="Igor P" w:date="2016-09-28T14:09:00Z">
        <w:r>
          <w:rPr>
            <w:rStyle w:val="BodyTextChar"/>
          </w:rPr>
          <w:t>Contacts:</w:t>
        </w:r>
      </w:ins>
    </w:p>
    <w:p w:rsidR="008E41A9" w:rsidRPr="008E41A9" w:rsidRDefault="008E41A9" w:rsidP="008E41A9">
      <w:pPr>
        <w:pStyle w:val="BodyText"/>
        <w:rPr>
          <w:ins w:id="695" w:author="Igor P" w:date="2016-09-28T14:10:00Z"/>
          <w:rStyle w:val="BodyTextChar"/>
        </w:rPr>
      </w:pPr>
      <w:ins w:id="696" w:author="Igor P" w:date="2016-09-28T14:10:00Z">
        <w:r w:rsidRPr="008E41A9">
          <w:rPr>
            <w:rStyle w:val="BodyTextChar"/>
          </w:rPr>
          <w:t xml:space="preserve">The </w:t>
        </w:r>
        <w:proofErr w:type="spellStart"/>
        <w:r w:rsidRPr="008E41A9">
          <w:rPr>
            <w:rStyle w:val="BodyTextChar"/>
          </w:rPr>
          <w:t>InChI</w:t>
        </w:r>
        <w:proofErr w:type="spellEnd"/>
        <w:r w:rsidRPr="008E41A9">
          <w:rPr>
            <w:rStyle w:val="BodyTextChar"/>
          </w:rPr>
          <w:t xml:space="preserve"> Trust</w:t>
        </w:r>
      </w:ins>
    </w:p>
    <w:p w:rsidR="008E41A9" w:rsidRPr="008E41A9" w:rsidRDefault="008E41A9" w:rsidP="008E41A9">
      <w:pPr>
        <w:pStyle w:val="BodyText"/>
        <w:rPr>
          <w:ins w:id="697" w:author="Igor P" w:date="2016-09-28T14:10:00Z"/>
          <w:rStyle w:val="BodyTextChar"/>
        </w:rPr>
      </w:pPr>
      <w:ins w:id="698" w:author="Igor P" w:date="2016-09-28T14:10:00Z">
        <w:r w:rsidRPr="008E41A9">
          <w:rPr>
            <w:rStyle w:val="BodyTextChar"/>
          </w:rPr>
          <w:t>8 Cavendish Avenue</w:t>
        </w:r>
      </w:ins>
    </w:p>
    <w:p w:rsidR="008E41A9" w:rsidRPr="008E41A9" w:rsidRDefault="008E41A9" w:rsidP="008E41A9">
      <w:pPr>
        <w:pStyle w:val="BodyText"/>
        <w:rPr>
          <w:ins w:id="699" w:author="Igor P" w:date="2016-09-28T14:10:00Z"/>
          <w:rStyle w:val="BodyTextChar"/>
        </w:rPr>
      </w:pPr>
      <w:ins w:id="700" w:author="Igor P" w:date="2016-09-28T14:10:00Z">
        <w:r w:rsidRPr="008E41A9">
          <w:rPr>
            <w:rStyle w:val="BodyTextChar"/>
          </w:rPr>
          <w:t>Cambridge CB1 7US</w:t>
        </w:r>
      </w:ins>
    </w:p>
    <w:p w:rsidR="008E41A9" w:rsidRPr="008E41A9" w:rsidRDefault="008E41A9" w:rsidP="008E41A9">
      <w:pPr>
        <w:pStyle w:val="BodyText"/>
        <w:rPr>
          <w:ins w:id="701" w:author="Igor P" w:date="2016-09-28T14:10:00Z"/>
          <w:rStyle w:val="BodyTextChar"/>
        </w:rPr>
      </w:pPr>
      <w:ins w:id="702" w:author="Igor P" w:date="2016-09-28T14:10:00Z">
        <w:r w:rsidRPr="008E41A9">
          <w:rPr>
            <w:rStyle w:val="BodyTextChar"/>
          </w:rPr>
          <w:t>UK</w:t>
        </w:r>
      </w:ins>
    </w:p>
    <w:p w:rsidR="008E41A9" w:rsidRDefault="008E41A9" w:rsidP="008E41A9">
      <w:pPr>
        <w:pStyle w:val="BodyText"/>
        <w:rPr>
          <w:ins w:id="703" w:author="Igor P" w:date="2016-09-28T14:11:00Z"/>
          <w:rStyle w:val="BodyTextChar"/>
        </w:rPr>
      </w:pPr>
      <w:ins w:id="704" w:author="Igor P" w:date="2016-09-28T14:10:00Z">
        <w:r>
          <w:rPr>
            <w:rStyle w:val="BodyTextChar"/>
          </w:rPr>
          <w:t>Alan D. McNaug</w:t>
        </w:r>
      </w:ins>
      <w:ins w:id="705" w:author="Igor P" w:date="2016-09-28T14:11:00Z">
        <w:r>
          <w:rPr>
            <w:rStyle w:val="BodyTextChar"/>
          </w:rPr>
          <w:t xml:space="preserve">ht </w:t>
        </w:r>
        <w:r w:rsidRPr="008E41A9">
          <w:rPr>
            <w:rStyle w:val="BodyTextChar"/>
          </w:rPr>
          <w:t>(</w:t>
        </w:r>
      </w:ins>
      <w:ins w:id="706" w:author="Igor P" w:date="2016-09-28T14:12:00Z">
        <w:r>
          <w:rPr>
            <w:rStyle w:val="BodyTextChar"/>
          </w:rPr>
          <w:t>Company Secretary</w:t>
        </w:r>
      </w:ins>
      <w:ins w:id="707" w:author="Igor P" w:date="2016-09-28T14:11:00Z">
        <w:r w:rsidRPr="008E41A9">
          <w:rPr>
            <w:rStyle w:val="BodyTextChar"/>
          </w:rPr>
          <w:t xml:space="preserve">, </w:t>
        </w:r>
        <w:proofErr w:type="spellStart"/>
        <w:r w:rsidRPr="008E41A9">
          <w:rPr>
            <w:rStyle w:val="BodyTextChar"/>
          </w:rPr>
          <w:t>InChI</w:t>
        </w:r>
        <w:proofErr w:type="spellEnd"/>
        <w:r w:rsidRPr="008E41A9">
          <w:rPr>
            <w:rStyle w:val="BodyTextChar"/>
          </w:rPr>
          <w:t xml:space="preserve"> Trust)</w:t>
        </w:r>
      </w:ins>
    </w:p>
    <w:p w:rsidR="00CE6C53" w:rsidRDefault="008E41A9" w:rsidP="008E41A9">
      <w:pPr>
        <w:pStyle w:val="BodyText"/>
        <w:rPr>
          <w:ins w:id="708" w:author="Igor P" w:date="2016-09-28T14:06:00Z"/>
          <w:rStyle w:val="BodyTextChar"/>
        </w:rPr>
      </w:pPr>
      <w:ins w:id="709" w:author="Igor P" w:date="2016-09-28T14:10:00Z">
        <w:r w:rsidRPr="008E41A9">
          <w:rPr>
            <w:rStyle w:val="BodyTextChar"/>
          </w:rPr>
          <w:lastRenderedPageBreak/>
          <w:t>alan@inchi-trust.org</w:t>
        </w:r>
      </w:ins>
    </w:p>
    <w:p w:rsidR="00DC2E14" w:rsidDel="00CE6C53" w:rsidRDefault="00DC2E14" w:rsidP="0075445C">
      <w:pPr>
        <w:pStyle w:val="BodyText"/>
        <w:rPr>
          <w:del w:id="710" w:author="Igor P" w:date="2016-09-28T14:09:00Z"/>
          <w:rStyle w:val="BodyTextChar"/>
        </w:rPr>
      </w:pPr>
      <w:del w:id="711" w:author="Igor P" w:date="2016-09-28T14:09:00Z">
        <w:r w:rsidDel="00CE6C53">
          <w:rPr>
            <w:rStyle w:val="BodyTextChar"/>
          </w:rPr>
          <w:delText>Th</w:delText>
        </w:r>
        <w:r w:rsidR="00B33A9B" w:rsidDel="00CE6C53">
          <w:rPr>
            <w:rStyle w:val="BodyTextChar"/>
          </w:rPr>
          <w:delText xml:space="preserve">e InChI graphical </w:delText>
        </w:r>
        <w:r w:rsidDel="00CE6C53">
          <w:rPr>
            <w:rStyle w:val="BodyTextChar"/>
          </w:rPr>
          <w:delText xml:space="preserve">program </w:delText>
        </w:r>
        <w:r w:rsidR="004064D2" w:rsidDel="00CE6C53">
          <w:rPr>
            <w:rStyle w:val="BodyTextChar"/>
          </w:rPr>
          <w:delText>p</w:delText>
        </w:r>
        <w:r w:rsidDel="00CE6C53">
          <w:rPr>
            <w:rStyle w:val="BodyTextChar"/>
          </w:rPr>
          <w:delText xml:space="preserve">arses and annotates the InChI and associated auxiliary information and displays it in the textual output region. An understanding of this information requires an understanding of InChI </w:delText>
        </w:r>
        <w:r w:rsidR="00E330C6" w:rsidDel="00CE6C53">
          <w:rPr>
            <w:rStyle w:val="BodyTextChar"/>
          </w:rPr>
          <w:delText>layering</w:delText>
        </w:r>
        <w:r w:rsidDel="00CE6C53">
          <w:rPr>
            <w:rStyle w:val="BodyTextChar"/>
          </w:rPr>
          <w:delText xml:space="preserve">, which is described in detail in the Technical </w:delText>
        </w:r>
        <w:r w:rsidR="00E330C6" w:rsidDel="00CE6C53">
          <w:rPr>
            <w:rStyle w:val="BodyTextChar"/>
          </w:rPr>
          <w:delText>M</w:delText>
        </w:r>
        <w:r w:rsidR="00B33A9B" w:rsidDel="00CE6C53">
          <w:rPr>
            <w:rStyle w:val="BodyTextChar"/>
          </w:rPr>
          <w:delText>anual</w:delText>
        </w:r>
        <w:r w:rsidDel="00CE6C53">
          <w:rPr>
            <w:rStyle w:val="BodyTextChar"/>
          </w:rPr>
          <w:delText xml:space="preserve">. A summary is presented here for understanding program output. </w:delText>
        </w:r>
      </w:del>
    </w:p>
    <w:p w:rsidR="00DC2E14" w:rsidDel="00CE6C53" w:rsidRDefault="00DC2E14">
      <w:pPr>
        <w:rPr>
          <w:del w:id="712" w:author="Igor P" w:date="2016-09-28T14:09:00Z"/>
          <w:rStyle w:val="BodyTextChar"/>
        </w:rPr>
      </w:pPr>
    </w:p>
    <w:tbl>
      <w:tblPr>
        <w:tblW w:w="0" w:type="auto"/>
        <w:tblInd w:w="27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18"/>
      </w:tblGrid>
      <w:tr w:rsidR="00DC2E14" w:rsidDel="00CE6C53">
        <w:trPr>
          <w:del w:id="713" w:author="Igor P" w:date="2016-09-28T14:09:00Z"/>
        </w:trPr>
        <w:tc>
          <w:tcPr>
            <w:tcW w:w="4518" w:type="dxa"/>
            <w:vAlign w:val="center"/>
          </w:tcPr>
          <w:p w:rsidR="00DC2E14" w:rsidDel="00CE6C53" w:rsidRDefault="00543175">
            <w:pPr>
              <w:jc w:val="center"/>
              <w:rPr>
                <w:del w:id="714" w:author="Igor P" w:date="2016-09-28T14:09:00Z"/>
                <w:rStyle w:val="BodyTextChar"/>
              </w:rPr>
            </w:pPr>
            <w:del w:id="715" w:author="Igor P" w:date="2016-09-28T14:09:00Z">
              <w:r w:rsidDel="00CE6C53">
                <w:rPr>
                  <w:rStyle w:val="BodyTextChar"/>
                  <w:noProof/>
                  <w:lang w:val="en-GB" w:eastAsia="en-GB"/>
                </w:rPr>
                <w:drawing>
                  <wp:inline distT="0" distB="0" distL="0" distR="0" wp14:anchorId="5D2CAB55" wp14:editId="15B5B32C">
                    <wp:extent cx="1733550" cy="1123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33550" cy="1123950"/>
                            </a:xfrm>
                            <a:prstGeom prst="rect">
                              <a:avLst/>
                            </a:prstGeom>
                            <a:noFill/>
                            <a:ln>
                              <a:noFill/>
                            </a:ln>
                          </pic:spPr>
                        </pic:pic>
                      </a:graphicData>
                    </a:graphic>
                  </wp:inline>
                </w:drawing>
              </w:r>
            </w:del>
          </w:p>
        </w:tc>
      </w:tr>
      <w:tr w:rsidR="00DC2E14" w:rsidDel="00CE6C53">
        <w:trPr>
          <w:del w:id="716" w:author="Igor P" w:date="2016-09-28T14:09:00Z"/>
        </w:trPr>
        <w:tc>
          <w:tcPr>
            <w:tcW w:w="4518" w:type="dxa"/>
            <w:vAlign w:val="center"/>
          </w:tcPr>
          <w:p w:rsidR="00DC2E14" w:rsidRPr="00FE6A3F" w:rsidDel="00CE6C53" w:rsidRDefault="00DC2E14">
            <w:pPr>
              <w:jc w:val="center"/>
              <w:rPr>
                <w:del w:id="717" w:author="Igor P" w:date="2016-09-28T14:09:00Z"/>
                <w:rStyle w:val="BodyTextChar"/>
              </w:rPr>
            </w:pPr>
            <w:del w:id="718" w:author="Igor P" w:date="2016-09-28T14:09:00Z">
              <w:r w:rsidRPr="00FE6A3F" w:rsidDel="00CE6C53">
                <w:rPr>
                  <w:rStyle w:val="BodyTextChar"/>
                  <w:b/>
                </w:rPr>
                <w:delText xml:space="preserve">Figure </w:delText>
              </w:r>
              <w:r w:rsidR="00FD0ECC" w:rsidRPr="00FE6A3F" w:rsidDel="00CE6C53">
                <w:rPr>
                  <w:rStyle w:val="BodyTextChar"/>
                  <w:b/>
                </w:rPr>
                <w:delText>1</w:delText>
              </w:r>
              <w:r w:rsidR="00FA30DB" w:rsidRPr="00FE6A3F" w:rsidDel="00CE6C53">
                <w:rPr>
                  <w:rStyle w:val="BodyTextChar"/>
                  <w:b/>
                </w:rPr>
                <w:delText>5</w:delText>
              </w:r>
              <w:r w:rsidRPr="00FE6A3F" w:rsidDel="00CE6C53">
                <w:rPr>
                  <w:rStyle w:val="BodyTextChar"/>
                  <w:b/>
                </w:rPr>
                <w:delText>.</w:delText>
              </w:r>
              <w:r w:rsidRPr="00FE6A3F" w:rsidDel="00CE6C53">
                <w:rPr>
                  <w:rStyle w:val="BodyTextChar"/>
                </w:rPr>
                <w:delText xml:space="preserve"> (</w:delText>
              </w:r>
              <w:r w:rsidRPr="00FE6A3F" w:rsidDel="00CE6C53">
                <w:rPr>
                  <w:rStyle w:val="BodyTextChar"/>
                  <w:i/>
                </w:rPr>
                <w:delText>S</w:delText>
              </w:r>
              <w:r w:rsidRPr="00FE6A3F" w:rsidDel="00CE6C53">
                <w:rPr>
                  <w:rStyle w:val="BodyTextChar"/>
                </w:rPr>
                <w:delText>)-Glutamic acid</w:delText>
              </w:r>
            </w:del>
          </w:p>
        </w:tc>
      </w:tr>
    </w:tbl>
    <w:p w:rsidR="00DC2E14" w:rsidDel="00CE6C53" w:rsidRDefault="00DC2E14">
      <w:pPr>
        <w:rPr>
          <w:del w:id="719" w:author="Igor P" w:date="2016-09-28T14:09:00Z"/>
          <w:rStyle w:val="BodyTextChar"/>
        </w:rPr>
      </w:pPr>
    </w:p>
    <w:p w:rsidR="00DC2E14" w:rsidDel="00CE6C53" w:rsidRDefault="00DC2E14" w:rsidP="0075445C">
      <w:pPr>
        <w:pStyle w:val="BodyText"/>
        <w:rPr>
          <w:del w:id="720" w:author="Igor P" w:date="2016-09-28T14:09:00Z"/>
          <w:rStyle w:val="BodyTextChar"/>
        </w:rPr>
      </w:pPr>
      <w:del w:id="721" w:author="Igor P" w:date="2016-09-28T14:09:00Z">
        <w:r w:rsidDel="00CE6C53">
          <w:rPr>
            <w:rStyle w:val="BodyTextChar"/>
          </w:rPr>
          <w:delText>To provide an example of some of the InChI layers for a “real” molecule, we have chosen the structure of isotopically substituted (</w:delText>
        </w:r>
        <w:r w:rsidRPr="00D77770" w:rsidDel="00CE6C53">
          <w:rPr>
            <w:rStyle w:val="BodyTextChar"/>
            <w:i/>
          </w:rPr>
          <w:delText>S</w:delText>
        </w:r>
        <w:r w:rsidDel="00CE6C53">
          <w:rPr>
            <w:rStyle w:val="BodyTextChar"/>
          </w:rPr>
          <w:delText>)-</w:delText>
        </w:r>
        <w:r w:rsidR="00DD0365" w:rsidDel="00CE6C53">
          <w:rPr>
            <w:rStyle w:val="BodyTextChar"/>
          </w:rPr>
          <w:delText>g</w:delText>
        </w:r>
        <w:r w:rsidDel="00CE6C53">
          <w:rPr>
            <w:rStyle w:val="BodyTextChar"/>
          </w:rPr>
          <w:delText xml:space="preserve">lutamic acid in Figure </w:delText>
        </w:r>
        <w:r w:rsidR="00FD0ECC" w:rsidDel="00CE6C53">
          <w:rPr>
            <w:rStyle w:val="BodyTextChar"/>
          </w:rPr>
          <w:delText>1</w:delText>
        </w:r>
        <w:r w:rsidR="00E330C6" w:rsidDel="00CE6C53">
          <w:rPr>
            <w:rStyle w:val="BodyTextChar"/>
          </w:rPr>
          <w:delText>5</w:delText>
        </w:r>
        <w:r w:rsidR="00FD0ECC" w:rsidDel="00CE6C53">
          <w:rPr>
            <w:rStyle w:val="BodyTextChar"/>
          </w:rPr>
          <w:delText xml:space="preserve"> </w:delText>
        </w:r>
        <w:r w:rsidDel="00CE6C53">
          <w:rPr>
            <w:rStyle w:val="BodyTextChar"/>
          </w:rPr>
          <w:delText>above for illustrative purposes.</w:delText>
        </w:r>
      </w:del>
    </w:p>
    <w:p w:rsidR="006537A3" w:rsidDel="00CE6C53" w:rsidRDefault="006537A3" w:rsidP="0075445C">
      <w:pPr>
        <w:pStyle w:val="BodyText"/>
        <w:rPr>
          <w:del w:id="722" w:author="Igor P" w:date="2016-09-28T14:09:00Z"/>
          <w:rStyle w:val="BodyTextChar"/>
        </w:rPr>
      </w:pPr>
      <w:del w:id="723" w:author="Igor P" w:date="2016-09-28T14:09:00Z">
        <w:r w:rsidDel="00CE6C53">
          <w:rPr>
            <w:rStyle w:val="BodyTextChar"/>
          </w:rPr>
          <w:delText xml:space="preserve">Figure 16 shows InChI, AuxInfo and InChIKey. As </w:delText>
        </w:r>
        <w:r w:rsidR="00C310D9" w:rsidDel="00CE6C53">
          <w:rPr>
            <w:rStyle w:val="BodyTextChar"/>
          </w:rPr>
          <w:delText xml:space="preserve">no specific generation options </w:delText>
        </w:r>
        <w:r w:rsidR="00E330C6" w:rsidDel="00CE6C53">
          <w:rPr>
            <w:rStyle w:val="BodyTextChar"/>
          </w:rPr>
          <w:delText xml:space="preserve">have been </w:delText>
        </w:r>
        <w:r w:rsidR="00C310D9" w:rsidDel="00CE6C53">
          <w:rPr>
            <w:rStyle w:val="BodyTextChar"/>
          </w:rPr>
          <w:delText xml:space="preserve">activated, </w:delText>
        </w:r>
        <w:r w:rsidDel="00CE6C53">
          <w:rPr>
            <w:rStyle w:val="BodyTextChar"/>
          </w:rPr>
          <w:delText>standard InChI and InChIKey</w:delText>
        </w:r>
        <w:r w:rsidR="00E330C6" w:rsidDel="00CE6C53">
          <w:rPr>
            <w:rStyle w:val="BodyTextChar"/>
          </w:rPr>
          <w:delText xml:space="preserve"> were generated by default</w:delText>
        </w:r>
        <w:r w:rsidDel="00CE6C53">
          <w:rPr>
            <w:rStyle w:val="BodyTextChar"/>
          </w:rPr>
          <w:delText xml:space="preserve">. </w:delText>
        </w:r>
      </w:del>
    </w:p>
    <w:p w:rsidR="00DC2E14" w:rsidDel="00CE6C53" w:rsidRDefault="00DC2E14">
      <w:pPr>
        <w:rPr>
          <w:del w:id="724" w:author="Igor P" w:date="2016-09-28T14:09:00Z"/>
          <w:rStyle w:val="BodyTextChar"/>
        </w:rPr>
      </w:pPr>
    </w:p>
    <w:tbl>
      <w:tblPr>
        <w:tblW w:w="941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419"/>
      </w:tblGrid>
      <w:tr w:rsidR="00DC2E14" w:rsidRPr="00F91655" w:rsidDel="00CE6C53">
        <w:trPr>
          <w:trHeight w:val="341"/>
          <w:del w:id="725" w:author="Igor P" w:date="2016-09-28T14:09:00Z"/>
        </w:trPr>
        <w:tc>
          <w:tcPr>
            <w:tcW w:w="9419" w:type="dxa"/>
            <w:vAlign w:val="center"/>
          </w:tcPr>
          <w:p w:rsidR="008075EF" w:rsidRPr="008075EF" w:rsidDel="00CE6C53" w:rsidRDefault="008075EF" w:rsidP="008075EF">
            <w:pPr>
              <w:keepNext/>
              <w:keepLines/>
              <w:rPr>
                <w:del w:id="726" w:author="Igor P" w:date="2016-09-28T14:09:00Z"/>
                <w:rFonts w:ascii="Arial Narrow" w:hAnsi="Arial Narrow"/>
                <w:b/>
                <w:sz w:val="22"/>
                <w:szCs w:val="22"/>
              </w:rPr>
            </w:pPr>
            <w:del w:id="727" w:author="Igor P" w:date="2016-09-28T14:09:00Z">
              <w:r w:rsidRPr="008075EF" w:rsidDel="00CE6C53">
                <w:rPr>
                  <w:rFonts w:ascii="Arial Narrow" w:hAnsi="Arial Narrow"/>
                  <w:b/>
                  <w:sz w:val="22"/>
                  <w:szCs w:val="22"/>
                </w:rPr>
                <w:delText>Structure: 1</w:delText>
              </w:r>
            </w:del>
          </w:p>
          <w:p w:rsidR="008075EF" w:rsidRPr="008075EF" w:rsidDel="00CE6C53" w:rsidRDefault="008075EF" w:rsidP="008075EF">
            <w:pPr>
              <w:keepNext/>
              <w:keepLines/>
              <w:rPr>
                <w:del w:id="728" w:author="Igor P" w:date="2016-09-28T14:09:00Z"/>
                <w:rFonts w:ascii="Arial Narrow" w:hAnsi="Arial Narrow"/>
                <w:b/>
                <w:sz w:val="22"/>
                <w:szCs w:val="22"/>
              </w:rPr>
            </w:pPr>
            <w:del w:id="729" w:author="Igor P" w:date="2016-09-28T14:09:00Z">
              <w:r w:rsidRPr="008075EF" w:rsidDel="00CE6C53">
                <w:rPr>
                  <w:rFonts w:ascii="Arial Narrow" w:hAnsi="Arial Narrow"/>
                  <w:b/>
                  <w:sz w:val="22"/>
                  <w:szCs w:val="22"/>
                </w:rPr>
                <w:delText>InChI=1S/C5H9NO4/c6-3(5(9)10)1-2-4(7)8/h3H,1-2,6H2,(H,7,8)(H,9,10)/p+1/t3-/m0/s1/i4+1</w:delText>
              </w:r>
            </w:del>
          </w:p>
          <w:p w:rsidR="008075EF" w:rsidRPr="008075EF" w:rsidDel="00CE6C53" w:rsidRDefault="008075EF" w:rsidP="008075EF">
            <w:pPr>
              <w:keepNext/>
              <w:keepLines/>
              <w:rPr>
                <w:del w:id="730" w:author="Igor P" w:date="2016-09-28T14:09:00Z"/>
                <w:rFonts w:ascii="Arial Narrow" w:hAnsi="Arial Narrow"/>
                <w:b/>
                <w:sz w:val="22"/>
                <w:szCs w:val="22"/>
              </w:rPr>
            </w:pPr>
          </w:p>
          <w:p w:rsidR="008075EF" w:rsidRPr="008075EF" w:rsidDel="00CE6C53" w:rsidRDefault="008075EF" w:rsidP="008075EF">
            <w:pPr>
              <w:keepNext/>
              <w:keepLines/>
              <w:rPr>
                <w:del w:id="731" w:author="Igor P" w:date="2016-09-28T14:09:00Z"/>
                <w:rFonts w:ascii="Arial Narrow" w:hAnsi="Arial Narrow"/>
                <w:b/>
                <w:sz w:val="22"/>
                <w:szCs w:val="22"/>
              </w:rPr>
            </w:pPr>
            <w:del w:id="732" w:author="Igor P" w:date="2016-09-28T14:09:00Z">
              <w:r w:rsidRPr="008075EF" w:rsidDel="00CE6C53">
                <w:rPr>
                  <w:rFonts w:ascii="Arial Narrow" w:hAnsi="Arial Narrow"/>
                  <w:b/>
                  <w:sz w:val="22"/>
                  <w:szCs w:val="22"/>
                </w:rPr>
                <w:delText>AuxInfo=1/1/N:5,6,2,7,1,4,8,9,10,11/E:(7,8)(9,10)/it:im/I:/E:m/rA:11nCCHN+CCC.i13OOOO/rB:s1;N2;P2;s2;s5;s6;s7;d7;d1;s1;/rC:6.1671,-19.3365,0;7.0125,-18.4864,0;6.4113,-17.4485,0;7.6089,-17.4485,0;7.8578,-19.3318,0;8.891,-18.7306,0;9.7363,-19.576,0;9.7316,-20.7735,0;10.8916,-19.266,0;5.0071,-19.0265,0;6.1624,-20.534,0;</w:delText>
              </w:r>
            </w:del>
          </w:p>
          <w:p w:rsidR="008075EF" w:rsidRPr="008075EF" w:rsidDel="00CE6C53" w:rsidRDefault="008075EF" w:rsidP="008075EF">
            <w:pPr>
              <w:keepNext/>
              <w:keepLines/>
              <w:rPr>
                <w:del w:id="733" w:author="Igor P" w:date="2016-09-28T14:09:00Z"/>
                <w:rFonts w:ascii="Arial Narrow" w:hAnsi="Arial Narrow"/>
                <w:b/>
                <w:sz w:val="22"/>
                <w:szCs w:val="22"/>
              </w:rPr>
            </w:pPr>
          </w:p>
          <w:p w:rsidR="008075EF" w:rsidRPr="008075EF" w:rsidDel="00CE6C53" w:rsidRDefault="008075EF" w:rsidP="008075EF">
            <w:pPr>
              <w:keepNext/>
              <w:keepLines/>
              <w:rPr>
                <w:del w:id="734" w:author="Igor P" w:date="2016-09-28T14:09:00Z"/>
                <w:rFonts w:ascii="Arial Narrow" w:hAnsi="Arial Narrow"/>
                <w:b/>
                <w:sz w:val="22"/>
                <w:szCs w:val="22"/>
              </w:rPr>
            </w:pPr>
            <w:del w:id="735" w:author="Igor P" w:date="2016-09-28T14:09:00Z">
              <w:r w:rsidRPr="008075EF" w:rsidDel="00CE6C53">
                <w:rPr>
                  <w:rFonts w:ascii="Arial Narrow" w:hAnsi="Arial Narrow"/>
                  <w:b/>
                  <w:sz w:val="22"/>
                  <w:szCs w:val="22"/>
                </w:rPr>
                <w:delText>InChIKey=WHUUTDBJXJRKMK-MYXYCAHRSA-O</w:delText>
              </w:r>
            </w:del>
          </w:p>
          <w:p w:rsidR="008075EF" w:rsidRPr="008075EF" w:rsidDel="00CE6C53" w:rsidRDefault="008075EF" w:rsidP="008075EF">
            <w:pPr>
              <w:keepNext/>
              <w:keepLines/>
              <w:rPr>
                <w:del w:id="736" w:author="Igor P" w:date="2016-09-28T14:09:00Z"/>
                <w:rFonts w:ascii="Arial Narrow" w:hAnsi="Arial Narrow"/>
                <w:b/>
                <w:sz w:val="22"/>
                <w:szCs w:val="22"/>
              </w:rPr>
            </w:pPr>
            <w:del w:id="737" w:author="Igor P" w:date="2016-09-28T14:09:00Z">
              <w:r w:rsidRPr="008075EF" w:rsidDel="00CE6C53">
                <w:rPr>
                  <w:rFonts w:ascii="Arial Narrow" w:hAnsi="Arial Narrow"/>
                  <w:b/>
                  <w:sz w:val="22"/>
                  <w:szCs w:val="22"/>
                </w:rPr>
                <w:delText>XHash1=96b009f08de5ce91a1c59d8a61fce52decfaadc669291edb</w:delText>
              </w:r>
            </w:del>
          </w:p>
          <w:p w:rsidR="00DC2E14" w:rsidRPr="008075EF" w:rsidDel="00CE6C53" w:rsidRDefault="008075EF" w:rsidP="008075EF">
            <w:pPr>
              <w:keepNext/>
              <w:keepLines/>
              <w:rPr>
                <w:del w:id="738" w:author="Igor P" w:date="2016-09-28T14:09:00Z"/>
                <w:rStyle w:val="BodyTextChar"/>
                <w:rFonts w:ascii="Arial Narrow" w:hAnsi="Arial Narrow"/>
                <w:b/>
                <w:sz w:val="22"/>
                <w:szCs w:val="22"/>
                <w:lang w:val="pt-BR"/>
              </w:rPr>
            </w:pPr>
            <w:del w:id="739" w:author="Igor P" w:date="2016-09-28T14:09:00Z">
              <w:r w:rsidRPr="008075EF" w:rsidDel="00CE6C53">
                <w:rPr>
                  <w:rFonts w:ascii="Arial Narrow" w:hAnsi="Arial Narrow"/>
                  <w:b/>
                  <w:sz w:val="22"/>
                  <w:szCs w:val="22"/>
                </w:rPr>
                <w:delText>XHash2=80cd24563259e8848f0436b53b223970c42fcc8326e9858ecf148d78</w:delText>
              </w:r>
            </w:del>
          </w:p>
        </w:tc>
      </w:tr>
      <w:tr w:rsidR="00DC2E14" w:rsidDel="00CE6C53">
        <w:trPr>
          <w:trHeight w:val="350"/>
          <w:del w:id="740" w:author="Igor P" w:date="2016-09-28T14:09:00Z"/>
        </w:trPr>
        <w:tc>
          <w:tcPr>
            <w:tcW w:w="9419" w:type="dxa"/>
            <w:vAlign w:val="center"/>
          </w:tcPr>
          <w:p w:rsidR="00DC2E14" w:rsidDel="00CE6C53" w:rsidRDefault="00DC2E14" w:rsidP="009F5804">
            <w:pPr>
              <w:autoSpaceDE w:val="0"/>
              <w:autoSpaceDN w:val="0"/>
              <w:adjustRightInd w:val="0"/>
              <w:rPr>
                <w:del w:id="741" w:author="Igor P" w:date="2016-09-28T14:09:00Z"/>
                <w:rStyle w:val="BodyTextChar"/>
                <w:sz w:val="22"/>
                <w:szCs w:val="22"/>
              </w:rPr>
            </w:pPr>
            <w:del w:id="742" w:author="Igor P" w:date="2016-09-28T14:09:00Z">
              <w:r w:rsidDel="00CE6C53">
                <w:rPr>
                  <w:rStyle w:val="BodyTextChar"/>
                  <w:b/>
                  <w:sz w:val="22"/>
                  <w:szCs w:val="22"/>
                </w:rPr>
                <w:delText xml:space="preserve">Figure </w:delText>
              </w:r>
              <w:r w:rsidR="00FA30DB" w:rsidDel="00CE6C53">
                <w:rPr>
                  <w:rStyle w:val="BodyTextChar"/>
                  <w:b/>
                  <w:sz w:val="22"/>
                  <w:szCs w:val="22"/>
                </w:rPr>
                <w:delText>16</w:delText>
              </w:r>
              <w:r w:rsidDel="00CE6C53">
                <w:rPr>
                  <w:rStyle w:val="BodyTextChar"/>
                  <w:b/>
                  <w:sz w:val="22"/>
                  <w:szCs w:val="22"/>
                </w:rPr>
                <w:delText>.</w:delText>
              </w:r>
              <w:r w:rsidDel="00CE6C53">
                <w:rPr>
                  <w:rStyle w:val="BodyTextChar"/>
                  <w:sz w:val="22"/>
                  <w:szCs w:val="22"/>
                </w:rPr>
                <w:delText xml:space="preserve"> </w:delText>
              </w:r>
              <w:r w:rsidR="0046586B" w:rsidDel="00CE6C53">
                <w:rPr>
                  <w:rStyle w:val="BodyTextChar"/>
                  <w:sz w:val="22"/>
                  <w:szCs w:val="22"/>
                </w:rPr>
                <w:delText xml:space="preserve">Standard </w:delText>
              </w:r>
              <w:r w:rsidR="00A87F22" w:rsidDel="00CE6C53">
                <w:rPr>
                  <w:rStyle w:val="BodyTextChar"/>
                  <w:sz w:val="22"/>
                  <w:szCs w:val="22"/>
                </w:rPr>
                <w:delText>InChI, AuxInfo and InChIKey</w:delText>
              </w:r>
              <w:r w:rsidR="008075EF" w:rsidDel="00CE6C53">
                <w:rPr>
                  <w:rStyle w:val="BodyTextChar"/>
                  <w:sz w:val="22"/>
                  <w:szCs w:val="22"/>
                </w:rPr>
                <w:delText>/hash extensions</w:delText>
              </w:r>
              <w:r w:rsidR="00A87F22" w:rsidDel="00CE6C53">
                <w:rPr>
                  <w:rStyle w:val="BodyTextChar"/>
                  <w:sz w:val="22"/>
                  <w:szCs w:val="22"/>
                </w:rPr>
                <w:delText xml:space="preserve"> </w:delText>
              </w:r>
              <w:r w:rsidDel="00CE6C53">
                <w:rPr>
                  <w:rStyle w:val="BodyTextChar"/>
                  <w:sz w:val="22"/>
                  <w:szCs w:val="22"/>
                </w:rPr>
                <w:delText>for (</w:delText>
              </w:r>
              <w:r w:rsidRPr="00D77770" w:rsidDel="00CE6C53">
                <w:rPr>
                  <w:rStyle w:val="BodyTextChar"/>
                  <w:i/>
                  <w:sz w:val="22"/>
                  <w:szCs w:val="22"/>
                </w:rPr>
                <w:delText>S</w:delText>
              </w:r>
              <w:r w:rsidDel="00CE6C53">
                <w:rPr>
                  <w:rStyle w:val="BodyTextChar"/>
                  <w:sz w:val="22"/>
                  <w:szCs w:val="22"/>
                </w:rPr>
                <w:delText>)-</w:delText>
              </w:r>
              <w:r w:rsidR="00DD0365" w:rsidDel="00CE6C53">
                <w:rPr>
                  <w:rStyle w:val="BodyTextChar"/>
                  <w:sz w:val="22"/>
                  <w:szCs w:val="22"/>
                </w:rPr>
                <w:delText>g</w:delText>
              </w:r>
              <w:r w:rsidDel="00CE6C53">
                <w:rPr>
                  <w:rStyle w:val="BodyTextChar"/>
                  <w:sz w:val="22"/>
                  <w:szCs w:val="22"/>
                </w:rPr>
                <w:delText>lutamic acid.</w:delText>
              </w:r>
            </w:del>
          </w:p>
        </w:tc>
      </w:tr>
    </w:tbl>
    <w:p w:rsidR="0046586B" w:rsidDel="00CE6C53" w:rsidRDefault="0046586B" w:rsidP="0046586B">
      <w:pPr>
        <w:pStyle w:val="BodyText"/>
        <w:rPr>
          <w:del w:id="743" w:author="Igor P" w:date="2016-09-28T14:09:00Z"/>
          <w:rStyle w:val="BodyTextChar"/>
        </w:rPr>
      </w:pPr>
      <w:del w:id="744" w:author="Igor P" w:date="2016-09-28T14:09:00Z">
        <w:r w:rsidDel="00CE6C53">
          <w:rPr>
            <w:rStyle w:val="BodyTextChar"/>
          </w:rPr>
          <w:delText xml:space="preserve">Figure 17 shows the input structure display. Figure 18 – “Preprocessed” – shows the result of the preprocessing – an attempt to eliminate charges with purpose to reduce different protonation forms to one. Figure 19 shows the result of the structure analysis by the InChI algorithm. </w:delText>
        </w:r>
      </w:del>
    </w:p>
    <w:p w:rsidR="00334F06" w:rsidDel="00CE6C53" w:rsidRDefault="00334F06" w:rsidP="0046586B">
      <w:pPr>
        <w:pStyle w:val="BodyText"/>
        <w:rPr>
          <w:del w:id="745" w:author="Igor P" w:date="2016-09-28T14:09:00Z"/>
          <w:rStyle w:val="BodyTextChar"/>
        </w:rPr>
      </w:pPr>
      <w:del w:id="746" w:author="Igor P" w:date="2016-09-28T14:09:00Z">
        <w:r w:rsidDel="00CE6C53">
          <w:rPr>
            <w:rStyle w:val="BodyTextChar"/>
          </w:rPr>
          <w:lastRenderedPageBreak/>
          <w:delText>Figure 20 shows the results with “Mobile H Perception” turned off</w:delText>
        </w:r>
        <w:r w:rsidR="00572189" w:rsidDel="00CE6C53">
          <w:rPr>
            <w:rStyle w:val="BodyTextChar"/>
          </w:rPr>
          <w:delText xml:space="preserve"> (this </w:delText>
        </w:r>
        <w:r w:rsidR="00572189" w:rsidRPr="00572189" w:rsidDel="00CE6C53">
          <w:rPr>
            <w:rStyle w:val="CodeStyleChar"/>
          </w:rPr>
          <w:delText>winchi-1</w:delText>
        </w:r>
        <w:r w:rsidR="00572189" w:rsidDel="00CE6C53">
          <w:rPr>
            <w:rStyle w:val="BodyTextChar"/>
          </w:rPr>
          <w:delText xml:space="preserve"> option  corresponds to the command line option </w:delText>
        </w:r>
        <w:r w:rsidR="00572189" w:rsidRPr="00572189" w:rsidDel="00CE6C53">
          <w:rPr>
            <w:rStyle w:val="CodeStyleChar"/>
          </w:rPr>
          <w:delText>FixedH</w:delText>
        </w:r>
        <w:r w:rsidR="00572189" w:rsidDel="00CE6C53">
          <w:rPr>
            <w:rStyle w:val="BodyTextChar"/>
          </w:rPr>
          <w:delText>)</w:delText>
        </w:r>
        <w:r w:rsidDel="00CE6C53">
          <w:rPr>
            <w:rStyle w:val="BodyTextChar"/>
          </w:rPr>
          <w:delText xml:space="preserve">. Notice that the content of the text window has changed: a string that starts with “/f” has been appended to InChI. Also, notice that </w:delText>
        </w:r>
        <w:r w:rsidR="00572189" w:rsidDel="00CE6C53">
          <w:rPr>
            <w:rStyle w:val="BodyTextChar"/>
          </w:rPr>
          <w:delText>b</w:delText>
        </w:r>
        <w:r w:rsidDel="00CE6C53">
          <w:rPr>
            <w:rStyle w:val="BodyTextChar"/>
          </w:rPr>
          <w:delText>oth InChI and InChIKey became non-standard (no ‘S’ flag in InChI, ‘N’ flag instead of ‘S’ in InChIKey)</w:delText>
        </w:r>
        <w:r w:rsidR="00572189" w:rsidDel="00CE6C53">
          <w:rPr>
            <w:rStyle w:val="BodyTextChar"/>
          </w:rPr>
          <w:delText xml:space="preserve"> as </w:delText>
        </w:r>
        <w:r w:rsidR="00DD0365" w:rsidDel="00CE6C53">
          <w:rPr>
            <w:rStyle w:val="BodyTextChar"/>
          </w:rPr>
          <w:delText xml:space="preserve">a </w:delText>
        </w:r>
        <w:r w:rsidR="00572189" w:rsidDel="00CE6C53">
          <w:rPr>
            <w:rStyle w:val="BodyTextChar"/>
          </w:rPr>
          <w:delText>non-standard InChI creation option has been used</w:delText>
        </w:r>
        <w:r w:rsidDel="00CE6C53">
          <w:rPr>
            <w:rStyle w:val="BodyTextChar"/>
          </w:rPr>
          <w:delText>.</w:delText>
        </w:r>
      </w:del>
    </w:p>
    <w:tbl>
      <w:tblPr>
        <w:tblW w:w="10637" w:type="dxa"/>
        <w:tblInd w:w="-459" w:type="dxa"/>
        <w:tblLook w:val="01E0" w:firstRow="1" w:lastRow="1" w:firstColumn="1" w:lastColumn="1" w:noHBand="0" w:noVBand="0"/>
      </w:tblPr>
      <w:tblGrid>
        <w:gridCol w:w="141"/>
        <w:gridCol w:w="10464"/>
        <w:gridCol w:w="32"/>
      </w:tblGrid>
      <w:tr w:rsidR="00DC2E14" w:rsidDel="00CE6C53">
        <w:trPr>
          <w:gridBefore w:val="1"/>
          <w:wBefore w:w="141" w:type="dxa"/>
          <w:del w:id="747" w:author="Igor P" w:date="2016-09-28T14:09:00Z"/>
        </w:trPr>
        <w:tc>
          <w:tcPr>
            <w:tcW w:w="10496" w:type="dxa"/>
            <w:gridSpan w:val="2"/>
            <w:vAlign w:val="center"/>
          </w:tcPr>
          <w:p w:rsidR="00DC2E14" w:rsidDel="00CE6C53" w:rsidRDefault="008303F3">
            <w:pPr>
              <w:keepNext/>
              <w:keepLines/>
              <w:jc w:val="center"/>
              <w:rPr>
                <w:del w:id="748" w:author="Igor P" w:date="2016-09-28T14:09:00Z"/>
                <w:rStyle w:val="BodyTextChar"/>
              </w:rPr>
            </w:pPr>
            <w:del w:id="749" w:author="Igor P" w:date="2016-09-28T14:09:00Z">
              <w:r w:rsidRPr="00E503FB" w:rsidDel="00CE6C53">
                <w:rPr>
                  <w:rStyle w:val="BodyTextChar"/>
                </w:rPr>
                <w:delText xml:space="preserve"> </w:delText>
              </w:r>
              <w:r w:rsidR="00FD0ECC" w:rsidRPr="00801C08" w:rsidDel="00CE6C53">
                <w:rPr>
                  <w:rStyle w:val="BodyTextChar"/>
                </w:rPr>
                <w:delText xml:space="preserve"> </w:delText>
              </w:r>
              <w:r w:rsidR="00543175" w:rsidRPr="00A73558" w:rsidDel="00CE6C53">
                <w:rPr>
                  <w:rStyle w:val="BodyTextChar"/>
                  <w:noProof/>
                  <w:lang w:val="en-GB" w:eastAsia="en-GB"/>
                </w:rPr>
                <w:drawing>
                  <wp:inline distT="0" distB="0" distL="0" distR="0" wp14:anchorId="76A769E9" wp14:editId="0F970210">
                    <wp:extent cx="4238625" cy="3800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38625" cy="3800475"/>
                            </a:xfrm>
                            <a:prstGeom prst="rect">
                              <a:avLst/>
                            </a:prstGeom>
                            <a:noFill/>
                            <a:ln>
                              <a:noFill/>
                            </a:ln>
                          </pic:spPr>
                        </pic:pic>
                      </a:graphicData>
                    </a:graphic>
                  </wp:inline>
                </w:drawing>
              </w:r>
            </w:del>
          </w:p>
        </w:tc>
      </w:tr>
      <w:tr w:rsidR="00DC2E14" w:rsidDel="00CE6C53">
        <w:trPr>
          <w:gridBefore w:val="1"/>
          <w:wBefore w:w="141" w:type="dxa"/>
          <w:trHeight w:val="414"/>
          <w:del w:id="750" w:author="Igor P" w:date="2016-09-28T14:09:00Z"/>
        </w:trPr>
        <w:tc>
          <w:tcPr>
            <w:tcW w:w="10496" w:type="dxa"/>
            <w:gridSpan w:val="2"/>
            <w:vAlign w:val="center"/>
          </w:tcPr>
          <w:p w:rsidR="00DC2E14" w:rsidRPr="00FE6A3F" w:rsidDel="00CE6C53" w:rsidRDefault="00DC2E14">
            <w:pPr>
              <w:jc w:val="center"/>
              <w:rPr>
                <w:del w:id="751" w:author="Igor P" w:date="2016-09-28T14:09:00Z"/>
                <w:rStyle w:val="BodyTextChar"/>
                <w:b/>
              </w:rPr>
            </w:pPr>
            <w:del w:id="752" w:author="Igor P" w:date="2016-09-28T14:09:00Z">
              <w:r w:rsidRPr="00FE6A3F" w:rsidDel="00CE6C53">
                <w:rPr>
                  <w:rStyle w:val="BodyTextChar"/>
                  <w:b/>
                </w:rPr>
                <w:delText xml:space="preserve">Figure </w:delText>
              </w:r>
              <w:r w:rsidR="00FD0ECC" w:rsidRPr="00FE6A3F" w:rsidDel="00CE6C53">
                <w:rPr>
                  <w:rStyle w:val="BodyTextChar"/>
                  <w:b/>
                </w:rPr>
                <w:delText>1</w:delText>
              </w:r>
              <w:r w:rsidR="008075EF" w:rsidRPr="00FE6A3F" w:rsidDel="00CE6C53">
                <w:rPr>
                  <w:rStyle w:val="BodyTextChar"/>
                  <w:b/>
                </w:rPr>
                <w:delText>7</w:delText>
              </w:r>
              <w:r w:rsidRPr="00FE6A3F" w:rsidDel="00CE6C53">
                <w:rPr>
                  <w:rStyle w:val="BodyTextChar"/>
                  <w:b/>
                </w:rPr>
                <w:delText>.</w:delText>
              </w:r>
            </w:del>
          </w:p>
        </w:tc>
      </w:tr>
      <w:tr w:rsidR="00DC2E14" w:rsidDel="00CE6C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32" w:type="dxa"/>
          <w:del w:id="753" w:author="Igor P" w:date="2016-09-28T14:09:00Z"/>
        </w:trPr>
        <w:tc>
          <w:tcPr>
            <w:tcW w:w="10605" w:type="dxa"/>
            <w:gridSpan w:val="2"/>
            <w:tcBorders>
              <w:top w:val="nil"/>
              <w:left w:val="nil"/>
              <w:bottom w:val="nil"/>
              <w:right w:val="nil"/>
            </w:tcBorders>
            <w:vAlign w:val="center"/>
          </w:tcPr>
          <w:p w:rsidR="00DC2E14" w:rsidDel="00CE6C53" w:rsidRDefault="008303F3">
            <w:pPr>
              <w:keepNext/>
              <w:keepLines/>
              <w:jc w:val="center"/>
              <w:rPr>
                <w:del w:id="754" w:author="Igor P" w:date="2016-09-28T14:09:00Z"/>
                <w:rStyle w:val="BodyTextChar"/>
              </w:rPr>
            </w:pPr>
            <w:del w:id="755" w:author="Igor P" w:date="2016-09-28T14:09:00Z">
              <w:r w:rsidRPr="00E503FB" w:rsidDel="00CE6C53">
                <w:rPr>
                  <w:rStyle w:val="BodyTextChar"/>
                </w:rPr>
                <w:lastRenderedPageBreak/>
                <w:delText xml:space="preserve"> </w:delText>
              </w:r>
              <w:r w:rsidR="00FD0ECC" w:rsidRPr="00801C08" w:rsidDel="00CE6C53">
                <w:rPr>
                  <w:rStyle w:val="BodyTextChar"/>
                </w:rPr>
                <w:delText xml:space="preserve"> </w:delText>
              </w:r>
              <w:r w:rsidR="00543175" w:rsidRPr="00A73558" w:rsidDel="00CE6C53">
                <w:rPr>
                  <w:rStyle w:val="BodyTextChar"/>
                  <w:noProof/>
                  <w:lang w:val="en-GB" w:eastAsia="en-GB"/>
                </w:rPr>
                <w:drawing>
                  <wp:inline distT="0" distB="0" distL="0" distR="0" wp14:anchorId="2F36E160" wp14:editId="6770F73D">
                    <wp:extent cx="4238625" cy="381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8625" cy="3810000"/>
                            </a:xfrm>
                            <a:prstGeom prst="rect">
                              <a:avLst/>
                            </a:prstGeom>
                            <a:noFill/>
                            <a:ln>
                              <a:noFill/>
                            </a:ln>
                          </pic:spPr>
                        </pic:pic>
                      </a:graphicData>
                    </a:graphic>
                  </wp:inline>
                </w:drawing>
              </w:r>
            </w:del>
          </w:p>
        </w:tc>
      </w:tr>
      <w:tr w:rsidR="00DC2E14" w:rsidDel="00CE6C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32" w:type="dxa"/>
          <w:trHeight w:val="404"/>
          <w:del w:id="756" w:author="Igor P" w:date="2016-09-28T14:09:00Z"/>
        </w:trPr>
        <w:tc>
          <w:tcPr>
            <w:tcW w:w="10605" w:type="dxa"/>
            <w:gridSpan w:val="2"/>
            <w:tcBorders>
              <w:top w:val="nil"/>
              <w:left w:val="nil"/>
              <w:bottom w:val="nil"/>
              <w:right w:val="nil"/>
            </w:tcBorders>
            <w:vAlign w:val="center"/>
          </w:tcPr>
          <w:p w:rsidR="00DC2E14" w:rsidRPr="00FE6A3F" w:rsidDel="00CE6C53" w:rsidRDefault="00DC2E14">
            <w:pPr>
              <w:jc w:val="center"/>
              <w:rPr>
                <w:del w:id="757" w:author="Igor P" w:date="2016-09-28T14:09:00Z"/>
                <w:rStyle w:val="BodyTextChar"/>
                <w:b/>
              </w:rPr>
            </w:pPr>
            <w:del w:id="758" w:author="Igor P" w:date="2016-09-28T14:09:00Z">
              <w:r w:rsidRPr="00FE6A3F" w:rsidDel="00CE6C53">
                <w:rPr>
                  <w:rStyle w:val="BodyTextChar"/>
                  <w:b/>
                </w:rPr>
                <w:delText xml:space="preserve">Figure </w:delText>
              </w:r>
              <w:r w:rsidR="00FD0ECC" w:rsidRPr="00FE6A3F" w:rsidDel="00CE6C53">
                <w:rPr>
                  <w:rStyle w:val="BodyTextChar"/>
                  <w:b/>
                </w:rPr>
                <w:delText>1</w:delText>
              </w:r>
              <w:r w:rsidR="008075EF" w:rsidRPr="00FE6A3F" w:rsidDel="00CE6C53">
                <w:rPr>
                  <w:rStyle w:val="BodyTextChar"/>
                  <w:b/>
                </w:rPr>
                <w:delText>8</w:delText>
              </w:r>
              <w:r w:rsidRPr="00FE6A3F" w:rsidDel="00CE6C53">
                <w:rPr>
                  <w:rStyle w:val="BodyTextChar"/>
                  <w:b/>
                </w:rPr>
                <w:delText>.</w:delText>
              </w:r>
            </w:del>
          </w:p>
        </w:tc>
      </w:tr>
    </w:tbl>
    <w:p w:rsidR="00DC2E14" w:rsidDel="00CE6C53" w:rsidRDefault="00DC2E14">
      <w:pPr>
        <w:rPr>
          <w:del w:id="759" w:author="Igor P" w:date="2016-09-28T14:09:00Z"/>
          <w:rStyle w:val="BodyTextChar"/>
        </w:rPr>
      </w:pPr>
    </w:p>
    <w:tbl>
      <w:tblPr>
        <w:tblW w:w="9774"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4"/>
      </w:tblGrid>
      <w:tr w:rsidR="00DC2E14" w:rsidDel="00CE6C53">
        <w:trPr>
          <w:del w:id="760" w:author="Igor P" w:date="2016-09-28T14:09:00Z"/>
        </w:trPr>
        <w:tc>
          <w:tcPr>
            <w:tcW w:w="9774" w:type="dxa"/>
            <w:tcBorders>
              <w:top w:val="nil"/>
              <w:left w:val="nil"/>
              <w:bottom w:val="nil"/>
              <w:right w:val="nil"/>
            </w:tcBorders>
            <w:vAlign w:val="center"/>
          </w:tcPr>
          <w:p w:rsidR="00DC2E14" w:rsidDel="00CE6C53" w:rsidRDefault="008303F3">
            <w:pPr>
              <w:keepNext/>
              <w:keepLines/>
              <w:jc w:val="center"/>
              <w:rPr>
                <w:del w:id="761" w:author="Igor P" w:date="2016-09-28T14:09:00Z"/>
                <w:rStyle w:val="BodyTextChar"/>
              </w:rPr>
            </w:pPr>
            <w:del w:id="762" w:author="Igor P" w:date="2016-09-28T14:09:00Z">
              <w:r w:rsidRPr="00E503FB" w:rsidDel="00CE6C53">
                <w:rPr>
                  <w:rStyle w:val="BodyTextChar"/>
                </w:rPr>
                <w:lastRenderedPageBreak/>
                <w:delText xml:space="preserve"> </w:delText>
              </w:r>
              <w:r w:rsidR="00D441DA" w:rsidRPr="00801C08" w:rsidDel="00CE6C53">
                <w:rPr>
                  <w:rStyle w:val="BodyTextChar"/>
                </w:rPr>
                <w:delText xml:space="preserve"> </w:delText>
              </w:r>
              <w:r w:rsidR="00543175" w:rsidRPr="00A73558" w:rsidDel="00CE6C53">
                <w:rPr>
                  <w:rStyle w:val="BodyTextChar"/>
                  <w:noProof/>
                  <w:lang w:val="en-GB" w:eastAsia="en-GB"/>
                </w:rPr>
                <w:drawing>
                  <wp:inline distT="0" distB="0" distL="0" distR="0" wp14:anchorId="73C9D76B" wp14:editId="215A122B">
                    <wp:extent cx="4171950" cy="3743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71950" cy="3743325"/>
                            </a:xfrm>
                            <a:prstGeom prst="rect">
                              <a:avLst/>
                            </a:prstGeom>
                            <a:noFill/>
                            <a:ln>
                              <a:noFill/>
                            </a:ln>
                          </pic:spPr>
                        </pic:pic>
                      </a:graphicData>
                    </a:graphic>
                  </wp:inline>
                </w:drawing>
              </w:r>
            </w:del>
          </w:p>
        </w:tc>
      </w:tr>
      <w:tr w:rsidR="00DC2E14" w:rsidDel="00CE6C53">
        <w:trPr>
          <w:trHeight w:val="431"/>
          <w:del w:id="763" w:author="Igor P" w:date="2016-09-28T14:09:00Z"/>
        </w:trPr>
        <w:tc>
          <w:tcPr>
            <w:tcW w:w="9774" w:type="dxa"/>
            <w:tcBorders>
              <w:top w:val="nil"/>
              <w:left w:val="nil"/>
              <w:bottom w:val="nil"/>
              <w:right w:val="nil"/>
            </w:tcBorders>
            <w:vAlign w:val="center"/>
          </w:tcPr>
          <w:p w:rsidR="00DC2E14" w:rsidRPr="00FE6A3F" w:rsidDel="00CE6C53" w:rsidRDefault="00DC2E14">
            <w:pPr>
              <w:jc w:val="center"/>
              <w:rPr>
                <w:del w:id="764" w:author="Igor P" w:date="2016-09-28T14:09:00Z"/>
                <w:rStyle w:val="BodyTextChar"/>
                <w:b/>
              </w:rPr>
            </w:pPr>
            <w:del w:id="765" w:author="Igor P" w:date="2016-09-28T14:09:00Z">
              <w:r w:rsidRPr="00FE6A3F" w:rsidDel="00CE6C53">
                <w:rPr>
                  <w:rStyle w:val="BodyTextChar"/>
                  <w:b/>
                </w:rPr>
                <w:delText xml:space="preserve">Figure </w:delText>
              </w:r>
              <w:r w:rsidR="00FD0ECC" w:rsidRPr="00FE6A3F" w:rsidDel="00CE6C53">
                <w:rPr>
                  <w:rStyle w:val="BodyTextChar"/>
                  <w:b/>
                </w:rPr>
                <w:delText>1</w:delText>
              </w:r>
              <w:r w:rsidR="008075EF" w:rsidRPr="00FE6A3F" w:rsidDel="00CE6C53">
                <w:rPr>
                  <w:rStyle w:val="BodyTextChar"/>
                  <w:b/>
                </w:rPr>
                <w:delText>9</w:delText>
              </w:r>
              <w:r w:rsidRPr="00FE6A3F" w:rsidDel="00CE6C53">
                <w:rPr>
                  <w:rStyle w:val="BodyTextChar"/>
                  <w:b/>
                </w:rPr>
                <w:delText>.</w:delText>
              </w:r>
            </w:del>
          </w:p>
        </w:tc>
      </w:tr>
      <w:tr w:rsidR="00334F06" w:rsidDel="00CE6C53">
        <w:trPr>
          <w:del w:id="766" w:author="Igor P" w:date="2016-09-28T14:09:00Z"/>
        </w:trPr>
        <w:tc>
          <w:tcPr>
            <w:tcW w:w="9774" w:type="dxa"/>
            <w:tcBorders>
              <w:top w:val="nil"/>
              <w:left w:val="nil"/>
              <w:bottom w:val="nil"/>
              <w:right w:val="nil"/>
            </w:tcBorders>
            <w:vAlign w:val="center"/>
          </w:tcPr>
          <w:p w:rsidR="00334F06" w:rsidDel="00CE6C53" w:rsidRDefault="00334F06" w:rsidP="003C6BF5">
            <w:pPr>
              <w:keepNext/>
              <w:keepLines/>
              <w:jc w:val="center"/>
              <w:rPr>
                <w:del w:id="767" w:author="Igor P" w:date="2016-09-28T14:09:00Z"/>
                <w:rStyle w:val="BodyTextChar"/>
              </w:rPr>
            </w:pPr>
            <w:del w:id="768" w:author="Igor P" w:date="2016-09-28T14:09:00Z">
              <w:r w:rsidRPr="00E503FB" w:rsidDel="00CE6C53">
                <w:rPr>
                  <w:rStyle w:val="BodyTextChar"/>
                </w:rPr>
                <w:delText xml:space="preserve"> </w:delText>
              </w:r>
              <w:r w:rsidRPr="00801C08" w:rsidDel="00CE6C53">
                <w:rPr>
                  <w:rStyle w:val="BodyTextChar"/>
                </w:rPr>
                <w:delText xml:space="preserve"> </w:delText>
              </w:r>
              <w:r w:rsidR="00543175" w:rsidRPr="00A73558" w:rsidDel="00CE6C53">
                <w:rPr>
                  <w:rStyle w:val="BodyTextChar"/>
                  <w:noProof/>
                  <w:lang w:val="en-GB" w:eastAsia="en-GB"/>
                </w:rPr>
                <w:drawing>
                  <wp:inline distT="0" distB="0" distL="0" distR="0" wp14:anchorId="1777BD7C" wp14:editId="67AD0AEC">
                    <wp:extent cx="4171950" cy="3743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71950" cy="3743325"/>
                            </a:xfrm>
                            <a:prstGeom prst="rect">
                              <a:avLst/>
                            </a:prstGeom>
                            <a:noFill/>
                            <a:ln>
                              <a:noFill/>
                            </a:ln>
                          </pic:spPr>
                        </pic:pic>
                      </a:graphicData>
                    </a:graphic>
                  </wp:inline>
                </w:drawing>
              </w:r>
            </w:del>
          </w:p>
        </w:tc>
      </w:tr>
      <w:tr w:rsidR="00334F06" w:rsidDel="00CE6C53">
        <w:trPr>
          <w:trHeight w:val="241"/>
          <w:del w:id="769" w:author="Igor P" w:date="2016-09-28T14:09:00Z"/>
        </w:trPr>
        <w:tc>
          <w:tcPr>
            <w:tcW w:w="9774" w:type="dxa"/>
            <w:tcBorders>
              <w:top w:val="nil"/>
              <w:left w:val="nil"/>
              <w:bottom w:val="nil"/>
              <w:right w:val="nil"/>
            </w:tcBorders>
            <w:vAlign w:val="center"/>
          </w:tcPr>
          <w:p w:rsidR="00334F06" w:rsidRPr="00FE6A3F" w:rsidDel="00CE6C53" w:rsidRDefault="00334F06" w:rsidP="003C6BF5">
            <w:pPr>
              <w:jc w:val="center"/>
              <w:rPr>
                <w:del w:id="770" w:author="Igor P" w:date="2016-09-28T14:09:00Z"/>
                <w:rStyle w:val="BodyTextChar"/>
                <w:b/>
              </w:rPr>
            </w:pPr>
            <w:del w:id="771" w:author="Igor P" w:date="2016-09-28T14:09:00Z">
              <w:r w:rsidRPr="00FE6A3F" w:rsidDel="00CE6C53">
                <w:rPr>
                  <w:rStyle w:val="BodyTextChar"/>
                  <w:b/>
                </w:rPr>
                <w:delText>Figure 20.</w:delText>
              </w:r>
            </w:del>
          </w:p>
        </w:tc>
      </w:tr>
    </w:tbl>
    <w:p w:rsidR="00D740A8" w:rsidDel="00CE6C53" w:rsidRDefault="006537A3" w:rsidP="006537A3">
      <w:pPr>
        <w:pStyle w:val="BodyText"/>
        <w:rPr>
          <w:del w:id="772" w:author="Igor P" w:date="2016-09-28T14:09:00Z"/>
          <w:rStyle w:val="BodyTextChar"/>
        </w:rPr>
      </w:pPr>
      <w:del w:id="773" w:author="Igor P" w:date="2016-09-28T14:09:00Z">
        <w:r w:rsidRPr="007B452F" w:rsidDel="00CE6C53">
          <w:rPr>
            <w:rStyle w:val="BodyTextChar"/>
          </w:rPr>
          <w:lastRenderedPageBreak/>
          <w:delText xml:space="preserve">Figure 21 shows </w:delText>
        </w:r>
        <w:r w:rsidR="00DD0365" w:rsidDel="00CE6C53">
          <w:rPr>
            <w:rStyle w:val="BodyTextChar"/>
          </w:rPr>
          <w:delText xml:space="preserve">the </w:delText>
        </w:r>
        <w:r w:rsidRPr="007B452F" w:rsidDel="00CE6C53">
          <w:rPr>
            <w:rStyle w:val="BodyTextChar"/>
          </w:rPr>
          <w:delText xml:space="preserve">full contents of the text output window in </w:delText>
        </w:r>
        <w:r w:rsidR="00DD0365" w:rsidDel="00CE6C53">
          <w:rPr>
            <w:rStyle w:val="BodyTextChar"/>
          </w:rPr>
          <w:delText xml:space="preserve">the </w:delText>
        </w:r>
        <w:r w:rsidRPr="007B452F" w:rsidDel="00CE6C53">
          <w:rPr>
            <w:rStyle w:val="BodyTextChar"/>
          </w:rPr>
          <w:delText xml:space="preserve">case of “Mobile H Perception” turned off. </w:delText>
        </w:r>
      </w:del>
    </w:p>
    <w:p w:rsidR="007B452F" w:rsidDel="00CE6C53" w:rsidRDefault="006537A3" w:rsidP="006537A3">
      <w:pPr>
        <w:pStyle w:val="BodyText"/>
        <w:rPr>
          <w:del w:id="774" w:author="Igor P" w:date="2016-09-28T14:09:00Z"/>
          <w:rStyle w:val="BodyTextChar"/>
        </w:rPr>
      </w:pPr>
      <w:del w:id="775" w:author="Igor P" w:date="2016-09-28T14:09:00Z">
        <w:r w:rsidRPr="007B452F" w:rsidDel="00CE6C53">
          <w:rPr>
            <w:rStyle w:val="BodyTextChar"/>
          </w:rPr>
          <w:delText>The “InChI ANNOTATED CONTENTS” provides annotations to each item of the Identifier and Auxiliary information. Note that the Auxiliary information is not a part of the Identifier.</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30"/>
      </w:tblGrid>
      <w:tr w:rsidR="007B452F" w:rsidDel="00CE6C53">
        <w:trPr>
          <w:del w:id="776" w:author="Igor P" w:date="2016-09-28T14:09:00Z"/>
        </w:trPr>
        <w:tc>
          <w:tcPr>
            <w:tcW w:w="8856" w:type="dxa"/>
          </w:tcPr>
          <w:p w:rsidR="007B452F" w:rsidRPr="007B452F" w:rsidDel="00CE6C53" w:rsidRDefault="007B452F" w:rsidP="007B452F">
            <w:pPr>
              <w:keepNext/>
              <w:keepLines/>
              <w:rPr>
                <w:del w:id="777" w:author="Igor P" w:date="2016-09-28T14:09:00Z"/>
                <w:rStyle w:val="BodyTextChar"/>
                <w:rFonts w:ascii="Arial Narrow" w:hAnsi="Arial Narrow"/>
                <w:b/>
                <w:sz w:val="18"/>
                <w:szCs w:val="18"/>
              </w:rPr>
            </w:pPr>
            <w:del w:id="778" w:author="Igor P" w:date="2016-09-28T14:09:00Z">
              <w:r w:rsidRPr="007B452F" w:rsidDel="00CE6C53">
                <w:rPr>
                  <w:rStyle w:val="BodyTextChar"/>
                  <w:rFonts w:ascii="Arial Narrow" w:hAnsi="Arial Narrow"/>
                  <w:b/>
                  <w:sz w:val="18"/>
                  <w:szCs w:val="18"/>
                </w:rPr>
                <w:lastRenderedPageBreak/>
                <w:delText>message: type="warning" value="Proton(s) added/removed"</w:delText>
              </w:r>
            </w:del>
          </w:p>
          <w:p w:rsidR="007B452F" w:rsidRPr="007B452F" w:rsidDel="00CE6C53" w:rsidRDefault="007B452F" w:rsidP="007B452F">
            <w:pPr>
              <w:keepNext/>
              <w:keepLines/>
              <w:rPr>
                <w:del w:id="779" w:author="Igor P" w:date="2016-09-28T14:09:00Z"/>
                <w:rStyle w:val="BodyTextChar"/>
                <w:rFonts w:ascii="Arial Narrow" w:hAnsi="Arial Narrow"/>
                <w:b/>
                <w:sz w:val="18"/>
                <w:szCs w:val="18"/>
              </w:rPr>
            </w:pPr>
          </w:p>
          <w:p w:rsidR="007B452F" w:rsidRPr="007B452F" w:rsidDel="00CE6C53" w:rsidRDefault="007B452F" w:rsidP="007B452F">
            <w:pPr>
              <w:keepNext/>
              <w:keepLines/>
              <w:rPr>
                <w:del w:id="780" w:author="Igor P" w:date="2016-09-28T14:09:00Z"/>
                <w:rStyle w:val="BodyTextChar"/>
                <w:rFonts w:ascii="Arial Narrow" w:hAnsi="Arial Narrow"/>
                <w:b/>
                <w:sz w:val="18"/>
                <w:szCs w:val="18"/>
              </w:rPr>
            </w:pPr>
            <w:del w:id="781" w:author="Igor P" w:date="2016-09-28T14:09:00Z">
              <w:r w:rsidRPr="007B452F" w:rsidDel="00CE6C53">
                <w:rPr>
                  <w:rStyle w:val="BodyTextChar"/>
                  <w:rFonts w:ascii="Arial Narrow" w:hAnsi="Arial Narrow"/>
                  <w:b/>
                  <w:sz w:val="18"/>
                  <w:szCs w:val="18"/>
                </w:rPr>
                <w:delText>Structure: 1</w:delText>
              </w:r>
            </w:del>
          </w:p>
          <w:p w:rsidR="007B452F" w:rsidRPr="007B452F" w:rsidDel="00CE6C53" w:rsidRDefault="007B452F" w:rsidP="007B452F">
            <w:pPr>
              <w:keepNext/>
              <w:keepLines/>
              <w:rPr>
                <w:del w:id="782" w:author="Igor P" w:date="2016-09-28T14:09:00Z"/>
                <w:rStyle w:val="BodyTextChar"/>
                <w:rFonts w:ascii="Arial Narrow" w:hAnsi="Arial Narrow"/>
                <w:b/>
                <w:sz w:val="18"/>
                <w:szCs w:val="18"/>
              </w:rPr>
            </w:pPr>
            <w:del w:id="783" w:author="Igor P" w:date="2016-09-28T14:09:00Z">
              <w:r w:rsidRPr="007B452F" w:rsidDel="00CE6C53">
                <w:rPr>
                  <w:rStyle w:val="BodyTextChar"/>
                  <w:rFonts w:ascii="Arial Narrow" w:hAnsi="Arial Narrow"/>
                  <w:b/>
                  <w:sz w:val="18"/>
                  <w:szCs w:val="18"/>
                </w:rPr>
                <w:delText>InChI=1/C5H9NO4/c6-3(5(9)10)1-2-4(7)8/h3H,1-2,6H2,(H,7,8)(H,9,10)/p+1/t3-/m0/s1/i4+1/fC5H10NO4/h6-7,9H/q+1</w:delText>
              </w:r>
            </w:del>
          </w:p>
          <w:p w:rsidR="007B452F" w:rsidRPr="007B452F" w:rsidDel="00CE6C53" w:rsidRDefault="007B452F" w:rsidP="007B452F">
            <w:pPr>
              <w:keepNext/>
              <w:keepLines/>
              <w:rPr>
                <w:del w:id="784" w:author="Igor P" w:date="2016-09-28T14:09:00Z"/>
                <w:rStyle w:val="BodyTextChar"/>
                <w:rFonts w:ascii="Arial Narrow" w:hAnsi="Arial Narrow"/>
                <w:b/>
                <w:sz w:val="18"/>
                <w:szCs w:val="18"/>
              </w:rPr>
            </w:pPr>
          </w:p>
          <w:p w:rsidR="007B452F" w:rsidDel="00CE6C53" w:rsidRDefault="007B452F" w:rsidP="007B452F">
            <w:pPr>
              <w:keepNext/>
              <w:keepLines/>
              <w:rPr>
                <w:del w:id="785" w:author="Igor P" w:date="2016-09-28T14:09:00Z"/>
                <w:rStyle w:val="BodyTextChar"/>
                <w:rFonts w:ascii="Arial Narrow" w:hAnsi="Arial Narrow"/>
                <w:b/>
                <w:sz w:val="18"/>
                <w:szCs w:val="18"/>
              </w:rPr>
            </w:pPr>
            <w:del w:id="786" w:author="Igor P" w:date="2016-09-28T14:09:00Z">
              <w:r w:rsidRPr="007B452F" w:rsidDel="00CE6C53">
                <w:rPr>
                  <w:rStyle w:val="BodyTextChar"/>
                  <w:rFonts w:ascii="Arial Narrow" w:hAnsi="Arial Narrow"/>
                  <w:b/>
                  <w:sz w:val="18"/>
                  <w:szCs w:val="18"/>
                </w:rPr>
                <w:delText>AuxInfo=1/1/N:5,6,2,7,1,4,8,9,10,11/E:(7,8)(9,10)/it:im/I:/E:m/F:5,6,2,7,1,4,8,9,11,10/it:m/rA:11nCCHN+CCC.i13OOOO/rB:s1;N2;P2;s2;s5;s6;s7;d7;</w:delText>
              </w:r>
            </w:del>
          </w:p>
          <w:p w:rsidR="007B452F" w:rsidRPr="007B452F" w:rsidDel="00CE6C53" w:rsidRDefault="007B452F" w:rsidP="007B452F">
            <w:pPr>
              <w:keepNext/>
              <w:keepLines/>
              <w:rPr>
                <w:del w:id="787" w:author="Igor P" w:date="2016-09-28T14:09:00Z"/>
                <w:rStyle w:val="BodyTextChar"/>
                <w:rFonts w:ascii="Arial Narrow" w:hAnsi="Arial Narrow"/>
                <w:b/>
                <w:sz w:val="18"/>
                <w:szCs w:val="18"/>
              </w:rPr>
            </w:pPr>
            <w:del w:id="788" w:author="Igor P" w:date="2016-09-28T14:09:00Z">
              <w:r w:rsidRPr="007B452F" w:rsidDel="00CE6C53">
                <w:rPr>
                  <w:rStyle w:val="BodyTextChar"/>
                  <w:rFonts w:ascii="Arial Narrow" w:hAnsi="Arial Narrow"/>
                  <w:b/>
                  <w:sz w:val="18"/>
                  <w:szCs w:val="18"/>
                </w:rPr>
                <w:delText>d1;s1;/rC:6.1671,-19.3365,0;7.0125,-18.4864,0;6.4113,-17.4485,0;7.6089,-17.4485,0;7.8578,-19.3318,0;8.891,-18.7306,0;9.7363,-19.576,0;9.7316,-20.7735,0;10.8916,-19.266,0;5.0071,-19.0265,0;6.1624,-20.534,0;</w:delText>
              </w:r>
            </w:del>
          </w:p>
          <w:p w:rsidR="007B452F" w:rsidRPr="007B452F" w:rsidDel="00CE6C53" w:rsidRDefault="007B452F" w:rsidP="007B452F">
            <w:pPr>
              <w:keepNext/>
              <w:keepLines/>
              <w:rPr>
                <w:del w:id="789" w:author="Igor P" w:date="2016-09-28T14:09:00Z"/>
                <w:rStyle w:val="BodyTextChar"/>
                <w:rFonts w:ascii="Arial Narrow" w:hAnsi="Arial Narrow"/>
                <w:b/>
                <w:sz w:val="18"/>
                <w:szCs w:val="18"/>
              </w:rPr>
            </w:pPr>
          </w:p>
          <w:p w:rsidR="007B452F" w:rsidRPr="007B452F" w:rsidDel="00CE6C53" w:rsidRDefault="007B452F" w:rsidP="007B452F">
            <w:pPr>
              <w:keepNext/>
              <w:keepLines/>
              <w:rPr>
                <w:del w:id="790" w:author="Igor P" w:date="2016-09-28T14:09:00Z"/>
                <w:rStyle w:val="BodyTextChar"/>
                <w:rFonts w:ascii="Arial Narrow" w:hAnsi="Arial Narrow"/>
                <w:b/>
                <w:sz w:val="18"/>
                <w:szCs w:val="18"/>
              </w:rPr>
            </w:pPr>
            <w:del w:id="791" w:author="Igor P" w:date="2016-09-28T14:09:00Z">
              <w:r w:rsidRPr="007B452F" w:rsidDel="00CE6C53">
                <w:rPr>
                  <w:rStyle w:val="BodyTextChar"/>
                  <w:rFonts w:ascii="Arial Narrow" w:hAnsi="Arial Narrow"/>
                  <w:b/>
                  <w:sz w:val="18"/>
                  <w:szCs w:val="18"/>
                </w:rPr>
                <w:delText>InChIKey=WHUUTDBJXJRKMK-RAAQBFFZNA-O</w:delText>
              </w:r>
            </w:del>
          </w:p>
          <w:p w:rsidR="007B452F" w:rsidRPr="007B452F" w:rsidDel="00CE6C53" w:rsidRDefault="007B452F" w:rsidP="007B452F">
            <w:pPr>
              <w:keepNext/>
              <w:keepLines/>
              <w:rPr>
                <w:del w:id="792" w:author="Igor P" w:date="2016-09-28T14:09:00Z"/>
                <w:rStyle w:val="BodyTextChar"/>
                <w:rFonts w:ascii="Arial Narrow" w:hAnsi="Arial Narrow"/>
                <w:b/>
                <w:sz w:val="18"/>
                <w:szCs w:val="18"/>
              </w:rPr>
            </w:pPr>
            <w:del w:id="793" w:author="Igor P" w:date="2016-09-28T14:09:00Z">
              <w:r w:rsidRPr="007B452F" w:rsidDel="00CE6C53">
                <w:rPr>
                  <w:rStyle w:val="BodyTextChar"/>
                  <w:rFonts w:ascii="Arial Narrow" w:hAnsi="Arial Narrow"/>
                  <w:b/>
                  <w:sz w:val="18"/>
                  <w:szCs w:val="18"/>
                </w:rPr>
                <w:delText>XHash1=96b009f08de5ce91a1c59d8a61fce52decfaadc669291edb</w:delText>
              </w:r>
            </w:del>
          </w:p>
          <w:p w:rsidR="007B452F" w:rsidRPr="007B452F" w:rsidDel="00CE6C53" w:rsidRDefault="007B452F" w:rsidP="007B452F">
            <w:pPr>
              <w:keepNext/>
              <w:keepLines/>
              <w:rPr>
                <w:del w:id="794" w:author="Igor P" w:date="2016-09-28T14:09:00Z"/>
                <w:rStyle w:val="BodyTextChar"/>
                <w:rFonts w:ascii="Arial Narrow" w:hAnsi="Arial Narrow"/>
                <w:b/>
                <w:sz w:val="18"/>
                <w:szCs w:val="18"/>
              </w:rPr>
            </w:pPr>
            <w:del w:id="795" w:author="Igor P" w:date="2016-09-28T14:09:00Z">
              <w:r w:rsidRPr="007B452F" w:rsidDel="00CE6C53">
                <w:rPr>
                  <w:rStyle w:val="BodyTextChar"/>
                  <w:rFonts w:ascii="Arial Narrow" w:hAnsi="Arial Narrow"/>
                  <w:b/>
                  <w:sz w:val="18"/>
                  <w:szCs w:val="18"/>
                </w:rPr>
                <w:delText>XHash2=a0daa7f4fc965a40cb034d596f28e57c96248455d5d3ffc249dab44d</w:delText>
              </w:r>
            </w:del>
          </w:p>
          <w:p w:rsidR="007B452F" w:rsidRPr="007B452F" w:rsidDel="00CE6C53" w:rsidRDefault="007B452F" w:rsidP="007B452F">
            <w:pPr>
              <w:keepNext/>
              <w:keepLines/>
              <w:rPr>
                <w:del w:id="796" w:author="Igor P" w:date="2016-09-28T14:09:00Z"/>
                <w:rStyle w:val="BodyTextChar"/>
                <w:rFonts w:ascii="Arial Narrow" w:hAnsi="Arial Narrow"/>
                <w:b/>
                <w:sz w:val="18"/>
                <w:szCs w:val="18"/>
              </w:rPr>
            </w:pPr>
          </w:p>
          <w:p w:rsidR="007B452F" w:rsidRPr="007B452F" w:rsidDel="00CE6C53" w:rsidRDefault="007B452F" w:rsidP="007B452F">
            <w:pPr>
              <w:keepNext/>
              <w:keepLines/>
              <w:rPr>
                <w:del w:id="797" w:author="Igor P" w:date="2016-09-28T14:09:00Z"/>
                <w:rStyle w:val="BodyTextChar"/>
                <w:rFonts w:ascii="Arial Narrow" w:hAnsi="Arial Narrow"/>
                <w:b/>
                <w:sz w:val="18"/>
                <w:szCs w:val="18"/>
              </w:rPr>
            </w:pPr>
            <w:del w:id="798" w:author="Igor P" w:date="2016-09-28T14:09:00Z">
              <w:r w:rsidRPr="007B452F" w:rsidDel="00CE6C53">
                <w:rPr>
                  <w:rStyle w:val="BodyTextChar"/>
                  <w:rFonts w:ascii="Arial Narrow" w:hAnsi="Arial Narrow"/>
                  <w:b/>
                  <w:sz w:val="18"/>
                  <w:szCs w:val="18"/>
                </w:rPr>
                <w:delText>==== InChI ANNOTATED CONTENTS ====</w:delText>
              </w:r>
            </w:del>
          </w:p>
          <w:p w:rsidR="007B452F" w:rsidRPr="007B452F" w:rsidDel="00CE6C53" w:rsidRDefault="007B452F" w:rsidP="007B452F">
            <w:pPr>
              <w:keepNext/>
              <w:keepLines/>
              <w:rPr>
                <w:del w:id="799" w:author="Igor P" w:date="2016-09-28T14:09:00Z"/>
                <w:rStyle w:val="BodyTextChar"/>
                <w:rFonts w:ascii="Arial Narrow" w:hAnsi="Arial Narrow"/>
                <w:b/>
                <w:sz w:val="18"/>
                <w:szCs w:val="18"/>
              </w:rPr>
            </w:pPr>
          </w:p>
          <w:p w:rsidR="007B452F" w:rsidRPr="007B452F" w:rsidDel="00CE6C53" w:rsidRDefault="007B452F" w:rsidP="007B452F">
            <w:pPr>
              <w:keepNext/>
              <w:keepLines/>
              <w:rPr>
                <w:del w:id="800" w:author="Igor P" w:date="2016-09-28T14:09:00Z"/>
                <w:rStyle w:val="BodyTextChar"/>
                <w:rFonts w:ascii="Arial Narrow" w:hAnsi="Arial Narrow"/>
                <w:b/>
                <w:sz w:val="18"/>
                <w:szCs w:val="18"/>
              </w:rPr>
            </w:pPr>
            <w:del w:id="801" w:author="Igor P" w:date="2016-09-28T14:09:00Z">
              <w:r w:rsidRPr="007B452F" w:rsidDel="00CE6C53">
                <w:rPr>
                  <w:rStyle w:val="BodyTextChar"/>
                  <w:rFonts w:ascii="Arial Narrow" w:hAnsi="Arial Narrow"/>
                  <w:b/>
                  <w:sz w:val="18"/>
                  <w:szCs w:val="18"/>
                </w:rPr>
                <w:delText>Structure: 1</w:delText>
              </w:r>
            </w:del>
          </w:p>
          <w:p w:rsidR="007B452F" w:rsidRPr="007B452F" w:rsidDel="00CE6C53" w:rsidRDefault="007B452F" w:rsidP="007B452F">
            <w:pPr>
              <w:keepNext/>
              <w:keepLines/>
              <w:rPr>
                <w:del w:id="802" w:author="Igor P" w:date="2016-09-28T14:09:00Z"/>
                <w:rStyle w:val="BodyTextChar"/>
                <w:rFonts w:ascii="Arial Narrow" w:hAnsi="Arial Narrow"/>
                <w:b/>
                <w:sz w:val="18"/>
                <w:szCs w:val="18"/>
              </w:rPr>
            </w:pPr>
          </w:p>
          <w:p w:rsidR="007B452F" w:rsidRPr="007B452F" w:rsidDel="00CE6C53" w:rsidRDefault="007B452F" w:rsidP="007B452F">
            <w:pPr>
              <w:keepNext/>
              <w:keepLines/>
              <w:rPr>
                <w:del w:id="803" w:author="Igor P" w:date="2016-09-28T14:09:00Z"/>
                <w:rStyle w:val="BodyTextChar"/>
                <w:rFonts w:ascii="Arial Narrow" w:hAnsi="Arial Narrow"/>
                <w:b/>
                <w:sz w:val="18"/>
                <w:szCs w:val="18"/>
              </w:rPr>
            </w:pPr>
            <w:del w:id="804" w:author="Igor P" w:date="2016-09-28T14:09:00Z">
              <w:r w:rsidRPr="007B452F" w:rsidDel="00CE6C53">
                <w:rPr>
                  <w:rStyle w:val="BodyTextChar"/>
                  <w:rFonts w:ascii="Arial Narrow" w:hAnsi="Arial Narrow"/>
                  <w:b/>
                  <w:sz w:val="18"/>
                  <w:szCs w:val="18"/>
                </w:rPr>
                <w:delText>InChI=</w:delText>
              </w:r>
            </w:del>
          </w:p>
          <w:p w:rsidR="007B452F" w:rsidRPr="007B452F" w:rsidDel="00CE6C53" w:rsidRDefault="007B452F" w:rsidP="007B452F">
            <w:pPr>
              <w:keepNext/>
              <w:keepLines/>
              <w:rPr>
                <w:del w:id="805" w:author="Igor P" w:date="2016-09-28T14:09:00Z"/>
                <w:rStyle w:val="BodyTextChar"/>
                <w:rFonts w:ascii="Arial Narrow" w:hAnsi="Arial Narrow"/>
                <w:b/>
                <w:sz w:val="18"/>
                <w:szCs w:val="18"/>
              </w:rPr>
            </w:pPr>
            <w:del w:id="806" w:author="Igor P" w:date="2016-09-28T14:09:00Z">
              <w:r w:rsidRPr="007B452F" w:rsidDel="00CE6C53">
                <w:rPr>
                  <w:rStyle w:val="BodyTextChar"/>
                  <w:rFonts w:ascii="Arial Narrow" w:hAnsi="Arial Narrow"/>
                  <w:b/>
                  <w:sz w:val="18"/>
                  <w:szCs w:val="18"/>
                </w:rPr>
                <w:delText>{version}1</w:delText>
              </w:r>
            </w:del>
          </w:p>
          <w:p w:rsidR="007B452F" w:rsidRPr="007B452F" w:rsidDel="00CE6C53" w:rsidRDefault="007B452F" w:rsidP="007B452F">
            <w:pPr>
              <w:keepNext/>
              <w:keepLines/>
              <w:rPr>
                <w:del w:id="807" w:author="Igor P" w:date="2016-09-28T14:09:00Z"/>
                <w:rStyle w:val="BodyTextChar"/>
                <w:rFonts w:ascii="Arial Narrow" w:hAnsi="Arial Narrow"/>
                <w:b/>
                <w:sz w:val="18"/>
                <w:szCs w:val="18"/>
              </w:rPr>
            </w:pPr>
            <w:del w:id="808" w:author="Igor P" w:date="2016-09-28T14:09:00Z">
              <w:r w:rsidRPr="007B452F" w:rsidDel="00CE6C53">
                <w:rPr>
                  <w:rStyle w:val="BodyTextChar"/>
                  <w:rFonts w:ascii="Arial Narrow" w:hAnsi="Arial Narrow"/>
                  <w:b/>
                  <w:sz w:val="18"/>
                  <w:szCs w:val="18"/>
                </w:rPr>
                <w:delText>/{formula}C5H9NO4</w:delText>
              </w:r>
            </w:del>
          </w:p>
          <w:p w:rsidR="007B452F" w:rsidRPr="007B452F" w:rsidDel="00CE6C53" w:rsidRDefault="007B452F" w:rsidP="007B452F">
            <w:pPr>
              <w:keepNext/>
              <w:keepLines/>
              <w:rPr>
                <w:del w:id="809" w:author="Igor P" w:date="2016-09-28T14:09:00Z"/>
                <w:rStyle w:val="BodyTextChar"/>
                <w:rFonts w:ascii="Arial Narrow" w:hAnsi="Arial Narrow"/>
                <w:b/>
                <w:sz w:val="18"/>
                <w:szCs w:val="18"/>
              </w:rPr>
            </w:pPr>
            <w:del w:id="810" w:author="Igor P" w:date="2016-09-28T14:09:00Z">
              <w:r w:rsidRPr="007B452F" w:rsidDel="00CE6C53">
                <w:rPr>
                  <w:rStyle w:val="BodyTextChar"/>
                  <w:rFonts w:ascii="Arial Narrow" w:hAnsi="Arial Narrow"/>
                  <w:b/>
                  <w:sz w:val="18"/>
                  <w:szCs w:val="18"/>
                </w:rPr>
                <w:delText>/c{connections}6-3(5(9)10)1-2-4(7)8</w:delText>
              </w:r>
            </w:del>
          </w:p>
          <w:p w:rsidR="007B452F" w:rsidRPr="007B452F" w:rsidDel="00CE6C53" w:rsidRDefault="007B452F" w:rsidP="007B452F">
            <w:pPr>
              <w:keepNext/>
              <w:keepLines/>
              <w:rPr>
                <w:del w:id="811" w:author="Igor P" w:date="2016-09-28T14:09:00Z"/>
                <w:rStyle w:val="BodyTextChar"/>
                <w:rFonts w:ascii="Arial Narrow" w:hAnsi="Arial Narrow"/>
                <w:b/>
                <w:sz w:val="18"/>
                <w:szCs w:val="18"/>
              </w:rPr>
            </w:pPr>
            <w:del w:id="812" w:author="Igor P" w:date="2016-09-28T14:09:00Z">
              <w:r w:rsidRPr="007B452F" w:rsidDel="00CE6C53">
                <w:rPr>
                  <w:rStyle w:val="BodyTextChar"/>
                  <w:rFonts w:ascii="Arial Narrow" w:hAnsi="Arial Narrow"/>
                  <w:b/>
                  <w:sz w:val="18"/>
                  <w:szCs w:val="18"/>
                </w:rPr>
                <w:delText>/h{H_atoms}3H,1-2,6H2,(H,7,8)(H,9,10)</w:delText>
              </w:r>
            </w:del>
          </w:p>
          <w:p w:rsidR="007B452F" w:rsidRPr="007B452F" w:rsidDel="00CE6C53" w:rsidRDefault="007B452F" w:rsidP="007B452F">
            <w:pPr>
              <w:keepNext/>
              <w:keepLines/>
              <w:rPr>
                <w:del w:id="813" w:author="Igor P" w:date="2016-09-28T14:09:00Z"/>
                <w:rStyle w:val="BodyTextChar"/>
                <w:rFonts w:ascii="Arial Narrow" w:hAnsi="Arial Narrow"/>
                <w:b/>
                <w:sz w:val="18"/>
                <w:szCs w:val="18"/>
              </w:rPr>
            </w:pPr>
            <w:del w:id="814" w:author="Igor P" w:date="2016-09-28T14:09:00Z">
              <w:r w:rsidRPr="007B452F" w:rsidDel="00CE6C53">
                <w:rPr>
                  <w:rStyle w:val="BodyTextChar"/>
                  <w:rFonts w:ascii="Arial Narrow" w:hAnsi="Arial Narrow"/>
                  <w:b/>
                  <w:sz w:val="18"/>
                  <w:szCs w:val="18"/>
                </w:rPr>
                <w:delText>/p{protons}+1</w:delText>
              </w:r>
            </w:del>
          </w:p>
          <w:p w:rsidR="007B452F" w:rsidRPr="007B452F" w:rsidDel="00CE6C53" w:rsidRDefault="007B452F" w:rsidP="007B452F">
            <w:pPr>
              <w:keepNext/>
              <w:keepLines/>
              <w:rPr>
                <w:del w:id="815" w:author="Igor P" w:date="2016-09-28T14:09:00Z"/>
                <w:rStyle w:val="BodyTextChar"/>
                <w:rFonts w:ascii="Arial Narrow" w:hAnsi="Arial Narrow"/>
                <w:b/>
                <w:sz w:val="18"/>
                <w:szCs w:val="18"/>
              </w:rPr>
            </w:pPr>
            <w:del w:id="816" w:author="Igor P" w:date="2016-09-28T14:09:00Z">
              <w:r w:rsidRPr="007B452F" w:rsidDel="00CE6C53">
                <w:rPr>
                  <w:rStyle w:val="BodyTextChar"/>
                  <w:rFonts w:ascii="Arial Narrow" w:hAnsi="Arial Narrow"/>
                  <w:b/>
                  <w:sz w:val="18"/>
                  <w:szCs w:val="18"/>
                </w:rPr>
                <w:delText>/t{stereo:sp3}3-</w:delText>
              </w:r>
            </w:del>
          </w:p>
          <w:p w:rsidR="007B452F" w:rsidRPr="007B452F" w:rsidDel="00CE6C53" w:rsidRDefault="007B452F" w:rsidP="007B452F">
            <w:pPr>
              <w:keepNext/>
              <w:keepLines/>
              <w:rPr>
                <w:del w:id="817" w:author="Igor P" w:date="2016-09-28T14:09:00Z"/>
                <w:rStyle w:val="BodyTextChar"/>
                <w:rFonts w:ascii="Arial Narrow" w:hAnsi="Arial Narrow"/>
                <w:b/>
                <w:sz w:val="18"/>
                <w:szCs w:val="18"/>
              </w:rPr>
            </w:pPr>
            <w:del w:id="818" w:author="Igor P" w:date="2016-09-28T14:09:00Z">
              <w:r w:rsidRPr="007B452F" w:rsidDel="00CE6C53">
                <w:rPr>
                  <w:rStyle w:val="BodyTextChar"/>
                  <w:rFonts w:ascii="Arial Narrow" w:hAnsi="Arial Narrow"/>
                  <w:b/>
                  <w:sz w:val="18"/>
                  <w:szCs w:val="18"/>
                </w:rPr>
                <w:delText>/m{stereo:sp3:inverted}0</w:delText>
              </w:r>
            </w:del>
          </w:p>
          <w:p w:rsidR="007B452F" w:rsidRPr="007B452F" w:rsidDel="00CE6C53" w:rsidRDefault="007B452F" w:rsidP="007B452F">
            <w:pPr>
              <w:keepNext/>
              <w:keepLines/>
              <w:rPr>
                <w:del w:id="819" w:author="Igor P" w:date="2016-09-28T14:09:00Z"/>
                <w:rStyle w:val="BodyTextChar"/>
                <w:rFonts w:ascii="Arial Narrow" w:hAnsi="Arial Narrow"/>
                <w:b/>
                <w:sz w:val="18"/>
                <w:szCs w:val="18"/>
              </w:rPr>
            </w:pPr>
            <w:del w:id="820" w:author="Igor P" w:date="2016-09-28T14:09:00Z">
              <w:r w:rsidRPr="007B452F" w:rsidDel="00CE6C53">
                <w:rPr>
                  <w:rStyle w:val="BodyTextChar"/>
                  <w:rFonts w:ascii="Arial Narrow" w:hAnsi="Arial Narrow"/>
                  <w:b/>
                  <w:sz w:val="18"/>
                  <w:szCs w:val="18"/>
                </w:rPr>
                <w:delText>/s{stereo:type (1=abs, 2=rel, 3=rac)}1</w:delText>
              </w:r>
            </w:del>
          </w:p>
          <w:p w:rsidR="007B452F" w:rsidRPr="007B452F" w:rsidDel="00CE6C53" w:rsidRDefault="007B452F" w:rsidP="007B452F">
            <w:pPr>
              <w:keepNext/>
              <w:keepLines/>
              <w:rPr>
                <w:del w:id="821" w:author="Igor P" w:date="2016-09-28T14:09:00Z"/>
                <w:rStyle w:val="BodyTextChar"/>
                <w:rFonts w:ascii="Arial Narrow" w:hAnsi="Arial Narrow"/>
                <w:b/>
                <w:sz w:val="18"/>
                <w:szCs w:val="18"/>
              </w:rPr>
            </w:pPr>
            <w:del w:id="822" w:author="Igor P" w:date="2016-09-28T14:09:00Z">
              <w:r w:rsidRPr="007B452F" w:rsidDel="00CE6C53">
                <w:rPr>
                  <w:rStyle w:val="BodyTextChar"/>
                  <w:rFonts w:ascii="Arial Narrow" w:hAnsi="Arial Narrow"/>
                  <w:b/>
                  <w:sz w:val="18"/>
                  <w:szCs w:val="18"/>
                </w:rPr>
                <w:delText>/i{isotopic:atoms}4+1</w:delText>
              </w:r>
            </w:del>
          </w:p>
          <w:p w:rsidR="007B452F" w:rsidRPr="007B452F" w:rsidDel="00CE6C53" w:rsidRDefault="007B452F" w:rsidP="007B452F">
            <w:pPr>
              <w:keepNext/>
              <w:keepLines/>
              <w:rPr>
                <w:del w:id="823" w:author="Igor P" w:date="2016-09-28T14:09:00Z"/>
                <w:rStyle w:val="BodyTextChar"/>
                <w:rFonts w:ascii="Arial Narrow" w:hAnsi="Arial Narrow"/>
                <w:b/>
                <w:sz w:val="18"/>
                <w:szCs w:val="18"/>
              </w:rPr>
            </w:pPr>
            <w:del w:id="824" w:author="Igor P" w:date="2016-09-28T14:09:00Z">
              <w:r w:rsidRPr="007B452F" w:rsidDel="00CE6C53">
                <w:rPr>
                  <w:rStyle w:val="BodyTextChar"/>
                  <w:rFonts w:ascii="Arial Narrow" w:hAnsi="Arial Narrow"/>
                  <w:b/>
                  <w:sz w:val="18"/>
                  <w:szCs w:val="18"/>
                </w:rPr>
                <w:delText>/f{fixed_H:formula}C5H10NO4</w:delText>
              </w:r>
            </w:del>
          </w:p>
          <w:p w:rsidR="007B452F" w:rsidRPr="007B452F" w:rsidDel="00CE6C53" w:rsidRDefault="007B452F" w:rsidP="007B452F">
            <w:pPr>
              <w:keepNext/>
              <w:keepLines/>
              <w:rPr>
                <w:del w:id="825" w:author="Igor P" w:date="2016-09-28T14:09:00Z"/>
                <w:rStyle w:val="BodyTextChar"/>
                <w:rFonts w:ascii="Arial Narrow" w:hAnsi="Arial Narrow"/>
                <w:b/>
                <w:sz w:val="18"/>
                <w:szCs w:val="18"/>
              </w:rPr>
            </w:pPr>
            <w:del w:id="826" w:author="Igor P" w:date="2016-09-28T14:09:00Z">
              <w:r w:rsidRPr="007B452F" w:rsidDel="00CE6C53">
                <w:rPr>
                  <w:rStyle w:val="BodyTextChar"/>
                  <w:rFonts w:ascii="Arial Narrow" w:hAnsi="Arial Narrow"/>
                  <w:b/>
                  <w:sz w:val="18"/>
                  <w:szCs w:val="18"/>
                </w:rPr>
                <w:delText>/h{fixed_H:H_fixed}6-7,9H</w:delText>
              </w:r>
            </w:del>
          </w:p>
          <w:p w:rsidR="007B452F" w:rsidRPr="007B452F" w:rsidDel="00CE6C53" w:rsidRDefault="007B452F" w:rsidP="007B452F">
            <w:pPr>
              <w:keepNext/>
              <w:keepLines/>
              <w:rPr>
                <w:del w:id="827" w:author="Igor P" w:date="2016-09-28T14:09:00Z"/>
                <w:rStyle w:val="BodyTextChar"/>
                <w:rFonts w:ascii="Arial Narrow" w:hAnsi="Arial Narrow"/>
                <w:b/>
                <w:sz w:val="18"/>
                <w:szCs w:val="18"/>
              </w:rPr>
            </w:pPr>
            <w:del w:id="828" w:author="Igor P" w:date="2016-09-28T14:09:00Z">
              <w:r w:rsidRPr="007B452F" w:rsidDel="00CE6C53">
                <w:rPr>
                  <w:rStyle w:val="BodyTextChar"/>
                  <w:rFonts w:ascii="Arial Narrow" w:hAnsi="Arial Narrow"/>
                  <w:b/>
                  <w:sz w:val="18"/>
                  <w:szCs w:val="18"/>
                </w:rPr>
                <w:delText>/q{fixed_H:charge}+1</w:delText>
              </w:r>
            </w:del>
          </w:p>
          <w:p w:rsidR="007B452F" w:rsidRPr="007B452F" w:rsidDel="00CE6C53" w:rsidRDefault="007B452F" w:rsidP="007B452F">
            <w:pPr>
              <w:keepNext/>
              <w:keepLines/>
              <w:rPr>
                <w:del w:id="829" w:author="Igor P" w:date="2016-09-28T14:09:00Z"/>
                <w:rStyle w:val="BodyTextChar"/>
                <w:rFonts w:ascii="Arial Narrow" w:hAnsi="Arial Narrow"/>
                <w:b/>
                <w:sz w:val="18"/>
                <w:szCs w:val="18"/>
              </w:rPr>
            </w:pPr>
          </w:p>
          <w:p w:rsidR="007B452F" w:rsidRPr="007B452F" w:rsidDel="00CE6C53" w:rsidRDefault="007B452F" w:rsidP="007B452F">
            <w:pPr>
              <w:keepNext/>
              <w:keepLines/>
              <w:rPr>
                <w:del w:id="830" w:author="Igor P" w:date="2016-09-28T14:09:00Z"/>
                <w:rStyle w:val="BodyTextChar"/>
                <w:rFonts w:ascii="Arial Narrow" w:hAnsi="Arial Narrow"/>
                <w:b/>
                <w:sz w:val="18"/>
                <w:szCs w:val="18"/>
              </w:rPr>
            </w:pPr>
            <w:del w:id="831" w:author="Igor P" w:date="2016-09-28T14:09:00Z">
              <w:r w:rsidRPr="007B452F" w:rsidDel="00CE6C53">
                <w:rPr>
                  <w:rStyle w:val="BodyTextChar"/>
                  <w:rFonts w:ascii="Arial Narrow" w:hAnsi="Arial Narrow"/>
                  <w:b/>
                  <w:sz w:val="18"/>
                  <w:szCs w:val="18"/>
                </w:rPr>
                <w:delText>AuxInfo=</w:delText>
              </w:r>
            </w:del>
          </w:p>
          <w:p w:rsidR="007B452F" w:rsidRPr="007B452F" w:rsidDel="00CE6C53" w:rsidRDefault="007B452F" w:rsidP="007B452F">
            <w:pPr>
              <w:keepNext/>
              <w:keepLines/>
              <w:rPr>
                <w:del w:id="832" w:author="Igor P" w:date="2016-09-28T14:09:00Z"/>
                <w:rStyle w:val="BodyTextChar"/>
                <w:rFonts w:ascii="Arial Narrow" w:hAnsi="Arial Narrow"/>
                <w:b/>
                <w:sz w:val="18"/>
                <w:szCs w:val="18"/>
              </w:rPr>
            </w:pPr>
            <w:del w:id="833" w:author="Igor P" w:date="2016-09-28T14:09:00Z">
              <w:r w:rsidRPr="007B452F" w:rsidDel="00CE6C53">
                <w:rPr>
                  <w:rStyle w:val="BodyTextChar"/>
                  <w:rFonts w:ascii="Arial Narrow" w:hAnsi="Arial Narrow"/>
                  <w:b/>
                  <w:sz w:val="18"/>
                  <w:szCs w:val="18"/>
                </w:rPr>
                <w:delText>{version}1</w:delText>
              </w:r>
            </w:del>
          </w:p>
          <w:p w:rsidR="007B452F" w:rsidRPr="007B452F" w:rsidDel="00CE6C53" w:rsidRDefault="007B452F" w:rsidP="007B452F">
            <w:pPr>
              <w:keepNext/>
              <w:keepLines/>
              <w:rPr>
                <w:del w:id="834" w:author="Igor P" w:date="2016-09-28T14:09:00Z"/>
                <w:rStyle w:val="BodyTextChar"/>
                <w:rFonts w:ascii="Arial Narrow" w:hAnsi="Arial Narrow"/>
                <w:b/>
                <w:sz w:val="18"/>
                <w:szCs w:val="18"/>
              </w:rPr>
            </w:pPr>
            <w:del w:id="835" w:author="Igor P" w:date="2016-09-28T14:09:00Z">
              <w:r w:rsidRPr="007B452F" w:rsidDel="00CE6C53">
                <w:rPr>
                  <w:rStyle w:val="BodyTextChar"/>
                  <w:rFonts w:ascii="Arial Narrow" w:hAnsi="Arial Narrow"/>
                  <w:b/>
                  <w:sz w:val="18"/>
                  <w:szCs w:val="18"/>
                </w:rPr>
                <w:delText>/{normalization_type}1</w:delText>
              </w:r>
            </w:del>
          </w:p>
          <w:p w:rsidR="007B452F" w:rsidRPr="007B452F" w:rsidDel="00CE6C53" w:rsidRDefault="007B452F" w:rsidP="007B452F">
            <w:pPr>
              <w:keepNext/>
              <w:keepLines/>
              <w:rPr>
                <w:del w:id="836" w:author="Igor P" w:date="2016-09-28T14:09:00Z"/>
                <w:rStyle w:val="BodyTextChar"/>
                <w:rFonts w:ascii="Arial Narrow" w:hAnsi="Arial Narrow"/>
                <w:b/>
                <w:sz w:val="18"/>
                <w:szCs w:val="18"/>
              </w:rPr>
            </w:pPr>
            <w:del w:id="837" w:author="Igor P" w:date="2016-09-28T14:09:00Z">
              <w:r w:rsidRPr="007B452F" w:rsidDel="00CE6C53">
                <w:rPr>
                  <w:rStyle w:val="BodyTextChar"/>
                  <w:rFonts w:ascii="Arial Narrow" w:hAnsi="Arial Narrow"/>
                  <w:b/>
                  <w:sz w:val="18"/>
                  <w:szCs w:val="18"/>
                </w:rPr>
                <w:delText>/N:{original_atom_numbers}5,6,2,7,1,4,8,9,10,11</w:delText>
              </w:r>
            </w:del>
          </w:p>
          <w:p w:rsidR="007B452F" w:rsidRPr="007B452F" w:rsidDel="00CE6C53" w:rsidRDefault="007B452F" w:rsidP="007B452F">
            <w:pPr>
              <w:keepNext/>
              <w:keepLines/>
              <w:rPr>
                <w:del w:id="838" w:author="Igor P" w:date="2016-09-28T14:09:00Z"/>
                <w:rStyle w:val="BodyTextChar"/>
                <w:rFonts w:ascii="Arial Narrow" w:hAnsi="Arial Narrow"/>
                <w:b/>
                <w:sz w:val="18"/>
                <w:szCs w:val="18"/>
              </w:rPr>
            </w:pPr>
            <w:del w:id="839" w:author="Igor P" w:date="2016-09-28T14:09:00Z">
              <w:r w:rsidRPr="007B452F" w:rsidDel="00CE6C53">
                <w:rPr>
                  <w:rStyle w:val="BodyTextChar"/>
                  <w:rFonts w:ascii="Arial Narrow" w:hAnsi="Arial Narrow"/>
                  <w:b/>
                  <w:sz w:val="18"/>
                  <w:szCs w:val="18"/>
                </w:rPr>
                <w:delText>/E:{atom_equivalence}(7,8)(9,10)</w:delText>
              </w:r>
            </w:del>
          </w:p>
          <w:p w:rsidR="007B452F" w:rsidRPr="007B452F" w:rsidDel="00CE6C53" w:rsidRDefault="007B452F" w:rsidP="007B452F">
            <w:pPr>
              <w:keepNext/>
              <w:keepLines/>
              <w:rPr>
                <w:del w:id="840" w:author="Igor P" w:date="2016-09-28T14:09:00Z"/>
                <w:rStyle w:val="BodyTextChar"/>
                <w:rFonts w:ascii="Arial Narrow" w:hAnsi="Arial Narrow"/>
                <w:b/>
                <w:sz w:val="18"/>
                <w:szCs w:val="18"/>
              </w:rPr>
            </w:pPr>
            <w:del w:id="841" w:author="Igor P" w:date="2016-09-28T14:09:00Z">
              <w:r w:rsidRPr="007B452F" w:rsidDel="00CE6C53">
                <w:rPr>
                  <w:rStyle w:val="BodyTextChar"/>
                  <w:rFonts w:ascii="Arial Narrow" w:hAnsi="Arial Narrow"/>
                  <w:b/>
                  <w:sz w:val="18"/>
                  <w:szCs w:val="18"/>
                </w:rPr>
                <w:delText>/it:{abs_stereo_inverted:sp3}im</w:delText>
              </w:r>
            </w:del>
          </w:p>
          <w:p w:rsidR="007B452F" w:rsidRPr="007B452F" w:rsidDel="00CE6C53" w:rsidRDefault="007B452F" w:rsidP="007B452F">
            <w:pPr>
              <w:keepNext/>
              <w:keepLines/>
              <w:rPr>
                <w:del w:id="842" w:author="Igor P" w:date="2016-09-28T14:09:00Z"/>
                <w:rStyle w:val="BodyTextChar"/>
                <w:rFonts w:ascii="Arial Narrow" w:hAnsi="Arial Narrow"/>
                <w:b/>
                <w:sz w:val="18"/>
                <w:szCs w:val="18"/>
              </w:rPr>
            </w:pPr>
            <w:del w:id="843" w:author="Igor P" w:date="2016-09-28T14:09:00Z">
              <w:r w:rsidRPr="007B452F" w:rsidDel="00CE6C53">
                <w:rPr>
                  <w:rStyle w:val="BodyTextChar"/>
                  <w:rFonts w:ascii="Arial Narrow" w:hAnsi="Arial Narrow"/>
                  <w:b/>
                  <w:sz w:val="18"/>
                  <w:szCs w:val="18"/>
                </w:rPr>
                <w:delText>/I:{isotopic:original_atom_numbers}</w:delText>
              </w:r>
            </w:del>
          </w:p>
          <w:p w:rsidR="007B452F" w:rsidRPr="007B452F" w:rsidDel="00CE6C53" w:rsidRDefault="007B452F" w:rsidP="007B452F">
            <w:pPr>
              <w:keepNext/>
              <w:keepLines/>
              <w:rPr>
                <w:del w:id="844" w:author="Igor P" w:date="2016-09-28T14:09:00Z"/>
                <w:rStyle w:val="BodyTextChar"/>
                <w:rFonts w:ascii="Arial Narrow" w:hAnsi="Arial Narrow"/>
                <w:b/>
                <w:sz w:val="18"/>
                <w:szCs w:val="18"/>
              </w:rPr>
            </w:pPr>
            <w:del w:id="845" w:author="Igor P" w:date="2016-09-28T14:09:00Z">
              <w:r w:rsidRPr="007B452F" w:rsidDel="00CE6C53">
                <w:rPr>
                  <w:rStyle w:val="BodyTextChar"/>
                  <w:rFonts w:ascii="Arial Narrow" w:hAnsi="Arial Narrow"/>
                  <w:b/>
                  <w:sz w:val="18"/>
                  <w:szCs w:val="18"/>
                </w:rPr>
                <w:delText>/E:{isotopic:atom_equivalence}m</w:delText>
              </w:r>
            </w:del>
          </w:p>
          <w:p w:rsidR="007B452F" w:rsidRPr="007B452F" w:rsidDel="00CE6C53" w:rsidRDefault="007B452F" w:rsidP="007B452F">
            <w:pPr>
              <w:keepNext/>
              <w:keepLines/>
              <w:rPr>
                <w:del w:id="846" w:author="Igor P" w:date="2016-09-28T14:09:00Z"/>
                <w:rStyle w:val="BodyTextChar"/>
                <w:rFonts w:ascii="Arial Narrow" w:hAnsi="Arial Narrow"/>
                <w:b/>
                <w:sz w:val="18"/>
                <w:szCs w:val="18"/>
              </w:rPr>
            </w:pPr>
            <w:del w:id="847" w:author="Igor P" w:date="2016-09-28T14:09:00Z">
              <w:r w:rsidRPr="007B452F" w:rsidDel="00CE6C53">
                <w:rPr>
                  <w:rStyle w:val="BodyTextChar"/>
                  <w:rFonts w:ascii="Arial Narrow" w:hAnsi="Arial Narrow"/>
                  <w:b/>
                  <w:sz w:val="18"/>
                  <w:szCs w:val="18"/>
                </w:rPr>
                <w:delText>/F:{fixed_H:original_atom_numbers}5,6,2,7,1,4,8,9,11,10</w:delText>
              </w:r>
            </w:del>
          </w:p>
          <w:p w:rsidR="007B452F" w:rsidRPr="007B452F" w:rsidDel="00CE6C53" w:rsidRDefault="007B452F" w:rsidP="007B452F">
            <w:pPr>
              <w:keepNext/>
              <w:keepLines/>
              <w:rPr>
                <w:del w:id="848" w:author="Igor P" w:date="2016-09-28T14:09:00Z"/>
                <w:rStyle w:val="BodyTextChar"/>
                <w:rFonts w:ascii="Arial Narrow" w:hAnsi="Arial Narrow"/>
                <w:b/>
                <w:sz w:val="18"/>
                <w:szCs w:val="18"/>
              </w:rPr>
            </w:pPr>
            <w:del w:id="849" w:author="Igor P" w:date="2016-09-28T14:09:00Z">
              <w:r w:rsidRPr="007B452F" w:rsidDel="00CE6C53">
                <w:rPr>
                  <w:rStyle w:val="BodyTextChar"/>
                  <w:rFonts w:ascii="Arial Narrow" w:hAnsi="Arial Narrow"/>
                  <w:b/>
                  <w:sz w:val="18"/>
                  <w:szCs w:val="18"/>
                </w:rPr>
                <w:delText>/it:{fixed_H:abs_stereo_inverted:sp3}m</w:delText>
              </w:r>
            </w:del>
          </w:p>
          <w:p w:rsidR="007B452F" w:rsidRPr="007B452F" w:rsidDel="00CE6C53" w:rsidRDefault="007B452F" w:rsidP="007B452F">
            <w:pPr>
              <w:keepNext/>
              <w:keepLines/>
              <w:rPr>
                <w:del w:id="850" w:author="Igor P" w:date="2016-09-28T14:09:00Z"/>
                <w:rStyle w:val="BodyTextChar"/>
                <w:rFonts w:ascii="Arial Narrow" w:hAnsi="Arial Narrow"/>
                <w:b/>
                <w:sz w:val="18"/>
                <w:szCs w:val="18"/>
              </w:rPr>
            </w:pPr>
            <w:del w:id="851" w:author="Igor P" w:date="2016-09-28T14:09:00Z">
              <w:r w:rsidRPr="007B452F" w:rsidDel="00CE6C53">
                <w:rPr>
                  <w:rStyle w:val="BodyTextChar"/>
                  <w:rFonts w:ascii="Arial Narrow" w:hAnsi="Arial Narrow"/>
                  <w:b/>
                  <w:sz w:val="18"/>
                  <w:szCs w:val="18"/>
                </w:rPr>
                <w:delText>/rA:{reversibility:atoms}11nCCHN+CCC.i13OOOO</w:delText>
              </w:r>
            </w:del>
          </w:p>
          <w:p w:rsidR="007B452F" w:rsidRPr="007B452F" w:rsidDel="00CE6C53" w:rsidRDefault="007B452F" w:rsidP="007B452F">
            <w:pPr>
              <w:keepNext/>
              <w:keepLines/>
              <w:rPr>
                <w:del w:id="852" w:author="Igor P" w:date="2016-09-28T14:09:00Z"/>
                <w:rStyle w:val="BodyTextChar"/>
                <w:rFonts w:ascii="Arial Narrow" w:hAnsi="Arial Narrow"/>
                <w:b/>
                <w:sz w:val="18"/>
                <w:szCs w:val="18"/>
              </w:rPr>
            </w:pPr>
            <w:del w:id="853" w:author="Igor P" w:date="2016-09-28T14:09:00Z">
              <w:r w:rsidRPr="007B452F" w:rsidDel="00CE6C53">
                <w:rPr>
                  <w:rStyle w:val="BodyTextChar"/>
                  <w:rFonts w:ascii="Arial Narrow" w:hAnsi="Arial Narrow"/>
                  <w:b/>
                  <w:sz w:val="18"/>
                  <w:szCs w:val="18"/>
                </w:rPr>
                <w:delText>/rB:{reversibility:bonds}s1;N2;P2;s2;s5;s6;s7;d7;d1;s1;</w:delText>
              </w:r>
            </w:del>
          </w:p>
          <w:p w:rsidR="007B452F" w:rsidDel="00CE6C53" w:rsidRDefault="007B452F" w:rsidP="007B452F">
            <w:pPr>
              <w:keepNext/>
              <w:keepLines/>
              <w:rPr>
                <w:del w:id="854" w:author="Igor P" w:date="2016-09-28T14:09:00Z"/>
                <w:rStyle w:val="BodyTextChar"/>
                <w:rFonts w:ascii="Arial Narrow" w:hAnsi="Arial Narrow"/>
                <w:b/>
                <w:sz w:val="18"/>
                <w:szCs w:val="18"/>
              </w:rPr>
            </w:pPr>
            <w:del w:id="855" w:author="Igor P" w:date="2016-09-28T14:09:00Z">
              <w:r w:rsidRPr="007B452F" w:rsidDel="00CE6C53">
                <w:rPr>
                  <w:rStyle w:val="BodyTextChar"/>
                  <w:rFonts w:ascii="Arial Narrow" w:hAnsi="Arial Narrow"/>
                  <w:b/>
                  <w:sz w:val="18"/>
                  <w:szCs w:val="18"/>
                </w:rPr>
                <w:delText>/rC:{reversibility:xyz}6.1671,-19.3365,0;7.0125,-18.4864,0;6.4113,-17.4485,0;7.6089,-17.4485,0;7.8578,-19.3318,0;8.891,-18.7306,0;9.7363,</w:delText>
              </w:r>
            </w:del>
          </w:p>
          <w:p w:rsidR="007B452F" w:rsidRPr="007B452F" w:rsidDel="00CE6C53" w:rsidRDefault="007B452F" w:rsidP="007B452F">
            <w:pPr>
              <w:keepNext/>
              <w:keepLines/>
              <w:rPr>
                <w:del w:id="856" w:author="Igor P" w:date="2016-09-28T14:09:00Z"/>
                <w:rStyle w:val="BodyTextChar"/>
                <w:rFonts w:ascii="Arial Narrow" w:hAnsi="Arial Narrow"/>
                <w:b/>
                <w:sz w:val="18"/>
                <w:szCs w:val="18"/>
              </w:rPr>
            </w:pPr>
            <w:del w:id="857" w:author="Igor P" w:date="2016-09-28T14:09:00Z">
              <w:r w:rsidRPr="007B452F" w:rsidDel="00CE6C53">
                <w:rPr>
                  <w:rStyle w:val="BodyTextChar"/>
                  <w:rFonts w:ascii="Arial Narrow" w:hAnsi="Arial Narrow"/>
                  <w:b/>
                  <w:sz w:val="18"/>
                  <w:szCs w:val="18"/>
                </w:rPr>
                <w:delText>-19.576,0;9.7316,-20.7735,0;10.8916,-19.266,0;5.0071,-19.0265,0;6.1624,-20.534,0;</w:delText>
              </w:r>
            </w:del>
          </w:p>
          <w:p w:rsidR="007B452F" w:rsidRPr="007B452F" w:rsidDel="00CE6C53" w:rsidRDefault="007B452F" w:rsidP="007B452F">
            <w:pPr>
              <w:keepNext/>
              <w:keepLines/>
              <w:rPr>
                <w:del w:id="858" w:author="Igor P" w:date="2016-09-28T14:09:00Z"/>
                <w:rStyle w:val="BodyTextChar"/>
                <w:rFonts w:ascii="Arial Narrow" w:hAnsi="Arial Narrow"/>
                <w:b/>
                <w:sz w:val="18"/>
                <w:szCs w:val="18"/>
              </w:rPr>
            </w:pPr>
          </w:p>
        </w:tc>
      </w:tr>
      <w:tr w:rsidR="007B452F" w:rsidDel="00CE6C53">
        <w:trPr>
          <w:trHeight w:val="719"/>
          <w:del w:id="859" w:author="Igor P" w:date="2016-09-28T14:09:00Z"/>
        </w:trPr>
        <w:tc>
          <w:tcPr>
            <w:tcW w:w="8856" w:type="dxa"/>
            <w:vAlign w:val="center"/>
          </w:tcPr>
          <w:p w:rsidR="007B452F" w:rsidDel="00CE6C53" w:rsidRDefault="007B452F" w:rsidP="00272725">
            <w:pPr>
              <w:rPr>
                <w:del w:id="860" w:author="Igor P" w:date="2016-09-28T14:09:00Z"/>
                <w:rStyle w:val="BodyTextChar"/>
              </w:rPr>
            </w:pPr>
            <w:del w:id="861" w:author="Igor P" w:date="2016-09-28T14:09:00Z">
              <w:r w:rsidDel="00CE6C53">
                <w:rPr>
                  <w:rStyle w:val="BodyTextChar"/>
                  <w:b/>
                </w:rPr>
                <w:delText>Figure 21.</w:delText>
              </w:r>
              <w:r w:rsidDel="00CE6C53">
                <w:rPr>
                  <w:rStyle w:val="BodyTextChar"/>
                </w:rPr>
                <w:delText xml:space="preserve"> The Identifier, </w:delText>
              </w:r>
              <w:r w:rsidR="009B4441" w:rsidDel="00CE6C53">
                <w:rPr>
                  <w:rStyle w:val="BodyTextChar"/>
                </w:rPr>
                <w:delText xml:space="preserve">InChIKey, </w:delText>
              </w:r>
              <w:r w:rsidDel="00CE6C53">
                <w:rPr>
                  <w:rStyle w:val="BodyTextChar"/>
                </w:rPr>
                <w:delText>Auxiliary information, Annotated Identifier and Auxiliary information for (</w:delText>
              </w:r>
              <w:r w:rsidRPr="00DD0365" w:rsidDel="00CE6C53">
                <w:rPr>
                  <w:rStyle w:val="BodyTextChar"/>
                  <w:i/>
                </w:rPr>
                <w:delText>S</w:delText>
              </w:r>
              <w:r w:rsidDel="00CE6C53">
                <w:rPr>
                  <w:rStyle w:val="BodyTextChar"/>
                </w:rPr>
                <w:delText>)-</w:delText>
              </w:r>
              <w:r w:rsidR="00DD0365" w:rsidDel="00CE6C53">
                <w:rPr>
                  <w:rStyle w:val="BodyTextChar"/>
                </w:rPr>
                <w:delText>g</w:delText>
              </w:r>
              <w:r w:rsidDel="00CE6C53">
                <w:rPr>
                  <w:rStyle w:val="BodyTextChar"/>
                </w:rPr>
                <w:delText>lutamic acid with “Mobile H Perception” turned off</w:delText>
              </w:r>
              <w:r w:rsidR="009B4441" w:rsidDel="00CE6C53">
                <w:rPr>
                  <w:rStyle w:val="BodyTextChar"/>
                </w:rPr>
                <w:delText xml:space="preserve"> (non-standard)</w:delText>
              </w:r>
              <w:r w:rsidDel="00CE6C53">
                <w:rPr>
                  <w:rStyle w:val="BodyTextChar"/>
                </w:rPr>
                <w:delText>.</w:delText>
              </w:r>
            </w:del>
          </w:p>
        </w:tc>
      </w:tr>
    </w:tbl>
    <w:p w:rsidR="007B452F" w:rsidDel="00CE6C53" w:rsidRDefault="007B452F" w:rsidP="007B452F">
      <w:pPr>
        <w:rPr>
          <w:del w:id="862" w:author="Igor P" w:date="2016-09-28T14:09:00Z"/>
          <w:rStyle w:val="BodyTextChar"/>
        </w:rPr>
      </w:pPr>
    </w:p>
    <w:p w:rsidR="00703633" w:rsidDel="00CE6C53" w:rsidRDefault="00FA7472" w:rsidP="0075445C">
      <w:pPr>
        <w:pStyle w:val="BodyText"/>
        <w:rPr>
          <w:del w:id="863" w:author="Igor P" w:date="2016-09-28T14:09:00Z"/>
          <w:rStyle w:val="BodyTextChar"/>
        </w:rPr>
      </w:pPr>
      <w:del w:id="864" w:author="Igor P" w:date="2016-09-28T14:09:00Z">
        <w:r w:rsidDel="00CE6C53">
          <w:rPr>
            <w:rStyle w:val="BodyTextChar"/>
          </w:rPr>
          <w:delText>Note</w:delText>
        </w:r>
        <w:r w:rsidR="00703633" w:rsidDel="00CE6C53">
          <w:rPr>
            <w:rStyle w:val="BodyTextChar"/>
          </w:rPr>
          <w:delText>s:</w:delText>
        </w:r>
      </w:del>
    </w:p>
    <w:p w:rsidR="00FA7472" w:rsidRPr="007B1430" w:rsidDel="00CE6C53" w:rsidRDefault="00703633" w:rsidP="009B4441">
      <w:pPr>
        <w:keepNext/>
        <w:keepLines/>
        <w:numPr>
          <w:ilvl w:val="0"/>
          <w:numId w:val="28"/>
        </w:numPr>
        <w:spacing w:before="120" w:line="360" w:lineRule="auto"/>
        <w:ind w:left="357" w:hanging="357"/>
        <w:rPr>
          <w:del w:id="865" w:author="Igor P" w:date="2016-09-28T14:09:00Z"/>
          <w:rStyle w:val="BodyTextChar"/>
          <w:rFonts w:ascii="Times New Roman" w:hAnsi="Times New Roman" w:cs="Times New Roman"/>
          <w:sz w:val="24"/>
          <w:szCs w:val="24"/>
        </w:rPr>
      </w:pPr>
      <w:del w:id="866" w:author="Igor P" w:date="2016-09-28T14:09:00Z">
        <w:r w:rsidRPr="007B1430" w:rsidDel="00CE6C53">
          <w:rPr>
            <w:rStyle w:val="BodyTextChar"/>
            <w:rFonts w:ascii="Times New Roman" w:hAnsi="Times New Roman" w:cs="Times New Roman"/>
            <w:sz w:val="24"/>
            <w:szCs w:val="24"/>
          </w:rPr>
          <w:delText xml:space="preserve">Since the </w:delText>
        </w:r>
        <w:r w:rsidR="00FA7472" w:rsidRPr="007B1430" w:rsidDel="00CE6C53">
          <w:rPr>
            <w:rStyle w:val="BodyTextChar"/>
            <w:rFonts w:ascii="Times New Roman" w:hAnsi="Times New Roman" w:cs="Times New Roman"/>
            <w:sz w:val="24"/>
            <w:szCs w:val="24"/>
          </w:rPr>
          <w:delText xml:space="preserve">displayed InChI is </w:delText>
        </w:r>
        <w:r w:rsidR="009B4441" w:rsidDel="00CE6C53">
          <w:rPr>
            <w:rStyle w:val="BodyTextChar"/>
            <w:rFonts w:ascii="Times New Roman" w:hAnsi="Times New Roman" w:cs="Times New Roman"/>
            <w:sz w:val="24"/>
            <w:szCs w:val="24"/>
          </w:rPr>
          <w:delText>non-</w:delText>
        </w:r>
        <w:r w:rsidR="00FA7472" w:rsidRPr="007B1430" w:rsidDel="00CE6C53">
          <w:rPr>
            <w:rStyle w:val="BodyTextChar"/>
            <w:rFonts w:ascii="Times New Roman" w:hAnsi="Times New Roman" w:cs="Times New Roman"/>
            <w:sz w:val="24"/>
            <w:szCs w:val="24"/>
          </w:rPr>
          <w:delText>standard</w:delText>
        </w:r>
        <w:r w:rsidRPr="007B1430" w:rsidDel="00CE6C53">
          <w:rPr>
            <w:rStyle w:val="BodyTextChar"/>
            <w:rFonts w:ascii="Times New Roman" w:hAnsi="Times New Roman" w:cs="Times New Roman"/>
            <w:sz w:val="24"/>
            <w:szCs w:val="24"/>
          </w:rPr>
          <w:delText xml:space="preserve">, it </w:delText>
        </w:r>
        <w:r w:rsidR="00DD0365" w:rsidDel="00CE6C53">
          <w:rPr>
            <w:rStyle w:val="BodyTextChar"/>
            <w:rFonts w:ascii="Times New Roman" w:hAnsi="Times New Roman" w:cs="Times New Roman"/>
            <w:sz w:val="24"/>
            <w:szCs w:val="24"/>
          </w:rPr>
          <w:delText>has the</w:delText>
        </w:r>
        <w:r w:rsidRPr="007B1430" w:rsidDel="00CE6C53">
          <w:rPr>
            <w:rStyle w:val="BodyTextChar"/>
            <w:rFonts w:ascii="Times New Roman" w:hAnsi="Times New Roman" w:cs="Times New Roman"/>
            <w:sz w:val="24"/>
            <w:szCs w:val="24"/>
          </w:rPr>
          <w:delText xml:space="preserve"> </w:delText>
        </w:r>
        <w:r w:rsidR="009B4441" w:rsidDel="00CE6C53">
          <w:rPr>
            <w:rStyle w:val="BodyTextChar"/>
            <w:rFonts w:ascii="Times New Roman" w:hAnsi="Times New Roman" w:cs="Times New Roman"/>
            <w:sz w:val="24"/>
            <w:szCs w:val="24"/>
          </w:rPr>
          <w:delText>“InChI=1</w:delText>
        </w:r>
        <w:r w:rsidR="00FA7472" w:rsidRPr="007B1430" w:rsidDel="00CE6C53">
          <w:rPr>
            <w:rStyle w:val="BodyTextChar"/>
            <w:rFonts w:ascii="Times New Roman" w:hAnsi="Times New Roman" w:cs="Times New Roman"/>
            <w:sz w:val="24"/>
            <w:szCs w:val="24"/>
          </w:rPr>
          <w:delText>/” prefix.</w:delText>
        </w:r>
      </w:del>
    </w:p>
    <w:p w:rsidR="00FA7472" w:rsidRPr="007B1430" w:rsidDel="00CE6C53" w:rsidRDefault="00703633" w:rsidP="009B4441">
      <w:pPr>
        <w:numPr>
          <w:ilvl w:val="0"/>
          <w:numId w:val="28"/>
        </w:numPr>
        <w:spacing w:before="120" w:line="360" w:lineRule="auto"/>
        <w:ind w:left="357" w:hanging="357"/>
        <w:rPr>
          <w:del w:id="867" w:author="Igor P" w:date="2016-09-28T14:09:00Z"/>
          <w:rStyle w:val="BodyTextChar"/>
          <w:rFonts w:ascii="Times New Roman" w:hAnsi="Times New Roman" w:cs="Times New Roman"/>
          <w:sz w:val="24"/>
          <w:szCs w:val="24"/>
        </w:rPr>
      </w:pPr>
      <w:del w:id="868" w:author="Igor P" w:date="2016-09-28T14:09:00Z">
        <w:r w:rsidRPr="007B1430" w:rsidDel="00CE6C53">
          <w:rPr>
            <w:rStyle w:val="BodyTextChar"/>
            <w:rFonts w:ascii="Times New Roman" w:hAnsi="Times New Roman" w:cs="Times New Roman"/>
            <w:sz w:val="24"/>
            <w:szCs w:val="24"/>
          </w:rPr>
          <w:delText>T</w:delText>
        </w:r>
        <w:r w:rsidR="00FA7472" w:rsidRPr="007B1430" w:rsidDel="00CE6C53">
          <w:rPr>
            <w:rStyle w:val="BodyTextChar"/>
            <w:rFonts w:ascii="Times New Roman" w:hAnsi="Times New Roman" w:cs="Times New Roman"/>
            <w:sz w:val="24"/>
            <w:szCs w:val="24"/>
          </w:rPr>
          <w:delText xml:space="preserve">he Auxiliary information is not a part of the Identifier. </w:delText>
        </w:r>
      </w:del>
    </w:p>
    <w:p w:rsidR="009B4441" w:rsidRPr="007B1430" w:rsidDel="00CE6C53" w:rsidRDefault="009B4441" w:rsidP="009B4441">
      <w:pPr>
        <w:keepNext/>
        <w:keepLines/>
        <w:numPr>
          <w:ilvl w:val="0"/>
          <w:numId w:val="28"/>
        </w:numPr>
        <w:spacing w:before="120" w:line="360" w:lineRule="auto"/>
        <w:ind w:left="357" w:hanging="357"/>
        <w:rPr>
          <w:del w:id="869" w:author="Igor P" w:date="2016-09-28T14:09:00Z"/>
          <w:rStyle w:val="BodyTextChar"/>
          <w:rFonts w:ascii="Times New Roman" w:hAnsi="Times New Roman" w:cs="Times New Roman"/>
          <w:sz w:val="24"/>
          <w:szCs w:val="24"/>
        </w:rPr>
      </w:pPr>
      <w:del w:id="870" w:author="Igor P" w:date="2016-09-28T14:09:00Z">
        <w:r w:rsidRPr="007B1430" w:rsidDel="00CE6C53">
          <w:rPr>
            <w:rStyle w:val="BodyTextChar"/>
            <w:rFonts w:ascii="Times New Roman" w:hAnsi="Times New Roman" w:cs="Times New Roman"/>
            <w:sz w:val="24"/>
            <w:szCs w:val="24"/>
          </w:rPr>
          <w:lastRenderedPageBreak/>
          <w:delText>Since the displayed InChI</w:delText>
        </w:r>
        <w:r w:rsidDel="00CE6C53">
          <w:rPr>
            <w:rStyle w:val="BodyTextChar"/>
            <w:rFonts w:ascii="Times New Roman" w:hAnsi="Times New Roman" w:cs="Times New Roman"/>
            <w:sz w:val="24"/>
            <w:szCs w:val="24"/>
          </w:rPr>
          <w:delText>Key</w:delText>
        </w:r>
        <w:r w:rsidRPr="007B1430" w:rsidDel="00CE6C53">
          <w:rPr>
            <w:rStyle w:val="BodyTextChar"/>
            <w:rFonts w:ascii="Times New Roman" w:hAnsi="Times New Roman" w:cs="Times New Roman"/>
            <w:sz w:val="24"/>
            <w:szCs w:val="24"/>
          </w:rPr>
          <w:delText xml:space="preserve"> is </w:delText>
        </w:r>
        <w:r w:rsidDel="00CE6C53">
          <w:rPr>
            <w:rStyle w:val="BodyTextChar"/>
            <w:rFonts w:ascii="Times New Roman" w:hAnsi="Times New Roman" w:cs="Times New Roman"/>
            <w:sz w:val="24"/>
            <w:szCs w:val="24"/>
          </w:rPr>
          <w:delText>non-</w:delText>
        </w:r>
        <w:r w:rsidRPr="007B1430" w:rsidDel="00CE6C53">
          <w:rPr>
            <w:rStyle w:val="BodyTextChar"/>
            <w:rFonts w:ascii="Times New Roman" w:hAnsi="Times New Roman" w:cs="Times New Roman"/>
            <w:sz w:val="24"/>
            <w:szCs w:val="24"/>
          </w:rPr>
          <w:delText xml:space="preserve">standard, it </w:delText>
        </w:r>
        <w:r w:rsidDel="00CE6C53">
          <w:rPr>
            <w:rStyle w:val="BodyTextChar"/>
            <w:rFonts w:ascii="Times New Roman" w:hAnsi="Times New Roman" w:cs="Times New Roman"/>
            <w:sz w:val="24"/>
            <w:szCs w:val="24"/>
          </w:rPr>
          <w:delText xml:space="preserve">contains </w:delText>
        </w:r>
        <w:r w:rsidR="00DD0365" w:rsidDel="00CE6C53">
          <w:rPr>
            <w:rStyle w:val="BodyTextChar"/>
            <w:rFonts w:ascii="Times New Roman" w:hAnsi="Times New Roman" w:cs="Times New Roman"/>
            <w:sz w:val="24"/>
            <w:szCs w:val="24"/>
          </w:rPr>
          <w:delText xml:space="preserve">the </w:delText>
        </w:r>
        <w:r w:rsidDel="00CE6C53">
          <w:rPr>
            <w:rStyle w:val="BodyTextChar"/>
            <w:rFonts w:ascii="Times New Roman" w:hAnsi="Times New Roman" w:cs="Times New Roman"/>
            <w:sz w:val="24"/>
            <w:szCs w:val="24"/>
          </w:rPr>
          <w:delText>flag letter ‘N’:</w:delText>
        </w:r>
        <w:r w:rsidDel="00CE6C53">
          <w:rPr>
            <w:rStyle w:val="BodyTextChar"/>
            <w:rFonts w:ascii="Times New Roman" w:hAnsi="Times New Roman" w:cs="Times New Roman"/>
            <w:sz w:val="24"/>
            <w:szCs w:val="24"/>
          </w:rPr>
          <w:br/>
        </w:r>
        <w:r w:rsidRPr="009B4441" w:rsidDel="00CE6C53">
          <w:rPr>
            <w:rStyle w:val="CodeStyleChar"/>
          </w:rPr>
          <w:delText>InChIKey=WHUUTDBJXJRKMK-RAAQBFFZ</w:delText>
        </w:r>
        <w:r w:rsidRPr="009B4441" w:rsidDel="00CE6C53">
          <w:rPr>
            <w:rStyle w:val="CodeStyleChar"/>
            <w:b/>
          </w:rPr>
          <w:delText>N</w:delText>
        </w:r>
        <w:r w:rsidRPr="009B4441" w:rsidDel="00CE6C53">
          <w:rPr>
            <w:rStyle w:val="CodeStyleChar"/>
          </w:rPr>
          <w:delText>A-O</w:delText>
        </w:r>
      </w:del>
    </w:p>
    <w:p w:rsidR="00FA7472" w:rsidDel="00CE6C53" w:rsidRDefault="00703633" w:rsidP="009B4441">
      <w:pPr>
        <w:numPr>
          <w:ilvl w:val="0"/>
          <w:numId w:val="28"/>
        </w:numPr>
        <w:spacing w:before="120" w:line="360" w:lineRule="auto"/>
        <w:ind w:left="357" w:hanging="357"/>
        <w:rPr>
          <w:del w:id="871" w:author="Igor P" w:date="2016-09-28T14:09:00Z"/>
          <w:rStyle w:val="BodyTextChar"/>
          <w:rFonts w:ascii="Times New Roman" w:hAnsi="Times New Roman" w:cs="Times New Roman"/>
          <w:sz w:val="24"/>
          <w:szCs w:val="24"/>
        </w:rPr>
      </w:pPr>
      <w:del w:id="872" w:author="Igor P" w:date="2016-09-28T14:09:00Z">
        <w:r w:rsidRPr="007B1430" w:rsidDel="00CE6C53">
          <w:rPr>
            <w:rStyle w:val="BodyTextChar"/>
            <w:rFonts w:ascii="Times New Roman" w:hAnsi="Times New Roman" w:cs="Times New Roman"/>
            <w:sz w:val="24"/>
            <w:szCs w:val="24"/>
          </w:rPr>
          <w:delText>The</w:delText>
        </w:r>
        <w:r w:rsidR="00FA7472" w:rsidRPr="007B1430" w:rsidDel="00CE6C53">
          <w:rPr>
            <w:rStyle w:val="BodyTextChar"/>
            <w:rFonts w:ascii="Times New Roman" w:hAnsi="Times New Roman" w:cs="Times New Roman"/>
            <w:sz w:val="24"/>
            <w:szCs w:val="24"/>
          </w:rPr>
          <w:delText xml:space="preserve"> InChIKey contains </w:delText>
        </w:r>
        <w:r w:rsidR="00DD0365" w:rsidDel="00CE6C53">
          <w:rPr>
            <w:rStyle w:val="BodyTextChar"/>
            <w:rFonts w:ascii="Times New Roman" w:hAnsi="Times New Roman" w:cs="Times New Roman"/>
            <w:sz w:val="24"/>
            <w:szCs w:val="24"/>
          </w:rPr>
          <w:delText xml:space="preserve">the </w:delText>
        </w:r>
        <w:r w:rsidR="00FA7472" w:rsidRPr="007B1430" w:rsidDel="00CE6C53">
          <w:rPr>
            <w:rStyle w:val="BodyTextChar"/>
            <w:rFonts w:ascii="Times New Roman" w:hAnsi="Times New Roman" w:cs="Times New Roman"/>
            <w:sz w:val="24"/>
            <w:szCs w:val="24"/>
          </w:rPr>
          <w:delText>protonation flag not equal to ‘N’ (the last character</w:delText>
        </w:r>
        <w:r w:rsidRPr="007B1430" w:rsidDel="00CE6C53">
          <w:rPr>
            <w:rStyle w:val="BodyTextChar"/>
            <w:rFonts w:ascii="Times New Roman" w:hAnsi="Times New Roman" w:cs="Times New Roman"/>
            <w:sz w:val="24"/>
            <w:szCs w:val="24"/>
          </w:rPr>
          <w:delText xml:space="preserve"> of the InChIKey</w:delText>
        </w:r>
        <w:r w:rsidR="00FA7472" w:rsidRPr="007B1430" w:rsidDel="00CE6C53">
          <w:rPr>
            <w:rStyle w:val="BodyTextChar"/>
            <w:rFonts w:ascii="Times New Roman" w:hAnsi="Times New Roman" w:cs="Times New Roman"/>
            <w:sz w:val="24"/>
            <w:szCs w:val="24"/>
          </w:rPr>
          <w:delText xml:space="preserve"> is ‘O’) which indicates that</w:delText>
        </w:r>
        <w:r w:rsidRPr="007B1430" w:rsidDel="00CE6C53">
          <w:rPr>
            <w:rStyle w:val="BodyTextChar"/>
            <w:rFonts w:ascii="Times New Roman" w:hAnsi="Times New Roman" w:cs="Times New Roman"/>
            <w:sz w:val="24"/>
            <w:szCs w:val="24"/>
          </w:rPr>
          <w:delText xml:space="preserve"> the</w:delText>
        </w:r>
        <w:r w:rsidR="00FA7472" w:rsidRPr="007B1430" w:rsidDel="00CE6C53">
          <w:rPr>
            <w:rStyle w:val="BodyTextChar"/>
            <w:rFonts w:ascii="Times New Roman" w:hAnsi="Times New Roman" w:cs="Times New Roman"/>
            <w:sz w:val="24"/>
            <w:szCs w:val="24"/>
          </w:rPr>
          <w:delText xml:space="preserve"> “p” segment</w:delText>
        </w:r>
        <w:r w:rsidRPr="007B1430" w:rsidDel="00CE6C53">
          <w:rPr>
            <w:rStyle w:val="BodyTextChar"/>
            <w:rFonts w:ascii="Times New Roman" w:hAnsi="Times New Roman" w:cs="Times New Roman"/>
            <w:sz w:val="24"/>
            <w:szCs w:val="24"/>
          </w:rPr>
          <w:delText xml:space="preserve"> of InChI string</w:delText>
        </w:r>
        <w:r w:rsidR="00FA7472" w:rsidRPr="007B1430" w:rsidDel="00CE6C53">
          <w:rPr>
            <w:rStyle w:val="BodyTextChar"/>
            <w:rFonts w:ascii="Times New Roman" w:hAnsi="Times New Roman" w:cs="Times New Roman"/>
            <w:sz w:val="24"/>
            <w:szCs w:val="24"/>
          </w:rPr>
          <w:delText xml:space="preserve"> </w:delText>
        </w:r>
        <w:r w:rsidRPr="007B1430" w:rsidDel="00CE6C53">
          <w:rPr>
            <w:rStyle w:val="BodyTextChar"/>
            <w:rFonts w:ascii="Times New Roman" w:hAnsi="Times New Roman" w:cs="Times New Roman"/>
            <w:sz w:val="24"/>
            <w:szCs w:val="24"/>
          </w:rPr>
          <w:delText>i</w:delText>
        </w:r>
        <w:r w:rsidR="00FA7472" w:rsidRPr="007B1430" w:rsidDel="00CE6C53">
          <w:rPr>
            <w:rStyle w:val="BodyTextChar"/>
            <w:rFonts w:ascii="Times New Roman" w:hAnsi="Times New Roman" w:cs="Times New Roman"/>
            <w:sz w:val="24"/>
            <w:szCs w:val="24"/>
          </w:rPr>
          <w:delText xml:space="preserve">s not empty. </w:delText>
        </w:r>
      </w:del>
    </w:p>
    <w:p w:rsidR="009B4441" w:rsidRPr="007B1430" w:rsidDel="00CE6C53" w:rsidRDefault="009B4441" w:rsidP="009B4441">
      <w:pPr>
        <w:numPr>
          <w:ilvl w:val="0"/>
          <w:numId w:val="28"/>
        </w:numPr>
        <w:spacing w:before="120" w:line="360" w:lineRule="auto"/>
        <w:ind w:left="357" w:hanging="357"/>
        <w:rPr>
          <w:del w:id="873" w:author="Igor P" w:date="2016-09-28T14:09:00Z"/>
          <w:rStyle w:val="BodyTextChar"/>
          <w:rFonts w:ascii="Times New Roman" w:hAnsi="Times New Roman" w:cs="Times New Roman"/>
          <w:sz w:val="24"/>
          <w:szCs w:val="24"/>
        </w:rPr>
      </w:pPr>
      <w:del w:id="874" w:author="Igor P" w:date="2016-09-28T14:09:00Z">
        <w:r w:rsidDel="00CE6C53">
          <w:rPr>
            <w:rStyle w:val="BodyTextChar"/>
            <w:rFonts w:ascii="Times New Roman" w:hAnsi="Times New Roman" w:cs="Times New Roman"/>
            <w:sz w:val="24"/>
            <w:szCs w:val="24"/>
          </w:rPr>
          <w:delText xml:space="preserve">InChIKey is followed by the two hash extensions, XHash1 and XHash2. </w:delText>
        </w:r>
        <w:r w:rsidDel="00CE6C53">
          <w:rPr>
            <w:rStyle w:val="BodyTextChar"/>
            <w:rFonts w:ascii="Times New Roman" w:hAnsi="Times New Roman" w:cs="Times New Roman"/>
            <w:sz w:val="24"/>
            <w:szCs w:val="24"/>
          </w:rPr>
          <w:br/>
          <w:delText xml:space="preserve">They represent </w:delText>
        </w:r>
        <w:r w:rsidRPr="009B4441" w:rsidDel="00CE6C53">
          <w:rPr>
            <w:rStyle w:val="BodyTextChar"/>
            <w:rFonts w:ascii="Times New Roman" w:hAnsi="Times New Roman" w:cs="Times New Roman"/>
            <w:sz w:val="24"/>
            <w:szCs w:val="24"/>
          </w:rPr>
          <w:delText xml:space="preserve">the rest of 256-bit SHA-2 signature for </w:delText>
        </w:r>
        <w:r w:rsidR="00DD0365" w:rsidDel="00CE6C53">
          <w:rPr>
            <w:rStyle w:val="BodyTextChar"/>
            <w:rFonts w:ascii="Times New Roman" w:hAnsi="Times New Roman" w:cs="Times New Roman"/>
            <w:sz w:val="24"/>
            <w:szCs w:val="24"/>
          </w:rPr>
          <w:delText xml:space="preserve">the </w:delText>
        </w:r>
        <w:r w:rsidRPr="009B4441" w:rsidDel="00CE6C53">
          <w:rPr>
            <w:rStyle w:val="BodyTextChar"/>
            <w:rFonts w:ascii="Times New Roman" w:hAnsi="Times New Roman" w:cs="Times New Roman"/>
            <w:sz w:val="24"/>
            <w:szCs w:val="24"/>
          </w:rPr>
          <w:delText>1st and 2nd blocks</w:delText>
        </w:r>
        <w:r w:rsidDel="00CE6C53">
          <w:rPr>
            <w:rStyle w:val="BodyTextChar"/>
            <w:rFonts w:ascii="Times New Roman" w:hAnsi="Times New Roman" w:cs="Times New Roman"/>
            <w:sz w:val="24"/>
            <w:szCs w:val="24"/>
          </w:rPr>
          <w:delText xml:space="preserve">, resp. </w:delText>
        </w:r>
      </w:del>
    </w:p>
    <w:p w:rsidR="00FA7472" w:rsidDel="00CE6C53" w:rsidRDefault="00FA7472" w:rsidP="00C91E14">
      <w:pPr>
        <w:rPr>
          <w:del w:id="875" w:author="Igor P" w:date="2016-09-28T14:09:00Z"/>
          <w:rStyle w:val="BodyTextChar"/>
        </w:rPr>
      </w:pPr>
    </w:p>
    <w:p w:rsidR="00C91E14" w:rsidDel="00CE6C53" w:rsidRDefault="00C91E14" w:rsidP="0075445C">
      <w:pPr>
        <w:pStyle w:val="BodyText"/>
        <w:rPr>
          <w:del w:id="876" w:author="Igor P" w:date="2016-09-28T14:09:00Z"/>
          <w:rStyle w:val="BodyTextChar"/>
        </w:rPr>
      </w:pPr>
      <w:del w:id="877" w:author="Igor P" w:date="2016-09-28T14:09:00Z">
        <w:r w:rsidDel="00CE6C53">
          <w:rPr>
            <w:rStyle w:val="BodyTextChar"/>
          </w:rPr>
          <w:delText>The InChI represents the structure of a covalently bonded compound in f</w:delText>
        </w:r>
        <w:r w:rsidR="00022002" w:rsidDel="00CE6C53">
          <w:rPr>
            <w:rStyle w:val="BodyTextChar"/>
          </w:rPr>
          <w:delText xml:space="preserve">our </w:delText>
        </w:r>
        <w:r w:rsidDel="00CE6C53">
          <w:rPr>
            <w:rStyle w:val="BodyTextChar"/>
          </w:rPr>
          <w:delText>distinct ‘layers’</w:delText>
        </w:r>
        <w:r w:rsidR="00D740A8" w:rsidDel="00CE6C53">
          <w:rPr>
            <w:rStyle w:val="BodyTextChar"/>
          </w:rPr>
          <w:delText xml:space="preserve"> described below</w:delText>
        </w:r>
        <w:r w:rsidR="00844490" w:rsidDel="00CE6C53">
          <w:rPr>
            <w:rStyle w:val="BodyTextChar"/>
          </w:rPr>
          <w:delText>.</w:delText>
        </w:r>
      </w:del>
    </w:p>
    <w:p w:rsidR="00C91E14" w:rsidRPr="00844490" w:rsidDel="00CE6C53" w:rsidRDefault="00D740A8" w:rsidP="00844490">
      <w:pPr>
        <w:pStyle w:val="CodeStyle"/>
        <w:spacing w:before="240" w:after="120"/>
        <w:rPr>
          <w:del w:id="878" w:author="Igor P" w:date="2016-09-28T14:09:00Z"/>
          <w:rFonts w:ascii="Arial" w:hAnsi="Arial" w:cs="Arial"/>
          <w:b/>
        </w:rPr>
      </w:pPr>
      <w:del w:id="879" w:author="Igor P" w:date="2016-09-28T14:09:00Z">
        <w:r w:rsidRPr="00844490" w:rsidDel="00CE6C53">
          <w:rPr>
            <w:rFonts w:ascii="Arial" w:hAnsi="Arial" w:cs="Arial"/>
            <w:b/>
          </w:rPr>
          <w:delText xml:space="preserve">1. </w:delText>
        </w:r>
        <w:r w:rsidR="00C91E14" w:rsidRPr="00844490" w:rsidDel="00CE6C53">
          <w:rPr>
            <w:rFonts w:ascii="Arial" w:hAnsi="Arial" w:cs="Arial"/>
            <w:b/>
          </w:rPr>
          <w:delText>Main Layer</w:delText>
        </w:r>
      </w:del>
    </w:p>
    <w:p w:rsidR="00C91E14" w:rsidRPr="00844490" w:rsidDel="00CE6C53" w:rsidRDefault="00D740A8" w:rsidP="0046586B">
      <w:pPr>
        <w:pStyle w:val="CodeStyle"/>
        <w:spacing w:before="240"/>
        <w:rPr>
          <w:del w:id="880" w:author="Igor P" w:date="2016-09-28T14:09:00Z"/>
          <w:rFonts w:ascii="Arial" w:hAnsi="Arial" w:cs="Arial"/>
        </w:rPr>
      </w:pPr>
      <w:del w:id="881" w:author="Igor P" w:date="2016-09-28T14:09:00Z">
        <w:r w:rsidRPr="00844490" w:rsidDel="00CE6C53">
          <w:rPr>
            <w:rFonts w:ascii="Arial" w:hAnsi="Arial" w:cs="Arial"/>
          </w:rPr>
          <w:delText xml:space="preserve">1.1 </w:delText>
        </w:r>
        <w:r w:rsidR="00C91E14" w:rsidRPr="00844490" w:rsidDel="00CE6C53">
          <w:rPr>
            <w:rFonts w:ascii="Arial" w:hAnsi="Arial" w:cs="Arial"/>
          </w:rPr>
          <w:delText>Chemical Formula</w:delText>
        </w:r>
      </w:del>
    </w:p>
    <w:p w:rsidR="00883023" w:rsidRPr="007B1430" w:rsidDel="00CE6C53" w:rsidRDefault="00C91E14" w:rsidP="007B1430">
      <w:pPr>
        <w:pStyle w:val="BodyText"/>
        <w:rPr>
          <w:del w:id="882" w:author="Igor P" w:date="2016-09-28T14:09:00Z"/>
          <w:rStyle w:val="BodyTextChar"/>
        </w:rPr>
      </w:pPr>
      <w:del w:id="883" w:author="Igor P" w:date="2016-09-28T14:09:00Z">
        <w:r w:rsidRPr="007B1430" w:rsidDel="00CE6C53">
          <w:rPr>
            <w:rStyle w:val="BodyTextChar"/>
          </w:rPr>
          <w:delText>This is a conventional Hill-sorted formula with components separated by periods (dots).</w:delText>
        </w:r>
        <w:r w:rsidR="007B1430" w:rsidDel="00CE6C53">
          <w:rPr>
            <w:rStyle w:val="BodyTextChar"/>
          </w:rPr>
          <w:delText xml:space="preserve"> </w:delText>
        </w:r>
        <w:r w:rsidRPr="007B1430" w:rsidDel="00CE6C53">
          <w:rPr>
            <w:rStyle w:val="BodyTextChar"/>
          </w:rPr>
          <w:delText xml:space="preserve">In the example in Figure </w:delText>
        </w:r>
        <w:r w:rsidR="007B452F" w:rsidDel="00CE6C53">
          <w:rPr>
            <w:rStyle w:val="BodyTextChar"/>
          </w:rPr>
          <w:delText>21</w:delText>
        </w:r>
        <w:r w:rsidRPr="007B1430" w:rsidDel="00CE6C53">
          <w:rPr>
            <w:rStyle w:val="BodyTextChar"/>
          </w:rPr>
          <w:delText>, the formula is:</w:delText>
        </w:r>
      </w:del>
    </w:p>
    <w:p w:rsidR="00C91E14" w:rsidRPr="00883023" w:rsidDel="00CE6C53" w:rsidRDefault="00C91E14" w:rsidP="00883023">
      <w:pPr>
        <w:pStyle w:val="CodeStyle"/>
        <w:spacing w:before="120"/>
        <w:rPr>
          <w:del w:id="884" w:author="Igor P" w:date="2016-09-28T14:09:00Z"/>
          <w:rStyle w:val="BodyTextChar"/>
        </w:rPr>
      </w:pPr>
      <w:del w:id="885" w:author="Igor P" w:date="2016-09-28T14:09:00Z">
        <w:r w:rsidRPr="00883023" w:rsidDel="00CE6C53">
          <w:rPr>
            <w:rStyle w:val="BodyTextChar"/>
          </w:rPr>
          <w:delText>/{formula}C5H9NO4</w:delText>
        </w:r>
      </w:del>
    </w:p>
    <w:p w:rsidR="00C91E14" w:rsidRPr="00844490" w:rsidDel="00CE6C53" w:rsidRDefault="00D740A8" w:rsidP="0046586B">
      <w:pPr>
        <w:pStyle w:val="CodeStyle"/>
        <w:spacing w:before="240"/>
        <w:rPr>
          <w:del w:id="886" w:author="Igor P" w:date="2016-09-28T14:09:00Z"/>
          <w:rFonts w:ascii="Arial" w:hAnsi="Arial" w:cs="Arial"/>
        </w:rPr>
      </w:pPr>
      <w:del w:id="887" w:author="Igor P" w:date="2016-09-28T14:09:00Z">
        <w:r w:rsidRPr="00844490" w:rsidDel="00CE6C53">
          <w:rPr>
            <w:rFonts w:ascii="Arial" w:hAnsi="Arial" w:cs="Arial"/>
          </w:rPr>
          <w:delText xml:space="preserve">1.2 </w:delText>
        </w:r>
        <w:r w:rsidR="00C91E14" w:rsidRPr="00844490" w:rsidDel="00CE6C53">
          <w:rPr>
            <w:rFonts w:ascii="Arial" w:hAnsi="Arial" w:cs="Arial"/>
          </w:rPr>
          <w:delText>Connections</w:delText>
        </w:r>
      </w:del>
    </w:p>
    <w:p w:rsidR="00C91E14" w:rsidRPr="007B1430" w:rsidDel="00CE6C53" w:rsidRDefault="00C91E14" w:rsidP="007B1430">
      <w:pPr>
        <w:pStyle w:val="BodyText"/>
        <w:rPr>
          <w:del w:id="888" w:author="Igor P" w:date="2016-09-28T14:09:00Z"/>
          <w:rStyle w:val="BodyTextChar"/>
        </w:rPr>
      </w:pPr>
      <w:del w:id="889" w:author="Igor P" w:date="2016-09-28T14:09:00Z">
        <w:r w:rsidRPr="007B1430" w:rsidDel="00CE6C53">
          <w:rPr>
            <w:rStyle w:val="BodyTextChar"/>
          </w:rPr>
          <w:delText>Defines the covalent bonds between atoms in the structure. It is partitioned into as many as three sublayers: H-atoms omitted, immobile H-atoms included and, mobile H-atoms included.</w:delText>
        </w:r>
        <w:r w:rsidRPr="007B1430" w:rsidDel="00CE6C53">
          <w:rPr>
            <w:rStyle w:val="BodyTextChar"/>
          </w:rPr>
          <w:br/>
          <w:delText xml:space="preserve"> In the example in Figure </w:delText>
        </w:r>
        <w:r w:rsidR="007B452F" w:rsidDel="00CE6C53">
          <w:rPr>
            <w:rStyle w:val="BodyTextChar"/>
          </w:rPr>
          <w:delText>21</w:delText>
        </w:r>
        <w:r w:rsidRPr="007B1430" w:rsidDel="00CE6C53">
          <w:rPr>
            <w:rStyle w:val="BodyTextChar"/>
          </w:rPr>
          <w:delText>, the connections are:</w:delText>
        </w:r>
      </w:del>
    </w:p>
    <w:p w:rsidR="00C91E14" w:rsidDel="00CE6C53" w:rsidRDefault="00C91E14" w:rsidP="00C91E14">
      <w:pPr>
        <w:pStyle w:val="Style1"/>
        <w:ind w:left="390"/>
        <w:rPr>
          <w:del w:id="890" w:author="Igor P" w:date="2016-09-28T14:09:00Z"/>
          <w:rStyle w:val="BodyTextChar"/>
          <w:b w:val="0"/>
        </w:rPr>
      </w:pPr>
    </w:p>
    <w:p w:rsidR="00C91E14" w:rsidRPr="00BF33B9" w:rsidDel="00CE6C53" w:rsidRDefault="00C91E14" w:rsidP="00BF33B9">
      <w:pPr>
        <w:pStyle w:val="CodeStyle"/>
        <w:rPr>
          <w:del w:id="891" w:author="Igor P" w:date="2016-09-28T14:09:00Z"/>
          <w:rStyle w:val="BodyTextChar"/>
        </w:rPr>
      </w:pPr>
      <w:del w:id="892" w:author="Igor P" w:date="2016-09-28T14:09:00Z">
        <w:r w:rsidRPr="00BF33B9" w:rsidDel="00CE6C53">
          <w:rPr>
            <w:rStyle w:val="BodyTextChar"/>
          </w:rPr>
          <w:delText>/c{connections}6-3(5(9)10)1-2-4(7)8</w:delText>
        </w:r>
      </w:del>
    </w:p>
    <w:p w:rsidR="00C91E14" w:rsidRPr="00BF33B9" w:rsidDel="00CE6C53" w:rsidRDefault="00C91E14" w:rsidP="00BF33B9">
      <w:pPr>
        <w:pStyle w:val="CodeStyle"/>
        <w:rPr>
          <w:del w:id="893" w:author="Igor P" w:date="2016-09-28T14:09:00Z"/>
          <w:rStyle w:val="BodyTextChar"/>
        </w:rPr>
      </w:pPr>
      <w:del w:id="894" w:author="Igor P" w:date="2016-09-28T14:09:00Z">
        <w:r w:rsidRPr="00BF33B9" w:rsidDel="00CE6C53">
          <w:rPr>
            <w:rStyle w:val="BodyTextChar"/>
          </w:rPr>
          <w:delText>/h{H_atoms}1-2H2,3H,6H2,(H,7,8)(H,9,10)</w:delText>
        </w:r>
      </w:del>
    </w:p>
    <w:p w:rsidR="00C91E14" w:rsidRPr="00BF33B9" w:rsidDel="00CE6C53" w:rsidRDefault="00C91E14" w:rsidP="00BF33B9">
      <w:pPr>
        <w:pStyle w:val="CodeStyle"/>
        <w:rPr>
          <w:del w:id="895" w:author="Igor P" w:date="2016-09-28T14:09:00Z"/>
          <w:rStyle w:val="BodyTextChar"/>
        </w:rPr>
      </w:pPr>
    </w:p>
    <w:p w:rsidR="00C91E14" w:rsidRPr="007B1430" w:rsidDel="00CE6C53" w:rsidRDefault="00C91E14" w:rsidP="007B1430">
      <w:pPr>
        <w:pStyle w:val="BodyText"/>
        <w:rPr>
          <w:del w:id="896" w:author="Igor P" w:date="2016-09-28T14:09:00Z"/>
          <w:rStyle w:val="BodyTextChar"/>
        </w:rPr>
      </w:pPr>
      <w:del w:id="897" w:author="Igor P" w:date="2016-09-28T14:09:00Z">
        <w:r w:rsidRPr="007B1430" w:rsidDel="00CE6C53">
          <w:rPr>
            <w:rStyle w:val="BodyTextChar"/>
          </w:rPr>
          <w:delText xml:space="preserve">where part </w:delText>
        </w:r>
        <w:r w:rsidRPr="00BF33B9" w:rsidDel="00CE6C53">
          <w:rPr>
            <w:rStyle w:val="CodeStyleChar"/>
          </w:rPr>
          <w:delText xml:space="preserve">(H,7,8)(H,9,10) </w:delText>
        </w:r>
        <w:r w:rsidRPr="007B1430" w:rsidDel="00CE6C53">
          <w:rPr>
            <w:rStyle w:val="BodyTextChar"/>
          </w:rPr>
          <w:delText>is responsible for mobile H</w:delText>
        </w:r>
      </w:del>
    </w:p>
    <w:p w:rsidR="00C91E14" w:rsidRPr="00844490" w:rsidDel="00CE6C53" w:rsidRDefault="00D740A8" w:rsidP="00844490">
      <w:pPr>
        <w:pStyle w:val="CodeStyle"/>
        <w:spacing w:before="240" w:after="120"/>
        <w:rPr>
          <w:del w:id="898" w:author="Igor P" w:date="2016-09-28T14:09:00Z"/>
          <w:rFonts w:ascii="Arial" w:hAnsi="Arial" w:cs="Arial"/>
          <w:b/>
        </w:rPr>
      </w:pPr>
      <w:del w:id="899" w:author="Igor P" w:date="2016-09-28T14:09:00Z">
        <w:r w:rsidRPr="00844490" w:rsidDel="00CE6C53">
          <w:rPr>
            <w:rFonts w:ascii="Arial" w:hAnsi="Arial" w:cs="Arial"/>
            <w:b/>
          </w:rPr>
          <w:delText xml:space="preserve">2. </w:delText>
        </w:r>
        <w:r w:rsidR="00C91E14" w:rsidRPr="00844490" w:rsidDel="00CE6C53">
          <w:rPr>
            <w:rFonts w:ascii="Arial" w:hAnsi="Arial" w:cs="Arial"/>
            <w:b/>
          </w:rPr>
          <w:delText>Charge Layer</w:delText>
        </w:r>
      </w:del>
    </w:p>
    <w:p w:rsidR="00C91E14" w:rsidDel="00CE6C53" w:rsidRDefault="00C91E14" w:rsidP="007B1430">
      <w:pPr>
        <w:pStyle w:val="BodyText"/>
        <w:rPr>
          <w:del w:id="900" w:author="Igor P" w:date="2016-09-28T14:09:00Z"/>
          <w:rStyle w:val="BodyTextChar"/>
        </w:rPr>
      </w:pPr>
      <w:del w:id="901" w:author="Igor P" w:date="2016-09-28T14:09:00Z">
        <w:r w:rsidDel="00CE6C53">
          <w:rPr>
            <w:rStyle w:val="BodyTextChar"/>
          </w:rPr>
          <w:delText>This simply represents net charge, and may appear in two sublayers. Unlike other layers, this layer is independent of all others and when omitted indicates that the charge is not specified.</w:delText>
        </w:r>
      </w:del>
    </w:p>
    <w:p w:rsidR="00C91E14" w:rsidRPr="00BF33B9" w:rsidDel="00CE6C53" w:rsidRDefault="00D740A8" w:rsidP="0046586B">
      <w:pPr>
        <w:pStyle w:val="CodeStyle"/>
        <w:spacing w:before="240"/>
        <w:rPr>
          <w:del w:id="902" w:author="Igor P" w:date="2016-09-28T14:09:00Z"/>
        </w:rPr>
      </w:pPr>
      <w:del w:id="903" w:author="Igor P" w:date="2016-09-28T14:09:00Z">
        <w:r w:rsidDel="00CE6C53">
          <w:lastRenderedPageBreak/>
          <w:delText xml:space="preserve">2.1 </w:delText>
        </w:r>
        <w:r w:rsidR="00C91E14" w:rsidRPr="00BF33B9" w:rsidDel="00CE6C53">
          <w:delText>Component charge</w:delText>
        </w:r>
      </w:del>
    </w:p>
    <w:p w:rsidR="0046586B" w:rsidDel="00CE6C53" w:rsidRDefault="00C91E14" w:rsidP="0046586B">
      <w:pPr>
        <w:pStyle w:val="BodyText"/>
        <w:rPr>
          <w:del w:id="904" w:author="Igor P" w:date="2016-09-28T14:09:00Z"/>
        </w:rPr>
      </w:pPr>
      <w:del w:id="905" w:author="Igor P" w:date="2016-09-28T14:09:00Z">
        <w:r w:rsidRPr="007B1430" w:rsidDel="00CE6C53">
          <w:rPr>
            <w:rStyle w:val="BodyTextChar"/>
          </w:rPr>
          <w:delText>The net charges of the components are represented in this layer as independent tags. By design, the InChI does not distinguish between structures that differ only by the formal positions of their electrons.</w:delText>
        </w:r>
        <w:bookmarkStart w:id="906" w:name="_Toc107649077"/>
        <w:bookmarkStart w:id="907" w:name="_Toc107650962"/>
        <w:r w:rsidR="0046586B" w:rsidDel="00CE6C53">
          <w:delText xml:space="preserve"> </w:delText>
        </w:r>
      </w:del>
    </w:p>
    <w:p w:rsidR="00DC2E14" w:rsidRPr="00E6131D" w:rsidDel="00CE6C53" w:rsidRDefault="00D740A8" w:rsidP="0046586B">
      <w:pPr>
        <w:pStyle w:val="BodyText"/>
        <w:rPr>
          <w:del w:id="908" w:author="Igor P" w:date="2016-09-28T14:09:00Z"/>
        </w:rPr>
      </w:pPr>
      <w:del w:id="909" w:author="Igor P" w:date="2016-09-28T14:09:00Z">
        <w:r w:rsidDel="00CE6C53">
          <w:delText xml:space="preserve">2.2 </w:delText>
        </w:r>
        <w:r w:rsidR="00DC2E14" w:rsidRPr="00E6131D" w:rsidDel="00CE6C53">
          <w:delText>Protons</w:delText>
        </w:r>
        <w:bookmarkEnd w:id="906"/>
        <w:bookmarkEnd w:id="907"/>
      </w:del>
    </w:p>
    <w:p w:rsidR="00DC2E14" w:rsidRPr="007B1430" w:rsidDel="00CE6C53" w:rsidRDefault="00DC2E14" w:rsidP="007B1430">
      <w:pPr>
        <w:pStyle w:val="BodyText"/>
        <w:rPr>
          <w:del w:id="910" w:author="Igor P" w:date="2016-09-28T14:09:00Z"/>
          <w:rStyle w:val="BodyTextChar"/>
        </w:rPr>
      </w:pPr>
      <w:del w:id="911" w:author="Igor P" w:date="2016-09-28T14:09:00Z">
        <w:r w:rsidRPr="007B1430" w:rsidDel="00CE6C53">
          <w:rPr>
            <w:rStyle w:val="BodyTextChar"/>
          </w:rPr>
          <w:delText>Number of protons removed from or added (if the number is negative) to the substance to make same components with variable protonation (e.g. amino acids) identical.</w:delText>
        </w:r>
      </w:del>
    </w:p>
    <w:p w:rsidR="00DC2E14" w:rsidRPr="007B1430" w:rsidDel="00CE6C53" w:rsidRDefault="00DC2E14" w:rsidP="007B1430">
      <w:pPr>
        <w:pStyle w:val="BodyText"/>
        <w:rPr>
          <w:del w:id="912" w:author="Igor P" w:date="2016-09-28T14:09:00Z"/>
          <w:rStyle w:val="BodyTextChar"/>
        </w:rPr>
      </w:pPr>
      <w:del w:id="913" w:author="Igor P" w:date="2016-09-28T14:09:00Z">
        <w:r w:rsidRPr="007B1430" w:rsidDel="00CE6C53">
          <w:rPr>
            <w:rStyle w:val="BodyTextChar"/>
          </w:rPr>
          <w:delText xml:space="preserve">In the example in Figure </w:delText>
        </w:r>
        <w:r w:rsidR="007B452F" w:rsidDel="00CE6C53">
          <w:rPr>
            <w:rStyle w:val="BodyTextChar"/>
          </w:rPr>
          <w:delText>21</w:delText>
        </w:r>
        <w:r w:rsidR="00FD0ECC" w:rsidRPr="007B1430" w:rsidDel="00CE6C53">
          <w:rPr>
            <w:rStyle w:val="BodyTextChar"/>
          </w:rPr>
          <w:delText xml:space="preserve"> </w:delText>
        </w:r>
        <w:r w:rsidRPr="007B1430" w:rsidDel="00CE6C53">
          <w:rPr>
            <w:rStyle w:val="BodyTextChar"/>
          </w:rPr>
          <w:delText>the proton(s) are:</w:delText>
        </w:r>
      </w:del>
    </w:p>
    <w:p w:rsidR="00DC2E14" w:rsidRPr="00E6131D" w:rsidDel="00CE6C53" w:rsidRDefault="00DC2E14" w:rsidP="00E6131D">
      <w:pPr>
        <w:pStyle w:val="CodeStyle"/>
        <w:rPr>
          <w:del w:id="914" w:author="Igor P" w:date="2016-09-28T14:09:00Z"/>
          <w:rStyle w:val="BodyTextChar"/>
        </w:rPr>
      </w:pPr>
      <w:del w:id="915" w:author="Igor P" w:date="2016-09-28T14:09:00Z">
        <w:r w:rsidRPr="00E6131D" w:rsidDel="00CE6C53">
          <w:rPr>
            <w:rStyle w:val="BodyTextChar"/>
          </w:rPr>
          <w:delText>/p{protons}+1</w:delText>
        </w:r>
      </w:del>
    </w:p>
    <w:p w:rsidR="00FA7472" w:rsidDel="00CE6C53" w:rsidRDefault="00FA7472" w:rsidP="009F5804">
      <w:pPr>
        <w:pStyle w:val="Style1"/>
        <w:ind w:left="390"/>
        <w:rPr>
          <w:del w:id="916" w:author="Igor P" w:date="2016-09-28T14:09:00Z"/>
          <w:rStyle w:val="BodyTextChar"/>
          <w:b w:val="0"/>
        </w:rPr>
      </w:pPr>
    </w:p>
    <w:p w:rsidR="00FA7472" w:rsidDel="00CE6C53" w:rsidRDefault="00FA7472" w:rsidP="007B1430">
      <w:pPr>
        <w:pStyle w:val="BodyText"/>
        <w:rPr>
          <w:del w:id="917" w:author="Igor P" w:date="2016-09-28T14:09:00Z"/>
          <w:rStyle w:val="BodyTextChar"/>
          <w:b/>
        </w:rPr>
      </w:pPr>
      <w:del w:id="918" w:author="Igor P" w:date="2016-09-28T14:09:00Z">
        <w:r w:rsidRPr="00FA7472" w:rsidDel="00CE6C53">
          <w:delText xml:space="preserve">Note that InChIKey </w:delText>
        </w:r>
        <w:r w:rsidDel="00CE6C53">
          <w:delText xml:space="preserve">indicates this as </w:delText>
        </w:r>
        <w:r w:rsidRPr="00FA7472" w:rsidDel="00CE6C53">
          <w:delText>protonation</w:delText>
        </w:r>
        <w:r w:rsidR="0067367F" w:rsidDel="00CE6C53">
          <w:delText>:</w:delText>
        </w:r>
        <w:r w:rsidRPr="00FA7472" w:rsidDel="00CE6C53">
          <w:delText xml:space="preserve"> </w:delText>
        </w:r>
        <w:r w:rsidDel="00CE6C53">
          <w:delText xml:space="preserve">the last character is </w:delText>
        </w:r>
        <w:r w:rsidRPr="00FA7472" w:rsidDel="00CE6C53">
          <w:delText>‘O’</w:delText>
        </w:r>
        <w:r w:rsidDel="00CE6C53">
          <w:delText xml:space="preserve"> </w:delText>
        </w:r>
        <w:r w:rsidRPr="00FA7472" w:rsidDel="00CE6C53">
          <w:delText xml:space="preserve">which </w:delText>
        </w:r>
        <w:r w:rsidDel="00CE6C53">
          <w:delText xml:space="preserve">corresponds to </w:delText>
        </w:r>
        <w:r w:rsidRPr="00E6131D" w:rsidDel="00CE6C53">
          <w:rPr>
            <w:rStyle w:val="CodeStyleChar"/>
          </w:rPr>
          <w:delText>“p+1”</w:delText>
        </w:r>
        <w:r w:rsidRPr="007B1430" w:rsidDel="00CE6C53">
          <w:rPr>
            <w:rStyle w:val="CodeStyleChar"/>
            <w:b/>
          </w:rPr>
          <w:delText>.</w:delText>
        </w:r>
      </w:del>
    </w:p>
    <w:p w:rsidR="00DC2E14" w:rsidRPr="00844490" w:rsidDel="00CE6C53" w:rsidRDefault="00D740A8" w:rsidP="00844490">
      <w:pPr>
        <w:pStyle w:val="CodeStyle"/>
        <w:spacing w:before="240" w:after="120"/>
        <w:rPr>
          <w:del w:id="919" w:author="Igor P" w:date="2016-09-28T14:09:00Z"/>
          <w:rFonts w:ascii="Arial" w:hAnsi="Arial" w:cs="Arial"/>
          <w:b/>
        </w:rPr>
      </w:pPr>
      <w:bookmarkStart w:id="920" w:name="_Toc107649078"/>
      <w:bookmarkStart w:id="921" w:name="_Toc107650963"/>
      <w:del w:id="922" w:author="Igor P" w:date="2016-09-28T14:09:00Z">
        <w:r w:rsidRPr="00844490" w:rsidDel="00CE6C53">
          <w:rPr>
            <w:rFonts w:ascii="Arial" w:hAnsi="Arial" w:cs="Arial"/>
            <w:b/>
          </w:rPr>
          <w:delText xml:space="preserve">3. </w:delText>
        </w:r>
        <w:r w:rsidR="00DC2E14" w:rsidRPr="00844490" w:rsidDel="00CE6C53">
          <w:rPr>
            <w:rFonts w:ascii="Arial" w:hAnsi="Arial" w:cs="Arial"/>
            <w:b/>
          </w:rPr>
          <w:delText>Stereochemical Layer</w:delText>
        </w:r>
        <w:bookmarkEnd w:id="920"/>
        <w:bookmarkEnd w:id="921"/>
      </w:del>
    </w:p>
    <w:p w:rsidR="00DC2E14" w:rsidRPr="007B1430" w:rsidDel="00CE6C53" w:rsidRDefault="00DC2E14" w:rsidP="007B1430">
      <w:pPr>
        <w:pStyle w:val="BodyText"/>
        <w:rPr>
          <w:del w:id="923" w:author="Igor P" w:date="2016-09-28T14:09:00Z"/>
          <w:rStyle w:val="BodyTextChar"/>
        </w:rPr>
      </w:pPr>
      <w:del w:id="924" w:author="Igor P" w:date="2016-09-28T14:09:00Z">
        <w:r w:rsidRPr="007B1430" w:rsidDel="00CE6C53">
          <w:rPr>
            <w:rStyle w:val="BodyTextChar"/>
          </w:rPr>
          <w:delText>This layer is composed of two sublayers. The first accounts for double bond, sp</w:delText>
        </w:r>
        <w:r w:rsidRPr="007B1430" w:rsidDel="00CE6C53">
          <w:rPr>
            <w:rStyle w:val="BodyTextChar"/>
            <w:vertAlign w:val="superscript"/>
          </w:rPr>
          <w:delText>2</w:delText>
        </w:r>
        <w:r w:rsidRPr="007B1430" w:rsidDel="00CE6C53">
          <w:rPr>
            <w:rStyle w:val="BodyTextChar"/>
          </w:rPr>
          <w:delText>, and the second for sp</w:delText>
        </w:r>
        <w:r w:rsidRPr="007B1430" w:rsidDel="00CE6C53">
          <w:rPr>
            <w:rStyle w:val="BodyTextChar"/>
            <w:vertAlign w:val="superscript"/>
          </w:rPr>
          <w:delText>3</w:delText>
        </w:r>
        <w:r w:rsidRPr="007B1430" w:rsidDel="00CE6C53">
          <w:rPr>
            <w:rStyle w:val="BodyTextChar"/>
          </w:rPr>
          <w:delText xml:space="preserve"> tetrahedral stereochemistry and allenes. The latter stereo descriptions are first given for relative stereochemistry only, followed by a designation of whether </w:delText>
        </w:r>
        <w:r w:rsidR="0067367F" w:rsidRPr="007B1430" w:rsidDel="00CE6C53">
          <w:rPr>
            <w:rStyle w:val="BodyTextChar"/>
          </w:rPr>
          <w:delText xml:space="preserve">the </w:delText>
        </w:r>
        <w:r w:rsidRPr="007B1430" w:rsidDel="00CE6C53">
          <w:rPr>
            <w:rStyle w:val="BodyTextChar"/>
          </w:rPr>
          <w:delText xml:space="preserve">absolute stereochemistry is required (and if this requires inversion of the relative stereochemistry). </w:delText>
        </w:r>
      </w:del>
    </w:p>
    <w:p w:rsidR="00DC2E14" w:rsidRPr="007B1430" w:rsidDel="00CE6C53" w:rsidRDefault="00DC2E14" w:rsidP="007B1430">
      <w:pPr>
        <w:pStyle w:val="BodyText"/>
        <w:rPr>
          <w:del w:id="925" w:author="Igor P" w:date="2016-09-28T14:09:00Z"/>
          <w:rStyle w:val="BodyTextChar"/>
        </w:rPr>
      </w:pPr>
      <w:del w:id="926" w:author="Igor P" w:date="2016-09-28T14:09:00Z">
        <w:r w:rsidRPr="007B1430" w:rsidDel="00CE6C53">
          <w:rPr>
            <w:rStyle w:val="BodyTextChar"/>
          </w:rPr>
          <w:delText xml:space="preserve">In the example in Figure </w:delText>
        </w:r>
        <w:r w:rsidR="007B452F" w:rsidDel="00CE6C53">
          <w:rPr>
            <w:rStyle w:val="BodyTextChar"/>
          </w:rPr>
          <w:delText>21</w:delText>
        </w:r>
        <w:r w:rsidR="00FD0ECC" w:rsidRPr="007B1430" w:rsidDel="00CE6C53">
          <w:rPr>
            <w:rStyle w:val="BodyTextChar"/>
          </w:rPr>
          <w:delText xml:space="preserve"> </w:delText>
        </w:r>
        <w:r w:rsidRPr="007B1430" w:rsidDel="00CE6C53">
          <w:rPr>
            <w:rStyle w:val="BodyTextChar"/>
          </w:rPr>
          <w:delText>the stereo layer is:</w:delText>
        </w:r>
      </w:del>
    </w:p>
    <w:p w:rsidR="00DC2E14" w:rsidRPr="00E6131D" w:rsidDel="00CE6C53" w:rsidRDefault="00DC2E14" w:rsidP="00E6131D">
      <w:pPr>
        <w:pStyle w:val="CodeStyle"/>
        <w:rPr>
          <w:del w:id="927" w:author="Igor P" w:date="2016-09-28T14:09:00Z"/>
          <w:rStyle w:val="BodyTextChar"/>
        </w:rPr>
      </w:pPr>
      <w:del w:id="928" w:author="Igor P" w:date="2016-09-28T14:09:00Z">
        <w:r w:rsidRPr="00E6131D" w:rsidDel="00CE6C53">
          <w:rPr>
            <w:rStyle w:val="BodyTextChar"/>
          </w:rPr>
          <w:delText>/t{stereo:sp3}3-</w:delText>
        </w:r>
      </w:del>
    </w:p>
    <w:p w:rsidR="00DC2E14" w:rsidRPr="00E6131D" w:rsidDel="00CE6C53" w:rsidRDefault="00DC2E14" w:rsidP="00E6131D">
      <w:pPr>
        <w:pStyle w:val="CodeStyle"/>
        <w:rPr>
          <w:del w:id="929" w:author="Igor P" w:date="2016-09-28T14:09:00Z"/>
          <w:rStyle w:val="BodyTextChar"/>
        </w:rPr>
      </w:pPr>
      <w:del w:id="930" w:author="Igor P" w:date="2016-09-28T14:09:00Z">
        <w:r w:rsidRPr="00E6131D" w:rsidDel="00CE6C53">
          <w:rPr>
            <w:rStyle w:val="BodyTextChar"/>
          </w:rPr>
          <w:delText>/m{stereo:sp3:inverted}0</w:delText>
        </w:r>
      </w:del>
    </w:p>
    <w:p w:rsidR="00DC2E14" w:rsidRPr="00E6131D" w:rsidDel="00CE6C53" w:rsidRDefault="00DC2E14" w:rsidP="00E6131D">
      <w:pPr>
        <w:pStyle w:val="CodeStyle"/>
        <w:rPr>
          <w:del w:id="931" w:author="Igor P" w:date="2016-09-28T14:09:00Z"/>
          <w:rStyle w:val="BodyTextChar"/>
        </w:rPr>
      </w:pPr>
      <w:del w:id="932" w:author="Igor P" w:date="2016-09-28T14:09:00Z">
        <w:r w:rsidRPr="00E6131D" w:rsidDel="00CE6C53">
          <w:rPr>
            <w:rStyle w:val="BodyTextChar"/>
          </w:rPr>
          <w:delText>/s{stereo:type (1=abs, 2=rel, 3=rac)}1</w:delText>
        </w:r>
      </w:del>
    </w:p>
    <w:p w:rsidR="007B1430" w:rsidDel="00CE6C53" w:rsidRDefault="007B1430" w:rsidP="00252CF7">
      <w:pPr>
        <w:pStyle w:val="CodeStyle"/>
        <w:rPr>
          <w:del w:id="933" w:author="Igor P" w:date="2016-09-28T14:09:00Z"/>
          <w:rStyle w:val="BodyTextChar"/>
          <w:b/>
        </w:rPr>
      </w:pPr>
    </w:p>
    <w:p w:rsidR="00DC2E14" w:rsidDel="00CE6C53" w:rsidRDefault="00DC2E14" w:rsidP="009F5804">
      <w:pPr>
        <w:pStyle w:val="Style1"/>
        <w:ind w:left="390"/>
        <w:rPr>
          <w:del w:id="934" w:author="Igor P" w:date="2016-09-28T14:09:00Z"/>
          <w:rStyle w:val="BodyTextChar"/>
          <w:b w:val="0"/>
        </w:rPr>
      </w:pPr>
    </w:p>
    <w:p w:rsidR="00DC2E14" w:rsidRPr="00844490" w:rsidDel="00CE6C53" w:rsidRDefault="00D740A8" w:rsidP="00844490">
      <w:pPr>
        <w:pStyle w:val="CodeStyle"/>
        <w:spacing w:before="240" w:after="120"/>
        <w:rPr>
          <w:del w:id="935" w:author="Igor P" w:date="2016-09-28T14:09:00Z"/>
          <w:rFonts w:ascii="Arial" w:hAnsi="Arial" w:cs="Arial"/>
          <w:b/>
        </w:rPr>
      </w:pPr>
      <w:bookmarkStart w:id="936" w:name="_Toc107649079"/>
      <w:bookmarkStart w:id="937" w:name="_Toc107650964"/>
      <w:del w:id="938" w:author="Igor P" w:date="2016-09-28T14:09:00Z">
        <w:r w:rsidRPr="00844490" w:rsidDel="00CE6C53">
          <w:rPr>
            <w:rFonts w:ascii="Arial" w:hAnsi="Arial" w:cs="Arial"/>
            <w:b/>
          </w:rPr>
          <w:delText xml:space="preserve">4. </w:delText>
        </w:r>
        <w:r w:rsidR="00DC2E14" w:rsidRPr="00844490" w:rsidDel="00CE6C53">
          <w:rPr>
            <w:rFonts w:ascii="Arial" w:hAnsi="Arial" w:cs="Arial"/>
            <w:b/>
          </w:rPr>
          <w:delText>Isotopic Layer</w:delText>
        </w:r>
        <w:bookmarkEnd w:id="936"/>
        <w:bookmarkEnd w:id="937"/>
      </w:del>
    </w:p>
    <w:p w:rsidR="00DC2E14" w:rsidRPr="007B1430" w:rsidDel="00CE6C53" w:rsidRDefault="00DC2E14" w:rsidP="007B1430">
      <w:pPr>
        <w:pStyle w:val="BodyText"/>
        <w:rPr>
          <w:del w:id="939" w:author="Igor P" w:date="2016-09-28T14:09:00Z"/>
          <w:rStyle w:val="BodyTextChar"/>
        </w:rPr>
      </w:pPr>
      <w:del w:id="940" w:author="Igor P" w:date="2016-09-28T14:09:00Z">
        <w:r w:rsidRPr="007B1430" w:rsidDel="00CE6C53">
          <w:rPr>
            <w:rStyle w:val="BodyTextChar"/>
          </w:rPr>
          <w:delText xml:space="preserve">This is a layer in which different isotopically labeled atoms are distinguished from each other. Mobile isotopic hydrogen atoms are listed separately. The layer also holds any changes in stereochemistry created </w:delText>
        </w:r>
        <w:r w:rsidR="00215000" w:rsidDel="00CE6C53">
          <w:rPr>
            <w:rStyle w:val="BodyTextChar"/>
          </w:rPr>
          <w:delText>by</w:delText>
        </w:r>
        <w:r w:rsidR="00215000" w:rsidRPr="007B1430" w:rsidDel="00CE6C53">
          <w:rPr>
            <w:rStyle w:val="BodyTextChar"/>
          </w:rPr>
          <w:delText xml:space="preserve"> </w:delText>
        </w:r>
        <w:r w:rsidRPr="007B1430" w:rsidDel="00CE6C53">
          <w:rPr>
            <w:rStyle w:val="BodyTextChar"/>
          </w:rPr>
          <w:delText>the presence of isotopic atoms.</w:delText>
        </w:r>
      </w:del>
    </w:p>
    <w:p w:rsidR="00DC2E14" w:rsidRPr="007B1430" w:rsidDel="00CE6C53" w:rsidRDefault="00DC2E14" w:rsidP="007B1430">
      <w:pPr>
        <w:pStyle w:val="BodyText"/>
        <w:rPr>
          <w:del w:id="941" w:author="Igor P" w:date="2016-09-28T14:09:00Z"/>
          <w:rStyle w:val="BodyTextChar"/>
        </w:rPr>
      </w:pPr>
      <w:del w:id="942" w:author="Igor P" w:date="2016-09-28T14:09:00Z">
        <w:r w:rsidRPr="007B1430" w:rsidDel="00CE6C53">
          <w:rPr>
            <w:rStyle w:val="BodyTextChar"/>
          </w:rPr>
          <w:lastRenderedPageBreak/>
          <w:delText xml:space="preserve">In the example in Figure </w:delText>
        </w:r>
        <w:r w:rsidR="007B452F" w:rsidDel="00CE6C53">
          <w:rPr>
            <w:rStyle w:val="BodyTextChar"/>
          </w:rPr>
          <w:delText>21</w:delText>
        </w:r>
        <w:r w:rsidR="00FD0ECC" w:rsidRPr="007B1430" w:rsidDel="00CE6C53">
          <w:rPr>
            <w:rStyle w:val="BodyTextChar"/>
          </w:rPr>
          <w:delText xml:space="preserve"> </w:delText>
        </w:r>
        <w:r w:rsidRPr="007B1430" w:rsidDel="00CE6C53">
          <w:rPr>
            <w:rStyle w:val="BodyTextChar"/>
          </w:rPr>
          <w:delText>the isotopic layer is:</w:delText>
        </w:r>
      </w:del>
    </w:p>
    <w:p w:rsidR="00DC2E14" w:rsidDel="00CE6C53" w:rsidRDefault="00DC2E14" w:rsidP="00E6131D">
      <w:pPr>
        <w:pStyle w:val="CodeStyle"/>
        <w:rPr>
          <w:del w:id="943" w:author="Igor P" w:date="2016-09-28T14:09:00Z"/>
          <w:rStyle w:val="BodyTextChar"/>
        </w:rPr>
      </w:pPr>
      <w:del w:id="944" w:author="Igor P" w:date="2016-09-28T14:09:00Z">
        <w:r w:rsidDel="00CE6C53">
          <w:rPr>
            <w:rStyle w:val="BodyTextChar"/>
          </w:rPr>
          <w:delText>/i{isotopic:atoms}4+1</w:delText>
        </w:r>
      </w:del>
    </w:p>
    <w:p w:rsidR="007B452F" w:rsidRPr="00844490" w:rsidDel="00CE6C53" w:rsidRDefault="00D740A8" w:rsidP="00844490">
      <w:pPr>
        <w:pStyle w:val="CodeStyle"/>
        <w:spacing w:before="240" w:after="120"/>
        <w:rPr>
          <w:del w:id="945" w:author="Igor P" w:date="2016-09-28T14:09:00Z"/>
          <w:rFonts w:ascii="Arial" w:hAnsi="Arial" w:cs="Arial"/>
          <w:b/>
        </w:rPr>
      </w:pPr>
      <w:bookmarkStart w:id="946" w:name="_Toc107649080"/>
      <w:bookmarkStart w:id="947" w:name="_Toc107650965"/>
      <w:bookmarkStart w:id="948" w:name="_Toc135208298"/>
      <w:del w:id="949" w:author="Igor P" w:date="2016-09-28T14:09:00Z">
        <w:r w:rsidRPr="00844490" w:rsidDel="00CE6C53">
          <w:rPr>
            <w:rFonts w:ascii="Arial" w:hAnsi="Arial" w:cs="Arial"/>
            <w:b/>
          </w:rPr>
          <w:delText xml:space="preserve">5. </w:delText>
        </w:r>
        <w:r w:rsidR="007B452F" w:rsidRPr="00844490" w:rsidDel="00CE6C53">
          <w:rPr>
            <w:rFonts w:ascii="Arial" w:hAnsi="Arial" w:cs="Arial"/>
            <w:b/>
          </w:rPr>
          <w:delText>Fixed-H Layer</w:delText>
        </w:r>
        <w:bookmarkEnd w:id="946"/>
        <w:bookmarkEnd w:id="947"/>
        <w:bookmarkEnd w:id="948"/>
      </w:del>
    </w:p>
    <w:p w:rsidR="007B452F" w:rsidRPr="007B452F" w:rsidDel="00CE6C53" w:rsidRDefault="00C310D9" w:rsidP="007B452F">
      <w:pPr>
        <w:pStyle w:val="BodyText"/>
        <w:rPr>
          <w:del w:id="950" w:author="Igor P" w:date="2016-09-28T14:09:00Z"/>
          <w:rStyle w:val="BodyTextChar"/>
        </w:rPr>
      </w:pPr>
      <w:del w:id="951" w:author="Igor P" w:date="2016-09-28T14:09:00Z">
        <w:r w:rsidDel="00CE6C53">
          <w:rPr>
            <w:rStyle w:val="BodyTextChar"/>
          </w:rPr>
          <w:delText xml:space="preserve">This layer (which may </w:delText>
        </w:r>
        <w:r w:rsidR="00215000" w:rsidDel="00CE6C53">
          <w:rPr>
            <w:rStyle w:val="BodyTextChar"/>
          </w:rPr>
          <w:delText xml:space="preserve">be </w:delText>
        </w:r>
        <w:r w:rsidDel="00CE6C53">
          <w:rPr>
            <w:rStyle w:val="BodyTextChar"/>
          </w:rPr>
          <w:delText xml:space="preserve">present only in non-standard InChI), </w:delText>
        </w:r>
        <w:r w:rsidR="007B452F" w:rsidRPr="007B452F" w:rsidDel="00CE6C53">
          <w:rPr>
            <w:rStyle w:val="BodyTextChar"/>
          </w:rPr>
          <w:delText xml:space="preserve">provides the location of H-atoms considered mobile in earlier layers along with any needed changes to earlier layers. </w:delText>
        </w:r>
      </w:del>
    </w:p>
    <w:p w:rsidR="007B452F" w:rsidRPr="007B452F" w:rsidDel="00CE6C53" w:rsidRDefault="007B452F" w:rsidP="007B452F">
      <w:pPr>
        <w:pStyle w:val="BodyText"/>
        <w:rPr>
          <w:del w:id="952" w:author="Igor P" w:date="2016-09-28T14:09:00Z"/>
          <w:rStyle w:val="BodyTextChar"/>
        </w:rPr>
      </w:pPr>
      <w:del w:id="953" w:author="Igor P" w:date="2016-09-28T14:09:00Z">
        <w:r w:rsidRPr="007B452F" w:rsidDel="00CE6C53">
          <w:rPr>
            <w:rStyle w:val="BodyTextChar"/>
          </w:rPr>
          <w:delText>In the example in Figure 21</w:delText>
        </w:r>
        <w:r w:rsidR="00D740A8" w:rsidDel="00CE6C53">
          <w:rPr>
            <w:rStyle w:val="BodyTextChar"/>
          </w:rPr>
          <w:delText>,</w:delText>
        </w:r>
        <w:r w:rsidRPr="007B452F" w:rsidDel="00CE6C53">
          <w:rPr>
            <w:rStyle w:val="BodyTextChar"/>
          </w:rPr>
          <w:delText xml:space="preserve"> the Fixed-H layer is:</w:delText>
        </w:r>
      </w:del>
    </w:p>
    <w:p w:rsidR="007B452F" w:rsidRPr="007B452F" w:rsidDel="00CE6C53" w:rsidRDefault="007B452F" w:rsidP="007B452F">
      <w:pPr>
        <w:pStyle w:val="Style1"/>
        <w:ind w:left="390"/>
        <w:rPr>
          <w:del w:id="954" w:author="Igor P" w:date="2016-09-28T14:09:00Z"/>
          <w:rStyle w:val="BodyTextChar"/>
          <w:b w:val="0"/>
        </w:rPr>
      </w:pPr>
    </w:p>
    <w:p w:rsidR="007B452F" w:rsidRPr="00F91655" w:rsidDel="00CE6C53" w:rsidRDefault="007B452F" w:rsidP="00E6131D">
      <w:pPr>
        <w:pStyle w:val="CodeStyle"/>
        <w:rPr>
          <w:del w:id="955" w:author="Igor P" w:date="2016-09-28T14:09:00Z"/>
          <w:rStyle w:val="BodyTextChar"/>
        </w:rPr>
      </w:pPr>
      <w:del w:id="956" w:author="Igor P" w:date="2016-09-28T14:09:00Z">
        <w:r w:rsidRPr="00F91655" w:rsidDel="00CE6C53">
          <w:rPr>
            <w:rStyle w:val="BodyTextChar"/>
          </w:rPr>
          <w:delText>/f{fixed_H:formula}C5H10NO4</w:delText>
        </w:r>
      </w:del>
    </w:p>
    <w:p w:rsidR="007B452F" w:rsidRPr="00F91655" w:rsidDel="00CE6C53" w:rsidRDefault="007B452F" w:rsidP="00E6131D">
      <w:pPr>
        <w:pStyle w:val="CodeStyle"/>
        <w:rPr>
          <w:del w:id="957" w:author="Igor P" w:date="2016-09-28T14:09:00Z"/>
          <w:rStyle w:val="BodyTextChar"/>
        </w:rPr>
      </w:pPr>
      <w:del w:id="958" w:author="Igor P" w:date="2016-09-28T14:09:00Z">
        <w:r w:rsidRPr="00F91655" w:rsidDel="00CE6C53">
          <w:rPr>
            <w:rStyle w:val="BodyTextChar"/>
          </w:rPr>
          <w:delText>/h{fixed_H:H_fixed}6-7H,9H</w:delText>
        </w:r>
      </w:del>
    </w:p>
    <w:p w:rsidR="007B452F" w:rsidDel="00CE6C53" w:rsidRDefault="007B452F" w:rsidP="00E6131D">
      <w:pPr>
        <w:pStyle w:val="CodeStyle"/>
        <w:rPr>
          <w:del w:id="959" w:author="Igor P" w:date="2016-09-28T14:09:00Z"/>
          <w:rStyle w:val="BodyTextChar"/>
        </w:rPr>
      </w:pPr>
      <w:del w:id="960" w:author="Igor P" w:date="2016-09-28T14:09:00Z">
        <w:r w:rsidDel="00CE6C53">
          <w:rPr>
            <w:rStyle w:val="BodyTextChar"/>
          </w:rPr>
          <w:delText>/q{fixed_H:charge}+1</w:delText>
        </w:r>
      </w:del>
    </w:p>
    <w:p w:rsidR="007B452F" w:rsidDel="00CE6C53" w:rsidRDefault="007B452F" w:rsidP="00E6131D">
      <w:pPr>
        <w:pStyle w:val="CodeStyle"/>
        <w:rPr>
          <w:del w:id="961" w:author="Igor P" w:date="2016-09-28T14:09:00Z"/>
          <w:rStyle w:val="BodyTextChar"/>
        </w:rPr>
      </w:pPr>
      <w:del w:id="962" w:author="Igor P" w:date="2016-09-28T14:09:00Z">
        <w:r w:rsidDel="00CE6C53">
          <w:rPr>
            <w:rStyle w:val="BodyTextChar"/>
          </w:rPr>
          <w:delText>/t{fixed_H:stereo:sp3}m</w:delText>
        </w:r>
      </w:del>
    </w:p>
    <w:p w:rsidR="007B452F" w:rsidDel="00CE6C53" w:rsidRDefault="007B452F" w:rsidP="00E6131D">
      <w:pPr>
        <w:pStyle w:val="CodeStyle"/>
        <w:rPr>
          <w:del w:id="963" w:author="Igor P" w:date="2016-09-28T14:09:00Z"/>
          <w:rStyle w:val="BodyTextChar"/>
        </w:rPr>
      </w:pPr>
      <w:del w:id="964" w:author="Igor P" w:date="2016-09-28T14:09:00Z">
        <w:r w:rsidDel="00CE6C53">
          <w:rPr>
            <w:rStyle w:val="BodyTextChar"/>
          </w:rPr>
          <w:delText>/m{fixed_H:stereo:sp3:inverted}0</w:delText>
        </w:r>
      </w:del>
    </w:p>
    <w:p w:rsidR="007B452F" w:rsidDel="00CE6C53" w:rsidRDefault="007B452F" w:rsidP="00E6131D">
      <w:pPr>
        <w:pStyle w:val="CodeStyle"/>
        <w:rPr>
          <w:del w:id="965" w:author="Igor P" w:date="2016-09-28T14:09:00Z"/>
          <w:rStyle w:val="BodyTextChar"/>
        </w:rPr>
      </w:pPr>
      <w:del w:id="966" w:author="Igor P" w:date="2016-09-28T14:09:00Z">
        <w:r w:rsidDel="00CE6C53">
          <w:rPr>
            <w:rStyle w:val="BodyTextChar"/>
          </w:rPr>
          <w:delText>/s{fixed_H:stereo:type (1=abs, 2=rel, 3=rac)}1</w:delText>
        </w:r>
      </w:del>
    </w:p>
    <w:p w:rsidR="007B452F" w:rsidDel="00CE6C53" w:rsidRDefault="007B452F" w:rsidP="00E6131D">
      <w:pPr>
        <w:pStyle w:val="CodeStyle"/>
        <w:rPr>
          <w:del w:id="967" w:author="Igor P" w:date="2016-09-28T14:09:00Z"/>
          <w:rStyle w:val="BodyTextChar"/>
        </w:rPr>
      </w:pPr>
      <w:del w:id="968" w:author="Igor P" w:date="2016-09-28T14:09:00Z">
        <w:r w:rsidDel="00CE6C53">
          <w:rPr>
            <w:rStyle w:val="BodyTextChar"/>
          </w:rPr>
          <w:delText>/i{fixed_H:isotopic:atoms}m</w:delText>
        </w:r>
      </w:del>
    </w:p>
    <w:p w:rsidR="007B452F" w:rsidDel="00CE6C53" w:rsidRDefault="007B452F" w:rsidP="007B452F">
      <w:pPr>
        <w:pStyle w:val="Style1"/>
        <w:ind w:left="390"/>
        <w:rPr>
          <w:del w:id="969" w:author="Igor P" w:date="2016-09-28T14:09:00Z"/>
          <w:rStyle w:val="BodyTextChar"/>
          <w:b w:val="0"/>
        </w:rPr>
      </w:pPr>
    </w:p>
    <w:p w:rsidR="00DC2E14" w:rsidDel="00CE6C53" w:rsidRDefault="00DC2E14" w:rsidP="009979F8">
      <w:pPr>
        <w:pStyle w:val="BodyText"/>
        <w:rPr>
          <w:del w:id="970" w:author="Igor P" w:date="2016-09-28T14:09:00Z"/>
        </w:rPr>
      </w:pPr>
      <w:del w:id="971" w:author="Igor P" w:date="2016-09-28T14:09:00Z">
        <w:r w:rsidDel="00CE6C53">
          <w:delText xml:space="preserve">Note that these names of layers are used in </w:delText>
        </w:r>
        <w:r w:rsidR="0067367F" w:rsidDel="00CE6C53">
          <w:delText xml:space="preserve">the </w:delText>
        </w:r>
        <w:r w:rsidDel="00CE6C53">
          <w:delText>annotated InChI output. In the identifier itself the layers are preceded by two characters, a ‘/’ followed by a letter.</w:delText>
        </w:r>
      </w:del>
    </w:p>
    <w:p w:rsidR="00DC2E14" w:rsidDel="00CE6C53" w:rsidRDefault="00DC2E14" w:rsidP="007B452F">
      <w:pPr>
        <w:pStyle w:val="BodyText"/>
        <w:rPr>
          <w:del w:id="972" w:author="Igor P" w:date="2016-09-28T14:09:00Z"/>
          <w:rStyle w:val="BodyTextChar"/>
        </w:rPr>
      </w:pPr>
      <w:del w:id="973" w:author="Igor P" w:date="2016-09-28T14:09:00Z">
        <w:r w:rsidDel="00CE6C53">
          <w:delText xml:space="preserve">For any input structure, the first layer will always be generated. Other layers will appear only when the input structure contains the associated information. For instance, if </w:delText>
        </w:r>
        <w:r w:rsidRPr="00215000" w:rsidDel="00CE6C53">
          <w:rPr>
            <w:i/>
          </w:rPr>
          <w:delText>Z/E</w:delText>
        </w:r>
        <w:r w:rsidDel="00CE6C53">
          <w:delText xml:space="preserve"> stereochemistry, but not sp</w:delText>
        </w:r>
        <w:r w:rsidDel="00CE6C53">
          <w:rPr>
            <w:vertAlign w:val="superscript"/>
          </w:rPr>
          <w:delText>3</w:delText>
        </w:r>
        <w:r w:rsidDel="00CE6C53">
          <w:delText xml:space="preserve"> stereochemistry is entered, only the </w:delText>
        </w:r>
        <w:r w:rsidRPr="00215000" w:rsidDel="00CE6C53">
          <w:rPr>
            <w:i/>
          </w:rPr>
          <w:delText>Z/E</w:delText>
        </w:r>
        <w:r w:rsidDel="00CE6C53">
          <w:delText xml:space="preserve"> (sp</w:delText>
        </w:r>
        <w:r w:rsidDel="00CE6C53">
          <w:rPr>
            <w:vertAlign w:val="superscript"/>
          </w:rPr>
          <w:delText>2</w:delText>
        </w:r>
        <w:r w:rsidDel="00CE6C53">
          <w:delText xml:space="preserve">) stereochemistry sublayer will be represented. </w:delText>
        </w:r>
      </w:del>
    </w:p>
    <w:p w:rsidR="00DC2E14" w:rsidDel="00CE6C53" w:rsidRDefault="00DC2E14" w:rsidP="007B452F">
      <w:pPr>
        <w:pStyle w:val="BodyText"/>
        <w:rPr>
          <w:del w:id="974" w:author="Igor P" w:date="2016-09-28T14:09:00Z"/>
          <w:rStyle w:val="BodyTextChar"/>
        </w:rPr>
      </w:pPr>
      <w:del w:id="975" w:author="Igor P" w:date="2016-09-28T14:09:00Z">
        <w:r w:rsidDel="00CE6C53">
          <w:rPr>
            <w:rStyle w:val="BodyTextChar"/>
          </w:rPr>
          <w:delText>The contents of a layer may depend on prior layers. For instance, the stereochemical layer uses identification numbers of atoms defined in the formula layer.</w:delText>
        </w:r>
      </w:del>
    </w:p>
    <w:p w:rsidR="00DC2E14" w:rsidDel="00CE6C53" w:rsidRDefault="00DC2E14" w:rsidP="007B452F">
      <w:pPr>
        <w:pStyle w:val="BodyText"/>
        <w:rPr>
          <w:del w:id="976" w:author="Igor P" w:date="2016-09-28T14:09:00Z"/>
          <w:rStyle w:val="BodyTextChar"/>
        </w:rPr>
      </w:pPr>
      <w:del w:id="977" w:author="Igor P" w:date="2016-09-28T14:09:00Z">
        <w:r w:rsidDel="00CE6C53">
          <w:rPr>
            <w:rStyle w:val="BodyTextChar"/>
          </w:rPr>
          <w:delText>The Charge layer is simply the overall charge of the component, hence is independent of the other layers. It is possible to extend this layer by adding other ‘whole molecule’ attributes, such as electronically excited state, vibrational/rotational state and state of aggregation (phase).</w:delText>
        </w:r>
      </w:del>
    </w:p>
    <w:p w:rsidR="00DC2E14" w:rsidDel="00CE6C53" w:rsidRDefault="00DC2E14" w:rsidP="007B1430">
      <w:pPr>
        <w:pStyle w:val="BodyText"/>
        <w:rPr>
          <w:del w:id="978" w:author="Igor P" w:date="2016-09-28T14:09:00Z"/>
          <w:rStyle w:val="BodyTextChar"/>
        </w:rPr>
      </w:pPr>
      <w:del w:id="979" w:author="Igor P" w:date="2016-09-28T14:09:00Z">
        <w:r w:rsidDel="00CE6C53">
          <w:rPr>
            <w:rStyle w:val="BodyTextChar"/>
          </w:rPr>
          <w:delText xml:space="preserve">The Protons layer refers to the entire structure. The specific state of protonation (or deprotonation) may be ignored by omitting this layer. </w:delText>
        </w:r>
      </w:del>
    </w:p>
    <w:p w:rsidR="00DC2E14" w:rsidDel="00CE6C53" w:rsidRDefault="00DC2E14">
      <w:pPr>
        <w:pStyle w:val="Heading1"/>
        <w:keepLines/>
        <w:rPr>
          <w:del w:id="980" w:author="Igor P" w:date="2016-09-28T14:09:00Z"/>
        </w:rPr>
      </w:pPr>
      <w:bookmarkStart w:id="981" w:name="_Toc107649081"/>
      <w:bookmarkStart w:id="982" w:name="_Toc107650966"/>
      <w:del w:id="983" w:author="Igor P" w:date="2016-09-28T14:09:00Z">
        <w:r w:rsidDel="00CE6C53">
          <w:lastRenderedPageBreak/>
          <w:delText>VI. OUTPUT TEXT FORMAT</w:delText>
        </w:r>
        <w:bookmarkEnd w:id="981"/>
        <w:bookmarkEnd w:id="982"/>
      </w:del>
    </w:p>
    <w:p w:rsidR="00DC2E14" w:rsidDel="00CE6C53" w:rsidRDefault="00DC2E14" w:rsidP="007B1430">
      <w:pPr>
        <w:pStyle w:val="BodyText"/>
        <w:rPr>
          <w:del w:id="984" w:author="Igor P" w:date="2016-09-28T14:09:00Z"/>
          <w:rStyle w:val="BodyTextChar"/>
        </w:rPr>
      </w:pPr>
      <w:del w:id="985" w:author="Igor P" w:date="2016-09-28T14:09:00Z">
        <w:r w:rsidDel="00CE6C53">
          <w:rPr>
            <w:rStyle w:val="BodyTextChar"/>
          </w:rPr>
          <w:delText xml:space="preserve">The text output from the InChI program is written in plain text format as described below. This text is visible in the lower region of the main window and in the text file generated by selecting ‘Write Result’ in the main window. </w:delText>
        </w:r>
      </w:del>
    </w:p>
    <w:p w:rsidR="00DC2E14" w:rsidDel="00CE6C53" w:rsidRDefault="00DC2E14" w:rsidP="007B1430">
      <w:pPr>
        <w:pStyle w:val="BodyText"/>
        <w:rPr>
          <w:del w:id="986" w:author="Igor P" w:date="2016-09-28T14:09:00Z"/>
          <w:rStyle w:val="BodyTextChar"/>
        </w:rPr>
      </w:pPr>
      <w:del w:id="987" w:author="Igor P" w:date="2016-09-28T14:09:00Z">
        <w:r w:rsidDel="00CE6C53">
          <w:rPr>
            <w:rStyle w:val="BodyTextChar"/>
          </w:rPr>
          <w:delText>Note that InChI for a substance is strictly defined as a string of characters composed of a series of text fields. The specific text format described here is meant only for those interested in the details of the representation and is not required for effective use of the InChI</w:delText>
        </w:r>
        <w:r w:rsidR="00844490" w:rsidDel="00CE6C53">
          <w:rPr>
            <w:rStyle w:val="BodyTextChar"/>
          </w:rPr>
          <w:delText xml:space="preserve"> (for more details consult </w:delText>
        </w:r>
        <w:r w:rsidR="00215000" w:rsidDel="00CE6C53">
          <w:rPr>
            <w:rStyle w:val="BodyTextChar"/>
          </w:rPr>
          <w:delText xml:space="preserve">the </w:delText>
        </w:r>
        <w:r w:rsidR="00844490" w:rsidDel="00CE6C53">
          <w:rPr>
            <w:rStyle w:val="BodyTextChar"/>
          </w:rPr>
          <w:delText>Technical Manual)</w:delText>
        </w:r>
        <w:r w:rsidDel="00CE6C53">
          <w:rPr>
            <w:rStyle w:val="BodyTextChar"/>
          </w:rPr>
          <w:delText xml:space="preserve">. </w:delText>
        </w:r>
      </w:del>
    </w:p>
    <w:p w:rsidR="00DC2E14" w:rsidDel="00CE6C53" w:rsidRDefault="00DC2E14" w:rsidP="007B1430">
      <w:pPr>
        <w:pStyle w:val="BodyText"/>
        <w:rPr>
          <w:del w:id="988" w:author="Igor P" w:date="2016-09-28T14:09:00Z"/>
          <w:rStyle w:val="BodyTextChar"/>
        </w:rPr>
      </w:pPr>
      <w:del w:id="989" w:author="Igor P" w:date="2016-09-28T14:09:00Z">
        <w:r w:rsidDel="00CE6C53">
          <w:rPr>
            <w:rStyle w:val="BodyTextChar"/>
          </w:rPr>
          <w:delText>The actual fields present in a given representation will depend on the information present in the input structure and the intent of the structure author. If, for instance, it is desired to represent a structure with mobile H-atoms, a fixed H-atom layer is not generated. If a structure cannot have stereoisomers, no stereo layers will be present.</w:delText>
        </w:r>
      </w:del>
    </w:p>
    <w:p w:rsidR="00DC2E14" w:rsidDel="00CE6C53" w:rsidRDefault="00DC2E14" w:rsidP="007B1430">
      <w:pPr>
        <w:pStyle w:val="BodyText"/>
        <w:rPr>
          <w:del w:id="990" w:author="Igor P" w:date="2016-09-28T14:09:00Z"/>
          <w:rStyle w:val="BodyTextChar"/>
        </w:rPr>
      </w:pPr>
      <w:del w:id="991" w:author="Igor P" w:date="2016-09-28T14:09:00Z">
        <w:r w:rsidDel="00CE6C53">
          <w:rPr>
            <w:rStyle w:val="BodyTextChar"/>
          </w:rPr>
          <w:delText>All text output originating from a single chemical substance input (structure file) is provided in</w:delText>
        </w:r>
        <w:r w:rsidR="00F2361B" w:rsidDel="00CE6C53">
          <w:rPr>
            <w:rStyle w:val="BodyTextChar"/>
          </w:rPr>
          <w:delText xml:space="preserve"> up to four</w:delText>
        </w:r>
        <w:r w:rsidDel="00CE6C53">
          <w:rPr>
            <w:rStyle w:val="BodyTextChar"/>
          </w:rPr>
          <w:delText xml:space="preserve"> lines</w:delText>
        </w:r>
        <w:r w:rsidR="00F2361B" w:rsidDel="00CE6C53">
          <w:rPr>
            <w:rStyle w:val="BodyTextChar"/>
          </w:rPr>
          <w:delText>; all lines except the second one may be suppressed</w:delText>
        </w:r>
        <w:r w:rsidDel="00CE6C53">
          <w:rPr>
            <w:rStyle w:val="BodyTextChar"/>
          </w:rPr>
          <w:delText>:</w:delText>
        </w:r>
      </w:del>
    </w:p>
    <w:p w:rsidR="00DC2E14" w:rsidDel="00CE6C53" w:rsidRDefault="00DC2E14">
      <w:pPr>
        <w:rPr>
          <w:del w:id="992" w:author="Igor P" w:date="2016-09-28T14:09:00Z"/>
          <w:rStyle w:val="BodyTextChar"/>
        </w:rPr>
      </w:pPr>
    </w:p>
    <w:p w:rsidR="00DC2E14" w:rsidRPr="00D81217" w:rsidDel="00CE6C53" w:rsidRDefault="00DC2E14" w:rsidP="00D81217">
      <w:pPr>
        <w:pStyle w:val="CodeStyle"/>
        <w:rPr>
          <w:del w:id="993" w:author="Igor P" w:date="2016-09-28T14:09:00Z"/>
          <w:rStyle w:val="BodyTextChar"/>
        </w:rPr>
      </w:pPr>
      <w:del w:id="994" w:author="Igor P" w:date="2016-09-28T14:09:00Z">
        <w:r w:rsidRPr="00D81217" w:rsidDel="00CE6C53">
          <w:rPr>
            <w:rStyle w:val="BodyTextChar"/>
          </w:rPr>
          <w:delText xml:space="preserve">Structure NUMBER. </w:delText>
        </w:r>
        <w:r w:rsidRPr="00D81217" w:rsidDel="00CE6C53">
          <w:delText>STRUCTURE_ID_HEADER</w:delText>
        </w:r>
        <w:r w:rsidRPr="00D81217" w:rsidDel="00CE6C53">
          <w:rPr>
            <w:rStyle w:val="BodyTextChar"/>
          </w:rPr>
          <w:delText xml:space="preserve"> =VALUE</w:delText>
        </w:r>
      </w:del>
    </w:p>
    <w:p w:rsidR="00DC2E14" w:rsidRPr="00D81217" w:rsidDel="00CE6C53" w:rsidRDefault="00DC2E14" w:rsidP="00D81217">
      <w:pPr>
        <w:pStyle w:val="CodeStyle"/>
        <w:rPr>
          <w:del w:id="995" w:author="Igor P" w:date="2016-09-28T14:09:00Z"/>
          <w:rStyle w:val="BodyTextChar"/>
        </w:rPr>
      </w:pPr>
      <w:del w:id="996" w:author="Igor P" w:date="2016-09-28T14:09:00Z">
        <w:r w:rsidRPr="00D81217" w:rsidDel="00CE6C53">
          <w:rPr>
            <w:rStyle w:val="BodyTextChar"/>
          </w:rPr>
          <w:delText>InChI=1/…</w:delText>
        </w:r>
        <w:r w:rsidR="009C79B9" w:rsidDel="00CE6C53">
          <w:rPr>
            <w:rStyle w:val="BodyTextChar"/>
          </w:rPr>
          <w:delText xml:space="preserve"> </w:delText>
        </w:r>
        <w:r w:rsidR="009C79B9" w:rsidRPr="009C79B9" w:rsidDel="00CE6C53">
          <w:rPr>
            <w:rStyle w:val="BodyTextChar"/>
            <w:i/>
          </w:rPr>
          <w:delText>or</w:delText>
        </w:r>
        <w:r w:rsidR="009C79B9" w:rsidDel="00CE6C53">
          <w:rPr>
            <w:rStyle w:val="BodyTextChar"/>
          </w:rPr>
          <w:delText xml:space="preserve"> </w:delText>
        </w:r>
        <w:r w:rsidR="009C79B9" w:rsidRPr="00D81217" w:rsidDel="00CE6C53">
          <w:rPr>
            <w:rStyle w:val="BodyTextChar"/>
          </w:rPr>
          <w:delText>InChI=1</w:delText>
        </w:r>
        <w:r w:rsidR="009C79B9" w:rsidDel="00CE6C53">
          <w:rPr>
            <w:rStyle w:val="BodyTextChar"/>
          </w:rPr>
          <w:delText>S</w:delText>
        </w:r>
        <w:r w:rsidR="009C79B9" w:rsidRPr="00D81217" w:rsidDel="00CE6C53">
          <w:rPr>
            <w:rStyle w:val="BodyTextChar"/>
          </w:rPr>
          <w:delText>/…</w:delText>
        </w:r>
      </w:del>
    </w:p>
    <w:p w:rsidR="00DC2E14" w:rsidRPr="00D81217" w:rsidDel="00CE6C53" w:rsidRDefault="00DC2E14" w:rsidP="00D81217">
      <w:pPr>
        <w:pStyle w:val="CodeStyle"/>
        <w:rPr>
          <w:del w:id="997" w:author="Igor P" w:date="2016-09-28T14:09:00Z"/>
          <w:rStyle w:val="BodyTextChar"/>
        </w:rPr>
      </w:pPr>
      <w:del w:id="998" w:author="Igor P" w:date="2016-09-28T14:09:00Z">
        <w:r w:rsidRPr="00D81217" w:rsidDel="00CE6C53">
          <w:rPr>
            <w:rStyle w:val="BodyTextChar"/>
          </w:rPr>
          <w:delText>AuxInfo=1/…</w:delText>
        </w:r>
      </w:del>
    </w:p>
    <w:p w:rsidR="00F2361B" w:rsidRPr="00D81217" w:rsidDel="00CE6C53" w:rsidRDefault="00F2361B" w:rsidP="00D81217">
      <w:pPr>
        <w:pStyle w:val="CodeStyle"/>
        <w:rPr>
          <w:del w:id="999" w:author="Igor P" w:date="2016-09-28T14:09:00Z"/>
          <w:rStyle w:val="BodyTextChar"/>
        </w:rPr>
      </w:pPr>
      <w:del w:id="1000" w:author="Igor P" w:date="2016-09-28T14:09:00Z">
        <w:r w:rsidRPr="00D81217" w:rsidDel="00CE6C53">
          <w:rPr>
            <w:rStyle w:val="BodyTextChar"/>
          </w:rPr>
          <w:delText>InChIKey=…</w:delText>
        </w:r>
      </w:del>
    </w:p>
    <w:p w:rsidR="00DC2E14" w:rsidDel="00CE6C53" w:rsidRDefault="00DC2E14">
      <w:pPr>
        <w:rPr>
          <w:del w:id="1001" w:author="Igor P" w:date="2016-09-28T14:09:00Z"/>
          <w:rStyle w:val="BodyTextChar"/>
        </w:rPr>
      </w:pPr>
    </w:p>
    <w:p w:rsidR="00DC2E14" w:rsidDel="00CE6C53" w:rsidRDefault="00DC2E14" w:rsidP="007B1430">
      <w:pPr>
        <w:pStyle w:val="BodyText"/>
        <w:rPr>
          <w:del w:id="1002" w:author="Igor P" w:date="2016-09-28T14:09:00Z"/>
          <w:rStyle w:val="BodyTextChar"/>
        </w:rPr>
      </w:pPr>
      <w:del w:id="1003" w:author="Igor P" w:date="2016-09-28T14:09:00Z">
        <w:r w:rsidDel="00CE6C53">
          <w:rPr>
            <w:rStyle w:val="BodyTextChar"/>
          </w:rPr>
          <w:delText>where NUMBER is the sequence number of the structure in the input file. When Molfiles or SDfiles are used and a “</w:delText>
        </w:r>
        <w:r w:rsidDel="00CE6C53">
          <w:delText>STRUCTURE_ID_HEADER</w:delText>
        </w:r>
        <w:r w:rsidDel="00CE6C53">
          <w:rPr>
            <w:rStyle w:val="BodyTextChar"/>
          </w:rPr>
          <w:delText xml:space="preserve">” has been entered in the “Structure ID Header” field in the input dialog box (see Chemical Structure Input section above), VALUE represents the contents of that field. If the field was left blank then </w:delText>
        </w:r>
        <w:r w:rsidDel="00CE6C53">
          <w:delText>STRUCTURE_ID_HEADER</w:delText>
        </w:r>
        <w:r w:rsidDel="00CE6C53">
          <w:rPr>
            <w:rStyle w:val="BodyTextChar"/>
          </w:rPr>
          <w:delText>=VALUE is omitted. The output AuxInfo line is optional.</w:delText>
        </w:r>
        <w:r w:rsidR="00F2361B" w:rsidDel="00CE6C53">
          <w:rPr>
            <w:rStyle w:val="BodyTextChar"/>
          </w:rPr>
          <w:delText xml:space="preserve"> The Tabbed option produces output </w:delText>
        </w:r>
        <w:r w:rsidR="00143507" w:rsidDel="00CE6C53">
          <w:rPr>
            <w:rStyle w:val="BodyTextChar"/>
          </w:rPr>
          <w:delText xml:space="preserve">of the same items merged </w:delText>
        </w:r>
        <w:r w:rsidR="00F2361B" w:rsidDel="00CE6C53">
          <w:rPr>
            <w:rStyle w:val="BodyTextChar"/>
          </w:rPr>
          <w:delText>in one line with tab characters as separators.</w:delText>
        </w:r>
      </w:del>
    </w:p>
    <w:p w:rsidR="00DC2E14" w:rsidDel="00CE6C53" w:rsidRDefault="00DC2E14" w:rsidP="009F5804">
      <w:pPr>
        <w:pStyle w:val="Heading2"/>
        <w:keepNext w:val="0"/>
        <w:rPr>
          <w:del w:id="1004" w:author="Igor P" w:date="2016-09-28T14:09:00Z"/>
          <w:b w:val="0"/>
        </w:rPr>
      </w:pPr>
      <w:bookmarkStart w:id="1005" w:name="_Toc107649082"/>
      <w:bookmarkStart w:id="1006" w:name="_Toc107650967"/>
      <w:del w:id="1007" w:author="Igor P" w:date="2016-09-28T14:09:00Z">
        <w:r w:rsidDel="00CE6C53">
          <w:delText xml:space="preserve">InChI </w:delText>
        </w:r>
        <w:bookmarkEnd w:id="1005"/>
        <w:bookmarkEnd w:id="1006"/>
        <w:r w:rsidR="00AF7895" w:rsidDel="00CE6C53">
          <w:delText>string</w:delText>
        </w:r>
      </w:del>
    </w:p>
    <w:p w:rsidR="00DC2E14" w:rsidDel="00CE6C53" w:rsidRDefault="00DC2E14" w:rsidP="007B1430">
      <w:pPr>
        <w:pStyle w:val="BodyText"/>
        <w:rPr>
          <w:del w:id="1008" w:author="Igor P" w:date="2016-09-28T14:09:00Z"/>
          <w:rStyle w:val="BodyTextChar"/>
        </w:rPr>
      </w:pPr>
      <w:del w:id="1009" w:author="Igor P" w:date="2016-09-28T14:09:00Z">
        <w:r w:rsidDel="00CE6C53">
          <w:rPr>
            <w:rStyle w:val="BodyTextChar"/>
          </w:rPr>
          <w:lastRenderedPageBreak/>
          <w:delText>Following the /? InChI delimited tags are individual layer values. Curly braces contain annotations (the values for each layer follow the closing curly brace)</w:delText>
        </w:r>
        <w:r w:rsidR="00696874" w:rsidDel="00CE6C53">
          <w:rPr>
            <w:rStyle w:val="BodyTextChar"/>
          </w:rPr>
          <w:delText>.</w:delText>
        </w:r>
      </w:del>
    </w:p>
    <w:p w:rsidR="00DC2E14" w:rsidDel="00CE6C53" w:rsidRDefault="00DC2E14">
      <w:pPr>
        <w:rPr>
          <w:del w:id="1010" w:author="Igor P" w:date="2016-09-28T14:09:00Z"/>
          <w:rStyle w:val="BodyTextChar"/>
        </w:rPr>
      </w:pPr>
    </w:p>
    <w:p w:rsidR="00DC2E14" w:rsidRPr="00696874" w:rsidDel="00CE6C53" w:rsidRDefault="00DC2E14" w:rsidP="00696874">
      <w:pPr>
        <w:pStyle w:val="BodyText"/>
        <w:keepNext/>
        <w:keepLines/>
        <w:overflowPunct w:val="0"/>
        <w:autoSpaceDE w:val="0"/>
        <w:autoSpaceDN w:val="0"/>
        <w:adjustRightInd w:val="0"/>
        <w:spacing w:before="0" w:line="240" w:lineRule="auto"/>
        <w:jc w:val="left"/>
        <w:textAlignment w:val="baseline"/>
        <w:rPr>
          <w:del w:id="1011" w:author="Igor P" w:date="2016-09-28T14:09:00Z"/>
          <w:rStyle w:val="BodyTextChar"/>
          <w:rFonts w:ascii="Courier New" w:hAnsi="Courier New" w:cs="Courier New"/>
          <w:sz w:val="20"/>
          <w:szCs w:val="20"/>
        </w:rPr>
      </w:pPr>
      <w:del w:id="1012" w:author="Igor P" w:date="2016-09-28T14:09:00Z">
        <w:r w:rsidRPr="00696874" w:rsidDel="00CE6C53">
          <w:rPr>
            <w:rStyle w:val="BodyTextChar"/>
            <w:rFonts w:ascii="Courier New" w:hAnsi="Courier New" w:cs="Courier New"/>
            <w:sz w:val="20"/>
            <w:szCs w:val="20"/>
            <w:u w:val="single"/>
          </w:rPr>
          <w:delText>Main Layer</w:delText>
        </w:r>
        <w:r w:rsidRPr="00696874" w:rsidDel="00CE6C53">
          <w:rPr>
            <w:rStyle w:val="BodyTextChar"/>
            <w:rFonts w:ascii="Courier New" w:hAnsi="Courier New" w:cs="Courier New"/>
            <w:sz w:val="20"/>
            <w:szCs w:val="20"/>
          </w:rPr>
          <w:delText xml:space="preserve"> (immediately follows the InChI version)</w:delText>
        </w:r>
      </w:del>
    </w:p>
    <w:p w:rsidR="00DC2E14" w:rsidDel="00CE6C53" w:rsidRDefault="00DC2E14">
      <w:pPr>
        <w:pStyle w:val="HTMLPreformatted"/>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del w:id="1013" w:author="Igor P" w:date="2016-09-28T14:09:00Z"/>
          <w:sz w:val="18"/>
          <w:szCs w:val="18"/>
        </w:rPr>
      </w:pPr>
      <w:del w:id="1014" w:author="Igor P" w:date="2016-09-28T14:09:00Z">
        <w:r w:rsidDel="00CE6C53">
          <w:rPr>
            <w:sz w:val="18"/>
            <w:szCs w:val="18"/>
          </w:rPr>
          <w:delText>/{formula}</w:delText>
        </w:r>
      </w:del>
    </w:p>
    <w:p w:rsidR="00DC2E14" w:rsidDel="00CE6C53" w:rsidRDefault="00DC2E14">
      <w:pPr>
        <w:pStyle w:val="HTMLPreformatted"/>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del w:id="1015" w:author="Igor P" w:date="2016-09-28T14:09:00Z"/>
          <w:sz w:val="18"/>
          <w:szCs w:val="18"/>
        </w:rPr>
      </w:pPr>
      <w:del w:id="1016" w:author="Igor P" w:date="2016-09-28T14:09:00Z">
        <w:r w:rsidDel="00CE6C53">
          <w:rPr>
            <w:sz w:val="18"/>
            <w:szCs w:val="18"/>
          </w:rPr>
          <w:delText>/c{connections}</w:delText>
        </w:r>
      </w:del>
    </w:p>
    <w:p w:rsidR="00DC2E14" w:rsidDel="00CE6C53" w:rsidRDefault="00DC2E14">
      <w:pPr>
        <w:pStyle w:val="HTMLPreformatted"/>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del w:id="1017" w:author="Igor P" w:date="2016-09-28T14:09:00Z"/>
          <w:sz w:val="18"/>
          <w:szCs w:val="18"/>
        </w:rPr>
      </w:pPr>
      <w:del w:id="1018" w:author="Igor P" w:date="2016-09-28T14:09:00Z">
        <w:r w:rsidDel="00CE6C53">
          <w:rPr>
            <w:sz w:val="18"/>
            <w:szCs w:val="18"/>
          </w:rPr>
          <w:delText>/h{H_atoms}</w:delText>
        </w:r>
      </w:del>
    </w:p>
    <w:p w:rsidR="00DC2E14" w:rsidDel="00CE6C53" w:rsidRDefault="00DC2E14">
      <w:pPr>
        <w:pStyle w:val="HTMLPreformatted"/>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del w:id="1019" w:author="Igor P" w:date="2016-09-28T14:09:00Z"/>
          <w:rStyle w:val="BodyTextChar"/>
        </w:rPr>
      </w:pPr>
      <w:del w:id="1020" w:author="Igor P" w:date="2016-09-28T14:09:00Z">
        <w:r w:rsidRPr="00696874" w:rsidDel="00CE6C53">
          <w:rPr>
            <w:rStyle w:val="BodyTextChar"/>
            <w:u w:val="single"/>
          </w:rPr>
          <w:delText>Charge layer</w:delText>
        </w:r>
      </w:del>
    </w:p>
    <w:p w:rsidR="00DC2E14" w:rsidDel="00CE6C53" w:rsidRDefault="00DC2E14">
      <w:pPr>
        <w:pStyle w:val="HTMLPreformatted"/>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del w:id="1021" w:author="Igor P" w:date="2016-09-28T14:09:00Z"/>
          <w:sz w:val="18"/>
          <w:szCs w:val="18"/>
        </w:rPr>
      </w:pPr>
      <w:del w:id="1022" w:author="Igor P" w:date="2016-09-28T14:09:00Z">
        <w:r w:rsidDel="00CE6C53">
          <w:rPr>
            <w:sz w:val="18"/>
            <w:szCs w:val="18"/>
          </w:rPr>
          <w:delText>/q{charge}</w:delText>
        </w:r>
      </w:del>
    </w:p>
    <w:p w:rsidR="00DC2E14" w:rsidDel="00CE6C53" w:rsidRDefault="00DC2E14">
      <w:pPr>
        <w:pStyle w:val="HTMLPreformatted"/>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del w:id="1023" w:author="Igor P" w:date="2016-09-28T14:09:00Z"/>
          <w:sz w:val="18"/>
          <w:szCs w:val="18"/>
        </w:rPr>
      </w:pPr>
      <w:del w:id="1024" w:author="Igor P" w:date="2016-09-28T14:09:00Z">
        <w:r w:rsidDel="00CE6C53">
          <w:rPr>
            <w:sz w:val="18"/>
            <w:szCs w:val="18"/>
          </w:rPr>
          <w:delText>/p{protons}</w:delText>
        </w:r>
      </w:del>
    </w:p>
    <w:p w:rsidR="00DC2E14" w:rsidDel="00CE6C53" w:rsidRDefault="00DC2E14" w:rsidP="00696874">
      <w:pPr>
        <w:pStyle w:val="HTMLPreformatted"/>
        <w:keepNext/>
        <w:keepLines/>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del w:id="1025" w:author="Igor P" w:date="2016-09-28T14:09:00Z"/>
          <w:rStyle w:val="BodyTextChar"/>
        </w:rPr>
      </w:pPr>
      <w:del w:id="1026" w:author="Igor P" w:date="2016-09-28T14:09:00Z">
        <w:r w:rsidRPr="00696874" w:rsidDel="00CE6C53">
          <w:rPr>
            <w:rStyle w:val="BodyTextChar"/>
            <w:u w:val="single"/>
          </w:rPr>
          <w:delText>Stereo layer</w:delText>
        </w:r>
      </w:del>
    </w:p>
    <w:p w:rsidR="00DC2E14" w:rsidDel="00CE6C53" w:rsidRDefault="00DC2E14">
      <w:pPr>
        <w:pStyle w:val="HTMLPreformatted"/>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del w:id="1027" w:author="Igor P" w:date="2016-09-28T14:09:00Z"/>
          <w:sz w:val="18"/>
          <w:szCs w:val="18"/>
        </w:rPr>
      </w:pPr>
      <w:del w:id="1028" w:author="Igor P" w:date="2016-09-28T14:09:00Z">
        <w:r w:rsidDel="00CE6C53">
          <w:rPr>
            <w:sz w:val="18"/>
            <w:szCs w:val="18"/>
          </w:rPr>
          <w:delText>/b{stereo:dbond}</w:delText>
        </w:r>
      </w:del>
    </w:p>
    <w:p w:rsidR="00DC2E14" w:rsidDel="00CE6C53" w:rsidRDefault="00DC2E14">
      <w:pPr>
        <w:pStyle w:val="HTMLPreformatted"/>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del w:id="1029" w:author="Igor P" w:date="2016-09-28T14:09:00Z"/>
          <w:sz w:val="18"/>
          <w:szCs w:val="18"/>
        </w:rPr>
      </w:pPr>
      <w:del w:id="1030" w:author="Igor P" w:date="2016-09-28T14:09:00Z">
        <w:r w:rsidDel="00CE6C53">
          <w:rPr>
            <w:sz w:val="18"/>
            <w:szCs w:val="18"/>
          </w:rPr>
          <w:delText>/t{stereo:sp3}</w:delText>
        </w:r>
      </w:del>
    </w:p>
    <w:p w:rsidR="00DC2E14" w:rsidDel="00CE6C53" w:rsidRDefault="00DC2E14">
      <w:pPr>
        <w:pStyle w:val="HTMLPreformatted"/>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del w:id="1031" w:author="Igor P" w:date="2016-09-28T14:09:00Z"/>
          <w:sz w:val="18"/>
          <w:szCs w:val="18"/>
        </w:rPr>
      </w:pPr>
      <w:del w:id="1032" w:author="Igor P" w:date="2016-09-28T14:09:00Z">
        <w:r w:rsidDel="00CE6C53">
          <w:rPr>
            <w:sz w:val="18"/>
            <w:szCs w:val="18"/>
          </w:rPr>
          <w:delText>/m{stereo:sp3:inverted}</w:delText>
        </w:r>
      </w:del>
    </w:p>
    <w:p w:rsidR="00DC2E14" w:rsidDel="00CE6C53" w:rsidRDefault="00DC2E14">
      <w:pPr>
        <w:pStyle w:val="HTMLPreformatted"/>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del w:id="1033" w:author="Igor P" w:date="2016-09-28T14:09:00Z"/>
          <w:sz w:val="18"/>
          <w:szCs w:val="18"/>
        </w:rPr>
      </w:pPr>
      <w:del w:id="1034" w:author="Igor P" w:date="2016-09-28T14:09:00Z">
        <w:r w:rsidDel="00CE6C53">
          <w:rPr>
            <w:sz w:val="18"/>
            <w:szCs w:val="18"/>
          </w:rPr>
          <w:delText>/s{stereo:type (1=abs, 2=rel, 3=rac)}</w:delText>
        </w:r>
      </w:del>
    </w:p>
    <w:p w:rsidR="00DC2E14" w:rsidRPr="00696874" w:rsidDel="00CE6C53" w:rsidRDefault="00DC2E14">
      <w:pPr>
        <w:pStyle w:val="HTMLPreformatted"/>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del w:id="1035" w:author="Igor P" w:date="2016-09-28T14:09:00Z"/>
          <w:rStyle w:val="BodyTextChar"/>
          <w:u w:val="single"/>
        </w:rPr>
      </w:pPr>
      <w:del w:id="1036" w:author="Igor P" w:date="2016-09-28T14:09:00Z">
        <w:r w:rsidRPr="00696874" w:rsidDel="00CE6C53">
          <w:rPr>
            <w:rStyle w:val="BodyTextChar"/>
            <w:u w:val="single"/>
          </w:rPr>
          <w:delText>Isotopic Layer</w:delText>
        </w:r>
      </w:del>
    </w:p>
    <w:p w:rsidR="00DC2E14" w:rsidDel="00CE6C53" w:rsidRDefault="00DC2E14">
      <w:pPr>
        <w:pStyle w:val="HTMLPreformatted"/>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del w:id="1037" w:author="Igor P" w:date="2016-09-28T14:09:00Z"/>
          <w:sz w:val="18"/>
          <w:szCs w:val="18"/>
        </w:rPr>
      </w:pPr>
      <w:del w:id="1038" w:author="Igor P" w:date="2016-09-28T14:09:00Z">
        <w:r w:rsidDel="00CE6C53">
          <w:rPr>
            <w:sz w:val="18"/>
            <w:szCs w:val="18"/>
          </w:rPr>
          <w:delText>/i{isotopic:atoms}*</w:delText>
        </w:r>
      </w:del>
    </w:p>
    <w:p w:rsidR="00DC2E14" w:rsidDel="00CE6C53" w:rsidRDefault="00DC2E14">
      <w:pPr>
        <w:pStyle w:val="HTMLPreformatted"/>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del w:id="1039" w:author="Igor P" w:date="2016-09-28T14:09:00Z"/>
          <w:sz w:val="18"/>
          <w:szCs w:val="18"/>
        </w:rPr>
      </w:pPr>
      <w:del w:id="1040" w:author="Igor P" w:date="2016-09-28T14:09:00Z">
        <w:r w:rsidDel="00CE6C53">
          <w:rPr>
            <w:sz w:val="18"/>
            <w:szCs w:val="18"/>
          </w:rPr>
          <w:delText>/h{isotopic:exchangeable_H}</w:delText>
        </w:r>
      </w:del>
    </w:p>
    <w:p w:rsidR="00DC2E14" w:rsidDel="00CE6C53" w:rsidRDefault="00DC2E14">
      <w:pPr>
        <w:pStyle w:val="HTMLPreformatted"/>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del w:id="1041" w:author="Igor P" w:date="2016-09-28T14:09:00Z"/>
          <w:sz w:val="18"/>
          <w:szCs w:val="18"/>
        </w:rPr>
      </w:pPr>
      <w:del w:id="1042" w:author="Igor P" w:date="2016-09-28T14:09:00Z">
        <w:r w:rsidDel="00CE6C53">
          <w:rPr>
            <w:sz w:val="18"/>
            <w:szCs w:val="18"/>
          </w:rPr>
          <w:delText>/b{isotopic:stereo:dbond}</w:delText>
        </w:r>
      </w:del>
    </w:p>
    <w:p w:rsidR="00DC2E14" w:rsidDel="00CE6C53" w:rsidRDefault="00DC2E14">
      <w:pPr>
        <w:pStyle w:val="HTMLPreformatted"/>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del w:id="1043" w:author="Igor P" w:date="2016-09-28T14:09:00Z"/>
          <w:sz w:val="18"/>
          <w:szCs w:val="18"/>
        </w:rPr>
      </w:pPr>
      <w:del w:id="1044" w:author="Igor P" w:date="2016-09-28T14:09:00Z">
        <w:r w:rsidDel="00CE6C53">
          <w:rPr>
            <w:sz w:val="18"/>
            <w:szCs w:val="18"/>
          </w:rPr>
          <w:delText>/t{isotopic:stereo:sp3}</w:delText>
        </w:r>
      </w:del>
    </w:p>
    <w:p w:rsidR="00DC2E14" w:rsidDel="00CE6C53" w:rsidRDefault="00DC2E14">
      <w:pPr>
        <w:pStyle w:val="HTMLPreformatted"/>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del w:id="1045" w:author="Igor P" w:date="2016-09-28T14:09:00Z"/>
          <w:sz w:val="18"/>
          <w:szCs w:val="18"/>
        </w:rPr>
      </w:pPr>
      <w:del w:id="1046" w:author="Igor P" w:date="2016-09-28T14:09:00Z">
        <w:r w:rsidDel="00CE6C53">
          <w:rPr>
            <w:sz w:val="18"/>
            <w:szCs w:val="18"/>
          </w:rPr>
          <w:delText>/m{isotopic:stereo:sp3:inverted}</w:delText>
        </w:r>
      </w:del>
    </w:p>
    <w:p w:rsidR="00DC2E14" w:rsidDel="00CE6C53" w:rsidRDefault="00DC2E14">
      <w:pPr>
        <w:pStyle w:val="HTMLPreformatted"/>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del w:id="1047" w:author="Igor P" w:date="2016-09-28T14:09:00Z"/>
          <w:sz w:val="18"/>
          <w:szCs w:val="18"/>
        </w:rPr>
      </w:pPr>
      <w:del w:id="1048" w:author="Igor P" w:date="2016-09-28T14:09:00Z">
        <w:r w:rsidDel="00CE6C53">
          <w:rPr>
            <w:sz w:val="18"/>
            <w:szCs w:val="18"/>
          </w:rPr>
          <w:delText>/s{isotopic:stereo:type (1=abs, 2=rel, 3=rac)}</w:delText>
        </w:r>
      </w:del>
    </w:p>
    <w:p w:rsidR="00DC2E14" w:rsidDel="00CE6C53" w:rsidRDefault="00DC2E14" w:rsidP="00022186">
      <w:pPr>
        <w:pStyle w:val="BodyText"/>
        <w:rPr>
          <w:del w:id="1049" w:author="Igor P" w:date="2016-09-28T14:09:00Z"/>
          <w:rStyle w:val="BodyTextChar"/>
        </w:rPr>
      </w:pPr>
      <w:del w:id="1050" w:author="Igor P" w:date="2016-09-28T14:09:00Z">
        <w:r w:rsidDel="00CE6C53">
          <w:rPr>
            <w:rStyle w:val="BodyTextChar"/>
          </w:rPr>
          <w:delText>The Main Layer is divided into three layers:</w:delText>
        </w:r>
        <w:r w:rsidR="007B1430" w:rsidDel="00CE6C53">
          <w:rPr>
            <w:rStyle w:val="BodyTextChar"/>
          </w:rPr>
          <w:delText xml:space="preserve"> </w:delText>
        </w:r>
        <w:r w:rsidR="0008169E" w:rsidDel="00CE6C53">
          <w:rPr>
            <w:rStyle w:val="BodyTextChar"/>
          </w:rPr>
          <w:delText>f</w:delText>
        </w:r>
        <w:r w:rsidDel="00CE6C53">
          <w:rPr>
            <w:rStyle w:val="BodyTextChar"/>
          </w:rPr>
          <w:delText xml:space="preserve">ormula layer, </w:delText>
        </w:r>
        <w:r w:rsidR="0008169E" w:rsidDel="00CE6C53">
          <w:rPr>
            <w:rStyle w:val="BodyTextChar"/>
          </w:rPr>
          <w:delText>c</w:delText>
        </w:r>
        <w:r w:rsidR="00022186" w:rsidDel="00CE6C53">
          <w:rPr>
            <w:rStyle w:val="BodyTextChar"/>
          </w:rPr>
          <w:delText xml:space="preserve">onnections layer, and H </w:delText>
        </w:r>
        <w:r w:rsidDel="00CE6C53">
          <w:rPr>
            <w:rStyle w:val="BodyTextChar"/>
          </w:rPr>
          <w:delText>atoms layer.</w:delText>
        </w:r>
        <w:r w:rsidR="00696874" w:rsidDel="00CE6C53">
          <w:rPr>
            <w:rStyle w:val="BodyTextChar"/>
          </w:rPr>
          <w:delText xml:space="preserve"> </w:delText>
        </w:r>
        <w:r w:rsidDel="00CE6C53">
          <w:rPr>
            <w:rStyle w:val="BodyTextChar"/>
          </w:rPr>
          <w:delText xml:space="preserve">The </w:delText>
        </w:r>
        <w:r w:rsidR="00475894" w:rsidDel="00CE6C53">
          <w:rPr>
            <w:rStyle w:val="BodyTextChar"/>
          </w:rPr>
          <w:delText>S</w:delText>
        </w:r>
        <w:r w:rsidDel="00CE6C53">
          <w:rPr>
            <w:rStyle w:val="BodyTextChar"/>
          </w:rPr>
          <w:delText>tereo layer is divided into four layers:</w:delText>
        </w:r>
        <w:r w:rsidR="007B1430" w:rsidDel="00CE6C53">
          <w:rPr>
            <w:rStyle w:val="BodyTextChar"/>
          </w:rPr>
          <w:delText xml:space="preserve"> </w:delText>
        </w:r>
        <w:r w:rsidR="00696874" w:rsidDel="00CE6C53">
          <w:rPr>
            <w:rStyle w:val="BodyTextChar"/>
          </w:rPr>
          <w:delText>s</w:delText>
        </w:r>
        <w:r w:rsidDel="00CE6C53">
          <w:rPr>
            <w:rStyle w:val="BodyTextChar"/>
          </w:rPr>
          <w:delText>tereo double bond, sp</w:delText>
        </w:r>
        <w:r w:rsidDel="00CE6C53">
          <w:rPr>
            <w:rStyle w:val="BodyTextChar"/>
            <w:sz w:val="32"/>
            <w:vertAlign w:val="superscript"/>
          </w:rPr>
          <w:delText>3</w:delText>
        </w:r>
        <w:r w:rsidR="00022186" w:rsidDel="00CE6C53">
          <w:rPr>
            <w:rStyle w:val="BodyTextChar"/>
          </w:rPr>
          <w:delText xml:space="preserve"> </w:delText>
        </w:r>
        <w:r w:rsidDel="00CE6C53">
          <w:rPr>
            <w:rStyle w:val="BodyTextChar"/>
          </w:rPr>
          <w:delText>stereochemistry, sp</w:delText>
        </w:r>
        <w:r w:rsidDel="00CE6C53">
          <w:rPr>
            <w:rStyle w:val="BodyTextChar"/>
            <w:sz w:val="32"/>
            <w:vertAlign w:val="superscript"/>
          </w:rPr>
          <w:delText>3</w:delText>
        </w:r>
        <w:r w:rsidR="007B1430" w:rsidDel="00CE6C53">
          <w:rPr>
            <w:rStyle w:val="BodyTextChar"/>
          </w:rPr>
          <w:delText xml:space="preserve"> </w:delText>
        </w:r>
        <w:r w:rsidDel="00CE6C53">
          <w:rPr>
            <w:rStyle w:val="BodyTextChar"/>
          </w:rPr>
          <w:delText>inversion flags, and type of sp</w:delText>
        </w:r>
        <w:r w:rsidDel="00CE6C53">
          <w:rPr>
            <w:rStyle w:val="BodyTextChar"/>
            <w:sz w:val="32"/>
            <w:vertAlign w:val="superscript"/>
          </w:rPr>
          <w:delText>3</w:delText>
        </w:r>
        <w:r w:rsidDel="00CE6C53">
          <w:rPr>
            <w:rStyle w:val="BodyTextChar"/>
          </w:rPr>
          <w:delText xml:space="preserve"> layer.</w:delText>
        </w:r>
      </w:del>
    </w:p>
    <w:p w:rsidR="00DC2E14" w:rsidDel="00CE6C53" w:rsidRDefault="00DC2E14" w:rsidP="007B1430">
      <w:pPr>
        <w:pStyle w:val="BodyText"/>
        <w:rPr>
          <w:del w:id="1051" w:author="Igor P" w:date="2016-09-28T14:09:00Z"/>
          <w:rStyle w:val="BodyTextChar"/>
        </w:rPr>
      </w:pPr>
      <w:del w:id="1052" w:author="Igor P" w:date="2016-09-28T14:09:00Z">
        <w:r w:rsidDel="00CE6C53">
          <w:rPr>
            <w:rStyle w:val="BodyTextChar"/>
          </w:rPr>
          <w:delText>A description of the contents of e</w:delText>
        </w:r>
        <w:r w:rsidR="007B1430" w:rsidDel="00CE6C53">
          <w:rPr>
            <w:rStyle w:val="BodyTextChar"/>
          </w:rPr>
          <w:delText>ach of these layers follows.</w:delText>
        </w:r>
      </w:del>
    </w:p>
    <w:p w:rsidR="004D4DEA" w:rsidRPr="004D4DEA" w:rsidDel="00CE6C53" w:rsidRDefault="00DC2E14" w:rsidP="00883023">
      <w:pPr>
        <w:pStyle w:val="Heading3"/>
        <w:rPr>
          <w:del w:id="1053" w:author="Igor P" w:date="2016-09-28T14:09:00Z"/>
        </w:rPr>
      </w:pPr>
      <w:bookmarkStart w:id="1054" w:name="_Toc107649083"/>
      <w:bookmarkStart w:id="1055" w:name="_Toc107650968"/>
      <w:del w:id="1056" w:author="Igor P" w:date="2016-09-28T14:09:00Z">
        <w:r w:rsidRPr="004D4DEA" w:rsidDel="00CE6C53">
          <w:delText>Main Layer</w:delText>
        </w:r>
        <w:bookmarkEnd w:id="1054"/>
        <w:bookmarkEnd w:id="1055"/>
      </w:del>
    </w:p>
    <w:p w:rsidR="00DC2E14" w:rsidDel="00CE6C53" w:rsidRDefault="00DC2E14" w:rsidP="007B1430">
      <w:pPr>
        <w:pStyle w:val="BodyText"/>
        <w:rPr>
          <w:del w:id="1057" w:author="Igor P" w:date="2016-09-28T14:09:00Z"/>
          <w:rStyle w:val="BodyTextChar"/>
        </w:rPr>
      </w:pPr>
      <w:del w:id="1058" w:author="Igor P" w:date="2016-09-28T14:09:00Z">
        <w:r w:rsidDel="00CE6C53">
          <w:rPr>
            <w:rStyle w:val="BodyTextChar"/>
          </w:rPr>
          <w:delText xml:space="preserve">This provides the elemental composition and connectivity of the structure. This layer, which is always present, is subdivided into several segments. The first segment is a conventional chemical formula, which also provides the InChI identification numbers used for each atom. These numbers are determined by the sequence numbers of elements in the chemical formula (excluding H).  In the formula each element is represented by the form ‘El#’, where ‘El’ is the element symbol and ‘#’ is the number of atoms. For example, in case of C2H6O two atoms C have identification numbers 1 and 2 and atom O (3rd non-H atom) has number 3. Atoms H are not given any identification numbers, except for bridging atoms H which, when present, are given the highest identification numbers. When a given component is present multiple times, this formula may be preceded by this number of </w:delText>
        </w:r>
        <w:r w:rsidDel="00CE6C53">
          <w:rPr>
            <w:rStyle w:val="BodyTextChar"/>
          </w:rPr>
          <w:lastRenderedPageBreak/>
          <w:delText>occurrences. The case of H+ is special – it is represented simply as ‘1’ in the Protons layer (the formula and connections segments are empty).</w:delText>
        </w:r>
      </w:del>
    </w:p>
    <w:p w:rsidR="00DC2E14" w:rsidDel="00CE6C53" w:rsidRDefault="00DC2E14" w:rsidP="007B1430">
      <w:pPr>
        <w:pStyle w:val="BodyText"/>
        <w:rPr>
          <w:del w:id="1059" w:author="Igor P" w:date="2016-09-28T14:09:00Z"/>
          <w:rStyle w:val="BodyTextChar"/>
        </w:rPr>
      </w:pPr>
      <w:del w:id="1060" w:author="Igor P" w:date="2016-09-28T14:09:00Z">
        <w:r w:rsidDel="00CE6C53">
          <w:rPr>
            <w:rStyle w:val="BodyTextChar"/>
          </w:rPr>
          <w:delText>As noted above, the position of each element in the first (formula) segment is used as its identification number. These numbers are used in the second segment of the InChI, connections (/c), to indicate bonding partners. To illustrate, in this segment isobutane (C4H10) is represented as “1-4(2)3”, which  means that the 1st atom listed is bonded to the 4th, the 4th is bonded to the 2nd and the 3rd  atoms. If the connections segment is empty (for example, in case of methane) it is omitted entirely.</w:delText>
        </w:r>
      </w:del>
    </w:p>
    <w:p w:rsidR="00DC2E14" w:rsidDel="00CE6C53" w:rsidRDefault="00DC2E14" w:rsidP="007B1430">
      <w:pPr>
        <w:pStyle w:val="BodyText"/>
        <w:rPr>
          <w:del w:id="1061" w:author="Igor P" w:date="2016-09-28T14:09:00Z"/>
          <w:rStyle w:val="BodyTextChar"/>
        </w:rPr>
      </w:pPr>
      <w:del w:id="1062" w:author="Igor P" w:date="2016-09-28T14:09:00Z">
        <w:r w:rsidDel="00CE6C53">
          <w:rPr>
            <w:rStyle w:val="BodyTextChar"/>
          </w:rPr>
          <w:delText xml:space="preserve">The 3rd segment, the hydrogen layer (/h), describes positions of hydrogen atoms attached to the molecular skeleton described by formula and connections layers. For isobutene, "1-3H3,4H" means that each of atoms 1 to 3 has 3 H, and atom 4 has one H. A mobile H may migrate between different atoms. For example, acetic acid (C2H4O2) has connections “1-2(3)4” and a hydrogen layer “1H3,(H,3,4)”. Parentheses contain the number of mobile H (one in this case) and the identification numbers of the atoms that share these mobile H atoms (3 and 4). </w:delText>
        </w:r>
      </w:del>
    </w:p>
    <w:p w:rsidR="00DC2E14" w:rsidRPr="00475894" w:rsidDel="00CE6C53" w:rsidRDefault="004D4DEA" w:rsidP="00883023">
      <w:pPr>
        <w:pStyle w:val="Heading3"/>
        <w:rPr>
          <w:del w:id="1063" w:author="Igor P" w:date="2016-09-28T14:09:00Z"/>
        </w:rPr>
      </w:pPr>
      <w:bookmarkStart w:id="1064" w:name="_Toc107649084"/>
      <w:bookmarkStart w:id="1065" w:name="_Toc107650969"/>
      <w:del w:id="1066" w:author="Igor P" w:date="2016-09-28T14:09:00Z">
        <w:r w:rsidRPr="00475894" w:rsidDel="00CE6C53">
          <w:delText>Isotopic layer</w:delText>
        </w:r>
        <w:bookmarkEnd w:id="1064"/>
        <w:bookmarkEnd w:id="1065"/>
      </w:del>
    </w:p>
    <w:p w:rsidR="00DC2E14" w:rsidDel="00CE6C53" w:rsidRDefault="00DC2E14" w:rsidP="007B1430">
      <w:pPr>
        <w:pStyle w:val="BodyText"/>
        <w:rPr>
          <w:del w:id="1067" w:author="Igor P" w:date="2016-09-28T14:09:00Z"/>
          <w:rStyle w:val="BodyTextChar"/>
        </w:rPr>
      </w:pPr>
      <w:del w:id="1068" w:author="Igor P" w:date="2016-09-28T14:09:00Z">
        <w:r w:rsidDel="00CE6C53">
          <w:rPr>
            <w:rStyle w:val="BodyTextChar"/>
          </w:rPr>
          <w:delText xml:space="preserve">Isotopic layers consist of a series of isotopic atoms with their identification numbers. Specific isotopes are represented by integers giving their atomic mass relative to the rounded average atomic mass of the element. For example, if atom number 6 is </w:delText>
        </w:r>
        <w:r w:rsidDel="00CE6C53">
          <w:rPr>
            <w:rStyle w:val="BodyTextChar"/>
            <w:vertAlign w:val="superscript"/>
          </w:rPr>
          <w:delText>37</w:delText>
        </w:r>
        <w:r w:rsidDel="00CE6C53">
          <w:rPr>
            <w:rStyle w:val="BodyTextChar"/>
          </w:rPr>
          <w:delText>Cl, it is represented as 6+2 (average atomic mass of Cl is 35.453, rounding to the nearest integer gives 35, 37 – 35 = +2).</w:delText>
        </w:r>
      </w:del>
    </w:p>
    <w:p w:rsidR="00DC2E14" w:rsidDel="00CE6C53" w:rsidRDefault="00DC2E14" w:rsidP="007B1430">
      <w:pPr>
        <w:pStyle w:val="BodyText"/>
        <w:rPr>
          <w:del w:id="1069" w:author="Igor P" w:date="2016-09-28T14:09:00Z"/>
          <w:rStyle w:val="BodyTextChar"/>
        </w:rPr>
      </w:pPr>
      <w:del w:id="1070" w:author="Igor P" w:date="2016-09-28T14:09:00Z">
        <w:r w:rsidDel="00CE6C53">
          <w:rPr>
            <w:rStyle w:val="BodyTextChar"/>
          </w:rPr>
          <w:delText xml:space="preserve">Hydrogen isotopes are exceptions to this labeling rule. They are explicitly denoted as </w:delText>
        </w:r>
        <w:r w:rsidRPr="00215000" w:rsidDel="00CE6C53">
          <w:rPr>
            <w:rStyle w:val="BodyTextChar"/>
            <w:i/>
          </w:rPr>
          <w:delText>a</w:delText>
        </w:r>
        <w:r w:rsidDel="00CE6C53">
          <w:rPr>
            <w:rStyle w:val="BodyTextChar"/>
          </w:rPr>
          <w:delText>D</w:delText>
        </w:r>
        <w:r w:rsidRPr="00215000" w:rsidDel="00CE6C53">
          <w:rPr>
            <w:rStyle w:val="BodyTextChar"/>
            <w:i/>
          </w:rPr>
          <w:delText>n</w:delText>
        </w:r>
        <w:r w:rsidDel="00CE6C53">
          <w:rPr>
            <w:rStyle w:val="BodyTextChar"/>
          </w:rPr>
          <w:delText xml:space="preserve"> (deuterium) and </w:delText>
        </w:r>
        <w:r w:rsidRPr="00215000" w:rsidDel="00CE6C53">
          <w:rPr>
            <w:rStyle w:val="BodyTextChar"/>
            <w:i/>
          </w:rPr>
          <w:delText>a</w:delText>
        </w:r>
        <w:r w:rsidDel="00CE6C53">
          <w:rPr>
            <w:rStyle w:val="BodyTextChar"/>
          </w:rPr>
          <w:delText>T</w:delText>
        </w:r>
        <w:r w:rsidRPr="00215000" w:rsidDel="00CE6C53">
          <w:rPr>
            <w:rStyle w:val="BodyTextChar"/>
            <w:i/>
          </w:rPr>
          <w:delText>n</w:delText>
        </w:r>
        <w:r w:rsidDel="00CE6C53">
          <w:rPr>
            <w:rStyle w:val="BodyTextChar"/>
          </w:rPr>
          <w:delText xml:space="preserve"> (tritium), where </w:delText>
        </w:r>
        <w:r w:rsidRPr="00215000" w:rsidDel="00CE6C53">
          <w:rPr>
            <w:rStyle w:val="BodyTextChar"/>
            <w:i/>
          </w:rPr>
          <w:delText>a</w:delText>
        </w:r>
        <w:r w:rsidDel="00CE6C53">
          <w:rPr>
            <w:rStyle w:val="BodyTextChar"/>
          </w:rPr>
          <w:delText xml:space="preserve"> is the identification number of the atom to which they are attached and </w:delText>
        </w:r>
        <w:r w:rsidRPr="00215000" w:rsidDel="00CE6C53">
          <w:rPr>
            <w:rStyle w:val="BodyTextChar"/>
            <w:i/>
          </w:rPr>
          <w:delText>n</w:delText>
        </w:r>
        <w:r w:rsidDel="00CE6C53">
          <w:rPr>
            <w:rStyle w:val="BodyTextChar"/>
          </w:rPr>
          <w:delText xml:space="preserve"> is the number of these atoms attached to the </w:delText>
        </w:r>
        <w:r w:rsidRPr="00215000" w:rsidDel="00CE6C53">
          <w:rPr>
            <w:rStyle w:val="BodyTextChar"/>
            <w:i/>
          </w:rPr>
          <w:delText>a</w:delText>
        </w:r>
        <w:r w:rsidDel="00CE6C53">
          <w:rPr>
            <w:sz w:val="26"/>
            <w:vertAlign w:val="superscript"/>
          </w:rPr>
          <w:delText>th</w:delText>
        </w:r>
        <w:r w:rsidDel="00CE6C53">
          <w:rPr>
            <w:rStyle w:val="BodyTextChar"/>
          </w:rPr>
          <w:delText xml:space="preserve"> atom; </w:delText>
        </w:r>
        <w:r w:rsidRPr="00215000" w:rsidDel="00CE6C53">
          <w:rPr>
            <w:rStyle w:val="BodyTextChar"/>
            <w:i/>
          </w:rPr>
          <w:delText>n</w:delText>
        </w:r>
        <w:r w:rsidR="00215000" w:rsidDel="00CE6C53">
          <w:rPr>
            <w:rStyle w:val="BodyTextChar"/>
          </w:rPr>
          <w:delText xml:space="preserve"> </w:delText>
        </w:r>
        <w:r w:rsidDel="00CE6C53">
          <w:rPr>
            <w:rStyle w:val="BodyTextChar"/>
          </w:rPr>
          <w:delText>=</w:delText>
        </w:r>
        <w:r w:rsidR="00215000" w:rsidDel="00CE6C53">
          <w:rPr>
            <w:rStyle w:val="BodyTextChar"/>
          </w:rPr>
          <w:delText xml:space="preserve"> </w:delText>
        </w:r>
        <w:r w:rsidDel="00CE6C53">
          <w:rPr>
            <w:rStyle w:val="BodyTextChar"/>
          </w:rPr>
          <w:delText>1 is omitted. Isotopic hydrogen atoms that are mobile or belong to atoms that are recognized as proton donors or acceptors are considered to belong to the whole substance and shown in the /h (exchangeable_H) segment of the isotopic layer.</w:delText>
        </w:r>
      </w:del>
    </w:p>
    <w:p w:rsidR="00F753AE" w:rsidRPr="00475894" w:rsidDel="00CE6C53" w:rsidRDefault="00F753AE" w:rsidP="00883023">
      <w:pPr>
        <w:pStyle w:val="Heading3"/>
        <w:rPr>
          <w:del w:id="1071" w:author="Igor P" w:date="2016-09-28T14:09:00Z"/>
        </w:rPr>
      </w:pPr>
      <w:bookmarkStart w:id="1072" w:name="_Toc107649085"/>
      <w:bookmarkStart w:id="1073" w:name="_Toc107650970"/>
      <w:del w:id="1074" w:author="Igor P" w:date="2016-09-28T14:09:00Z">
        <w:r w:rsidRPr="00475894" w:rsidDel="00CE6C53">
          <w:delText>Stereo layer</w:delText>
        </w:r>
        <w:bookmarkEnd w:id="1072"/>
        <w:bookmarkEnd w:id="1073"/>
      </w:del>
    </w:p>
    <w:p w:rsidR="00DC2E14" w:rsidDel="00CE6C53" w:rsidRDefault="00DC2E14" w:rsidP="007B1430">
      <w:pPr>
        <w:pStyle w:val="BodyText"/>
        <w:rPr>
          <w:del w:id="1075" w:author="Igor P" w:date="2016-09-28T14:09:00Z"/>
          <w:rStyle w:val="BodyTextChar"/>
        </w:rPr>
      </w:pPr>
      <w:del w:id="1076" w:author="Igor P" w:date="2016-09-28T14:09:00Z">
        <w:r w:rsidDel="00CE6C53">
          <w:rPr>
            <w:rStyle w:val="BodyTextChar"/>
          </w:rPr>
          <w:lastRenderedPageBreak/>
          <w:delText>The stereo layer expresses the ‘parity’ of the atoms and bonds that define the stereochemistry. This layer is divided into four sub-layers, the first, dbond (/b), provides double bond (</w:delText>
        </w:r>
        <w:r w:rsidRPr="00215000" w:rsidDel="00CE6C53">
          <w:rPr>
            <w:rStyle w:val="BodyTextChar"/>
            <w:i/>
          </w:rPr>
          <w:delText>Z/E</w:delText>
        </w:r>
        <w:r w:rsidDel="00CE6C53">
          <w:rPr>
            <w:rStyle w:val="BodyTextChar"/>
          </w:rPr>
          <w:delText>) stereochemistry, the second, sp3 (/t), represents sp3 tetrahedral stereochemistry and allenes, the third, sp3:inverted (/m), is present only in case of absolute configuration, the fourth (/s) describes whether the stereo representation is absolute, relative or racemic. Future versions of the InChI may add other forms of stereochemistry.</w:delText>
        </w:r>
        <w:r w:rsidR="008726CE" w:rsidDel="00CE6C53">
          <w:rPr>
            <w:rStyle w:val="BodyTextChar"/>
          </w:rPr>
          <w:delText xml:space="preserve"> </w:delText>
        </w:r>
        <w:r w:rsidR="00D56CB8" w:rsidDel="00CE6C53">
          <w:rPr>
            <w:rStyle w:val="BodyTextChar"/>
          </w:rPr>
          <w:delText>Note that s</w:delText>
        </w:r>
        <w:r w:rsidR="008726CE" w:rsidDel="00CE6C53">
          <w:rPr>
            <w:rStyle w:val="BodyTextChar"/>
          </w:rPr>
          <w:delText>tandard InChI supports only absolute stereochemistry or the absence of it in case of non-chiral chemical structures.</w:delText>
        </w:r>
      </w:del>
    </w:p>
    <w:p w:rsidR="00DC2E14" w:rsidDel="00CE6C53" w:rsidRDefault="00DC2E14" w:rsidP="007B1430">
      <w:pPr>
        <w:pStyle w:val="BodyText"/>
        <w:rPr>
          <w:del w:id="1077" w:author="Igor P" w:date="2016-09-28T14:09:00Z"/>
          <w:rStyle w:val="BodyTextChar"/>
        </w:rPr>
      </w:pPr>
      <w:del w:id="1078" w:author="Igor P" w:date="2016-09-28T14:09:00Z">
        <w:r w:rsidDel="00CE6C53">
          <w:rPr>
            <w:rStyle w:val="BodyTextChar"/>
          </w:rPr>
          <w:delText xml:space="preserve">The stereo label of a double bond is represented in the format </w:delText>
        </w:r>
        <w:r w:rsidRPr="00215000" w:rsidDel="00CE6C53">
          <w:rPr>
            <w:rStyle w:val="BodyTextChar"/>
            <w:i/>
          </w:rPr>
          <w:delText>a</w:delText>
        </w:r>
        <w:r w:rsidDel="00CE6C53">
          <w:rPr>
            <w:rStyle w:val="BodyTextChar"/>
          </w:rPr>
          <w:delText>-</w:delText>
        </w:r>
        <w:r w:rsidRPr="00215000" w:rsidDel="00CE6C53">
          <w:rPr>
            <w:rStyle w:val="BodyTextChar"/>
            <w:i/>
          </w:rPr>
          <w:delText>b</w:delText>
        </w:r>
        <w:r w:rsidDel="00CE6C53">
          <w:rPr>
            <w:rStyle w:val="BodyTextChar"/>
          </w:rPr>
          <w:delText xml:space="preserve">X, where </w:delText>
        </w:r>
        <w:r w:rsidRPr="00215000" w:rsidDel="00CE6C53">
          <w:rPr>
            <w:rStyle w:val="BodyTextChar"/>
            <w:i/>
          </w:rPr>
          <w:delText>a</w:delText>
        </w:r>
        <w:r w:rsidDel="00CE6C53">
          <w:rPr>
            <w:rStyle w:val="BodyTextChar"/>
          </w:rPr>
          <w:delText xml:space="preserve"> and </w:delText>
        </w:r>
        <w:r w:rsidRPr="00215000" w:rsidDel="00CE6C53">
          <w:rPr>
            <w:rStyle w:val="BodyTextChar"/>
            <w:i/>
          </w:rPr>
          <w:delText>b</w:delText>
        </w:r>
        <w:r w:rsidDel="00CE6C53">
          <w:rPr>
            <w:rStyle w:val="BodyTextChar"/>
          </w:rPr>
          <w:delText xml:space="preserve"> are the identification numbers of the bonded atoms (</w:delText>
        </w:r>
        <w:r w:rsidRPr="00215000" w:rsidDel="00CE6C53">
          <w:rPr>
            <w:rStyle w:val="BodyTextChar"/>
            <w:i/>
          </w:rPr>
          <w:delText>a</w:delText>
        </w:r>
        <w:r w:rsidDel="00CE6C53">
          <w:rPr>
            <w:rStyle w:val="BodyTextChar"/>
          </w:rPr>
          <w:delText>&gt;</w:delText>
        </w:r>
        <w:r w:rsidRPr="00215000" w:rsidDel="00CE6C53">
          <w:rPr>
            <w:rStyle w:val="BodyTextChar"/>
            <w:i/>
          </w:rPr>
          <w:delText>b</w:delText>
        </w:r>
        <w:r w:rsidDel="00CE6C53">
          <w:rPr>
            <w:rStyle w:val="BodyTextChar"/>
          </w:rPr>
          <w:delText>) and X is a parity label, with the possible values: +, -,</w:delText>
        </w:r>
        <w:r w:rsidR="0067367F" w:rsidDel="00CE6C53">
          <w:rPr>
            <w:rStyle w:val="BodyTextChar"/>
          </w:rPr>
          <w:delText xml:space="preserve"> or</w:delText>
        </w:r>
        <w:r w:rsidDel="00CE6C53">
          <w:rPr>
            <w:rStyle w:val="BodyTextChar"/>
          </w:rPr>
          <w:delText xml:space="preserve"> ?. The + and - labels indicate that the stereochemical configuration has been defined, however these values only have meaning relative to the atom identification numbers assigned in the labeling process. The numbers do not coincide with CIP priorities. If, for example, atoms in a similar structure were given different labels, the parity might change even if a chemist might consider the stereochemistry to be the equivalent. Additional rule-based processing would be needed to label a bond as ‘</w:delText>
        </w:r>
        <w:r w:rsidRPr="00215000" w:rsidDel="00CE6C53">
          <w:rPr>
            <w:rStyle w:val="BodyTextChar"/>
            <w:i/>
          </w:rPr>
          <w:delText>Z</w:delText>
        </w:r>
        <w:r w:rsidDel="00CE6C53">
          <w:rPr>
            <w:rStyle w:val="BodyTextChar"/>
          </w:rPr>
          <w:delText>’ or ‘</w:delText>
        </w:r>
        <w:r w:rsidRPr="00215000" w:rsidDel="00CE6C53">
          <w:rPr>
            <w:rStyle w:val="BodyTextChar"/>
            <w:i/>
          </w:rPr>
          <w:delText>E</w:delText>
        </w:r>
        <w:r w:rsidDel="00CE6C53">
          <w:rPr>
            <w:rStyle w:val="BodyTextChar"/>
          </w:rPr>
          <w:delText xml:space="preserve">’, for example. </w:delText>
        </w:r>
        <w:r w:rsidR="00E05FC3" w:rsidDel="00CE6C53">
          <w:rPr>
            <w:rStyle w:val="BodyTextChar"/>
          </w:rPr>
          <w:delText>By default, a</w:delText>
        </w:r>
        <w:r w:rsidDel="00CE6C53">
          <w:rPr>
            <w:rStyle w:val="BodyTextChar"/>
          </w:rPr>
          <w:delText xml:space="preserve"> question mark (‘?’) indicates that stereochemistry </w:delText>
        </w:r>
        <w:r w:rsidR="00BC079F" w:rsidDel="00CE6C53">
          <w:rPr>
            <w:rStyle w:val="BodyTextChar"/>
          </w:rPr>
          <w:delText xml:space="preserve">either </w:delText>
        </w:r>
        <w:r w:rsidDel="00CE6C53">
          <w:rPr>
            <w:rStyle w:val="BodyTextChar"/>
          </w:rPr>
          <w:delText>has not been specified</w:delText>
        </w:r>
        <w:r w:rsidR="00D56CB8" w:rsidDel="00CE6C53">
          <w:rPr>
            <w:rStyle w:val="BodyTextChar"/>
          </w:rPr>
          <w:delText xml:space="preserve"> or explicitly entered as ‘unknown’</w:delText>
        </w:r>
        <w:r w:rsidR="0067367F" w:rsidDel="00CE6C53">
          <w:rPr>
            <w:rStyle w:val="BodyTextChar"/>
          </w:rPr>
          <w:delText>.</w:delText>
        </w:r>
        <w:r w:rsidDel="00CE6C53">
          <w:rPr>
            <w:rStyle w:val="BodyTextChar"/>
          </w:rPr>
          <w:delText xml:space="preserve"> </w:delText>
        </w:r>
        <w:r w:rsidR="00D56CB8" w:rsidDel="00CE6C53">
          <w:rPr>
            <w:rStyle w:val="BodyTextChar"/>
          </w:rPr>
          <w:delText xml:space="preserve">However, </w:delText>
        </w:r>
        <w:r w:rsidR="00BC079F" w:rsidDel="00CE6C53">
          <w:rPr>
            <w:rStyle w:val="BodyTextChar"/>
          </w:rPr>
          <w:delText>in a</w:delText>
        </w:r>
        <w:r w:rsidR="00D56CB8" w:rsidDel="00CE6C53">
          <w:rPr>
            <w:rStyle w:val="BodyTextChar"/>
          </w:rPr>
          <w:delText xml:space="preserve"> non-standard InChI generated with option ‘SLUUD’ turned On,  the</w:delText>
        </w:r>
        <w:r w:rsidR="00BC079F" w:rsidDel="00CE6C53">
          <w:rPr>
            <w:rStyle w:val="BodyTextChar"/>
          </w:rPr>
          <w:delText xml:space="preserve"> </w:delText>
        </w:r>
        <w:r w:rsidDel="00CE6C53">
          <w:rPr>
            <w:rStyle w:val="BodyTextChar"/>
          </w:rPr>
          <w:delText xml:space="preserve">symbol </w:delText>
        </w:r>
        <w:r w:rsidR="00BC079F" w:rsidDel="00CE6C53">
          <w:rPr>
            <w:rStyle w:val="BodyTextChar"/>
          </w:rPr>
          <w:delText>‘u’ is used to indicate</w:delText>
        </w:r>
        <w:r w:rsidDel="00CE6C53">
          <w:rPr>
            <w:rStyle w:val="BodyTextChar"/>
          </w:rPr>
          <w:delText xml:space="preserve"> explicitly </w:delText>
        </w:r>
        <w:r w:rsidR="00E21AEC" w:rsidDel="00CE6C53">
          <w:rPr>
            <w:rStyle w:val="BodyTextChar"/>
          </w:rPr>
          <w:delText xml:space="preserve">entered </w:delText>
        </w:r>
        <w:r w:rsidDel="00CE6C53">
          <w:rPr>
            <w:rStyle w:val="BodyTextChar"/>
          </w:rPr>
          <w:delText>‘unknown’</w:delText>
        </w:r>
        <w:r w:rsidR="00E05FC3" w:rsidDel="00CE6C53">
          <w:rPr>
            <w:rStyle w:val="BodyTextChar"/>
          </w:rPr>
          <w:delText xml:space="preserve"> stereo</w:delText>
        </w:r>
        <w:r w:rsidDel="00CE6C53">
          <w:rPr>
            <w:rStyle w:val="BodyTextChar"/>
          </w:rPr>
          <w:delText>.</w:delText>
        </w:r>
      </w:del>
    </w:p>
    <w:p w:rsidR="00DC2E14" w:rsidDel="00CE6C53" w:rsidRDefault="00DC2E14" w:rsidP="007B1430">
      <w:pPr>
        <w:pStyle w:val="BodyText"/>
        <w:rPr>
          <w:del w:id="1079" w:author="Igor P" w:date="2016-09-28T14:09:00Z"/>
          <w:rStyle w:val="BodyTextChar"/>
        </w:rPr>
      </w:pPr>
      <w:del w:id="1080" w:author="Igor P" w:date="2016-09-28T14:09:00Z">
        <w:r w:rsidDel="00CE6C53">
          <w:rPr>
            <w:rStyle w:val="BodyTextChar"/>
          </w:rPr>
          <w:delText>Labels for sp</w:delText>
        </w:r>
        <w:r w:rsidDel="00CE6C53">
          <w:rPr>
            <w:rStyle w:val="BodyTextChar"/>
            <w:vertAlign w:val="superscript"/>
          </w:rPr>
          <w:delText>3</w:delText>
        </w:r>
        <w:r w:rsidDel="00CE6C53">
          <w:rPr>
            <w:rStyle w:val="BodyTextChar"/>
          </w:rPr>
          <w:delText xml:space="preserve"> stereochemistry are expressed in the format </w:delText>
        </w:r>
        <w:r w:rsidRPr="00215000" w:rsidDel="00CE6C53">
          <w:rPr>
            <w:rStyle w:val="BodyTextChar"/>
            <w:i/>
          </w:rPr>
          <w:delText>n</w:delText>
        </w:r>
        <w:r w:rsidDel="00CE6C53">
          <w:rPr>
            <w:rStyle w:val="BodyTextChar"/>
          </w:rPr>
          <w:delText xml:space="preserve">X where </w:delText>
        </w:r>
        <w:r w:rsidRPr="00215000" w:rsidDel="00CE6C53">
          <w:rPr>
            <w:rStyle w:val="BodyTextChar"/>
            <w:i/>
          </w:rPr>
          <w:delText>n</w:delText>
        </w:r>
        <w:r w:rsidDel="00CE6C53">
          <w:rPr>
            <w:rStyle w:val="BodyTextChar"/>
          </w:rPr>
          <w:delText xml:space="preserve"> is the identification number of the atom and X is the parity, as computed by InChI. The parity is allowed the same values as discussed for double bond stereochemistry. Also, as for double bond stereochemistry, parity values themselves depend on the particular labeling of the structure and are not readily converted to standard CIP notation. Currently the user may request absolute, relative, and racemic sp3 stereo</w:delText>
        </w:r>
        <w:r w:rsidR="00B928C5" w:rsidDel="00CE6C53">
          <w:rPr>
            <w:rStyle w:val="BodyTextChar"/>
          </w:rPr>
          <w:delText xml:space="preserve"> (the last two choices are not available in standard InChI)</w:delText>
        </w:r>
        <w:r w:rsidDel="00CE6C53">
          <w:rPr>
            <w:rStyle w:val="BodyTextChar"/>
          </w:rPr>
          <w:delText xml:space="preserve">. In case of absolute stereo the algorithm processes both the input structure and inverted structure; after that "the smallest” sp3 layer is chosen. Therefore enantiomers have an identical sp3 section. The fact of choosing the inverted configuration is shown as 1 in sp3:inverted (/m) segment, otherwise there is 0 or period if inversion does not bring a </w:delText>
        </w:r>
        <w:r w:rsidDel="00CE6C53">
          <w:rPr>
            <w:rStyle w:val="BodyTextChar"/>
          </w:rPr>
          <w:lastRenderedPageBreak/>
          <w:delText>change. The type of stereo is shown in /s segment as /s1 (absolute)</w:delText>
        </w:r>
        <w:r w:rsidR="00B928C5" w:rsidDel="00CE6C53">
          <w:rPr>
            <w:rStyle w:val="BodyTextChar"/>
          </w:rPr>
          <w:delText>; n</w:delText>
        </w:r>
        <w:r w:rsidR="0067367F" w:rsidDel="00CE6C53">
          <w:rPr>
            <w:rStyle w:val="BodyTextChar"/>
          </w:rPr>
          <w:delText>on-standard InChI</w:delText>
        </w:r>
        <w:r w:rsidR="00B928C5" w:rsidDel="00CE6C53">
          <w:rPr>
            <w:rStyle w:val="BodyTextChar"/>
          </w:rPr>
          <w:delText xml:space="preserve"> also uses</w:delText>
        </w:r>
        <w:r w:rsidDel="00CE6C53">
          <w:rPr>
            <w:rStyle w:val="BodyTextChar"/>
          </w:rPr>
          <w:delText xml:space="preserve"> /s2 (relative)</w:delText>
        </w:r>
        <w:r w:rsidR="00E229BF" w:rsidDel="00CE6C53">
          <w:rPr>
            <w:rStyle w:val="BodyTextChar"/>
          </w:rPr>
          <w:delText xml:space="preserve"> and</w:delText>
        </w:r>
        <w:r w:rsidDel="00CE6C53">
          <w:rPr>
            <w:rStyle w:val="BodyTextChar"/>
          </w:rPr>
          <w:delText xml:space="preserve"> /s3 (racemic).</w:delText>
        </w:r>
      </w:del>
    </w:p>
    <w:p w:rsidR="00D9642A" w:rsidRPr="00475894" w:rsidDel="00CE6C53" w:rsidRDefault="00D9642A" w:rsidP="00883023">
      <w:pPr>
        <w:pStyle w:val="Heading3"/>
        <w:rPr>
          <w:del w:id="1081" w:author="Igor P" w:date="2016-09-28T14:09:00Z"/>
        </w:rPr>
      </w:pPr>
      <w:bookmarkStart w:id="1082" w:name="_Toc107649086"/>
      <w:bookmarkStart w:id="1083" w:name="_Toc107650971"/>
      <w:bookmarkStart w:id="1084" w:name="_Toc135208304"/>
      <w:del w:id="1085" w:author="Igor P" w:date="2016-09-28T14:09:00Z">
        <w:r w:rsidRPr="00475894" w:rsidDel="00CE6C53">
          <w:delText>Fixed-H layer</w:delText>
        </w:r>
        <w:bookmarkEnd w:id="1082"/>
        <w:bookmarkEnd w:id="1083"/>
        <w:bookmarkEnd w:id="1084"/>
      </w:del>
    </w:p>
    <w:p w:rsidR="00D9642A" w:rsidDel="00CE6C53" w:rsidRDefault="00D9642A" w:rsidP="00D9642A">
      <w:pPr>
        <w:pStyle w:val="BodyText"/>
        <w:rPr>
          <w:del w:id="1086" w:author="Igor P" w:date="2016-09-28T14:09:00Z"/>
        </w:rPr>
      </w:pPr>
      <w:del w:id="1087" w:author="Igor P" w:date="2016-09-28T14:09:00Z">
        <w:r w:rsidDel="00CE6C53">
          <w:delText>The fixed-H (/f) layer follows</w:delText>
        </w:r>
        <w:r w:rsidR="00742327" w:rsidDel="00CE6C53">
          <w:delText xml:space="preserve"> (it may appear only in </w:delText>
        </w:r>
        <w:r w:rsidR="00742327" w:rsidDel="00CE6C53">
          <w:rPr>
            <w:rStyle w:val="BodyTextChar"/>
          </w:rPr>
          <w:delText>non-standard InChI</w:delText>
        </w:r>
        <w:r w:rsidR="00742327" w:rsidDel="00CE6C53">
          <w:delText>).</w:delText>
        </w:r>
        <w:r w:rsidDel="00CE6C53">
          <w:delText xml:space="preserve"> </w:delText>
        </w:r>
        <w:r w:rsidR="00742327" w:rsidDel="00CE6C53">
          <w:delText xml:space="preserve">This layer </w:delText>
        </w:r>
        <w:r w:rsidDel="00CE6C53">
          <w:delText>adds information required to fix the positions of all mobile H atoms. It is structured the same as the main layer, except for absent connections and H_fixed replacing H_atoms layer. For example, H_fixed for acetic acid is 3H: a single mobile H position is fixed at atom 3. Negative values should be subtracted from corresponding H_atoms; in this case lowercase h is used.</w:delText>
        </w:r>
      </w:del>
    </w:p>
    <w:p w:rsidR="00D9642A" w:rsidRPr="00F753AE" w:rsidDel="00CE6C53" w:rsidRDefault="00D9642A" w:rsidP="00883023">
      <w:pPr>
        <w:pStyle w:val="Heading4"/>
        <w:rPr>
          <w:del w:id="1088" w:author="Igor P" w:date="2016-09-28T14:09:00Z"/>
        </w:rPr>
      </w:pPr>
      <w:bookmarkStart w:id="1089" w:name="_Toc107650972"/>
      <w:bookmarkStart w:id="1090" w:name="_Toc135208305"/>
      <w:del w:id="1091" w:author="Igor P" w:date="2016-09-28T14:09:00Z">
        <w:r w:rsidRPr="00F753AE" w:rsidDel="00CE6C53">
          <w:delText>Layer transposition</w:delText>
        </w:r>
        <w:bookmarkEnd w:id="1089"/>
        <w:bookmarkEnd w:id="1090"/>
      </w:del>
    </w:p>
    <w:p w:rsidR="00D9642A" w:rsidDel="00CE6C53" w:rsidRDefault="00D9642A" w:rsidP="00D9642A">
      <w:pPr>
        <w:pStyle w:val="BodyText"/>
        <w:rPr>
          <w:del w:id="1092" w:author="Igor P" w:date="2016-09-28T14:09:00Z"/>
        </w:rPr>
      </w:pPr>
      <w:del w:id="1093" w:author="Igor P" w:date="2016-09-28T14:09:00Z">
        <w:r w:rsidDel="00CE6C53">
          <w:delText>The order of the components in the main section of the identifier may differ from the order in fixed-H section. This is shown in the  /o (transposition) segment. The transposition usually occurs because in the sorted order of the components constitution has higher priority than stereo and isotopic layers.</w:delText>
        </w:r>
      </w:del>
    </w:p>
    <w:p w:rsidR="00D9642A" w:rsidRPr="00475894" w:rsidDel="00CE6C53" w:rsidRDefault="00D9642A" w:rsidP="00883023">
      <w:pPr>
        <w:pStyle w:val="Heading4"/>
        <w:rPr>
          <w:del w:id="1094" w:author="Igor P" w:date="2016-09-28T14:09:00Z"/>
        </w:rPr>
      </w:pPr>
      <w:bookmarkStart w:id="1095" w:name="_Toc107650973"/>
      <w:bookmarkStart w:id="1096" w:name="_Toc135208306"/>
      <w:del w:id="1097" w:author="Igor P" w:date="2016-09-28T14:09:00Z">
        <w:r w:rsidRPr="00475894" w:rsidDel="00CE6C53">
          <w:delText>Mobile-H Limitations</w:delText>
        </w:r>
        <w:bookmarkEnd w:id="1095"/>
        <w:bookmarkEnd w:id="1096"/>
      </w:del>
    </w:p>
    <w:p w:rsidR="00D9642A" w:rsidDel="00CE6C53" w:rsidRDefault="00D9642A" w:rsidP="00D9642A">
      <w:pPr>
        <w:pStyle w:val="BodyText"/>
        <w:rPr>
          <w:del w:id="1098" w:author="Igor P" w:date="2016-09-28T14:09:00Z"/>
          <w:rStyle w:val="BodyTextChar"/>
        </w:rPr>
      </w:pPr>
      <w:del w:id="1099" w:author="Igor P" w:date="2016-09-28T14:09:00Z">
        <w:r w:rsidDel="00CE6C53">
          <w:rPr>
            <w:rStyle w:val="BodyTextChar"/>
          </w:rPr>
          <w:delText xml:space="preserve">Not all possible forms of tautomerism are represented. Specifically, when there are no charged heteroatoms (normalization_type, the first segment in the Auxiliary Info, is 1) this version perceives 1,3 (and limited 1,4 and 1,5)-H-atom transfer as well as 1,2-H-atom migration in 5-membered rings. In </w:delText>
        </w:r>
        <w:r w:rsidR="00E229BF" w:rsidDel="00CE6C53">
          <w:rPr>
            <w:rStyle w:val="BodyTextChar"/>
          </w:rPr>
          <w:delText xml:space="preserve">the </w:delText>
        </w:r>
        <w:r w:rsidDel="00CE6C53">
          <w:rPr>
            <w:rStyle w:val="BodyTextChar"/>
          </w:rPr>
          <w:delText xml:space="preserve">case of charged heteroatoms the detection of mobile atoms H and removal of protons may be ‘aggressive’ (see InChI Technical Manual). Note that the mobility of H-atoms depends on the environment of a substance as well as its structure, hence can at best be a useful approximation. The definitions used by InChI were intended to represent, to the degree possible, </w:delText>
        </w:r>
        <w:r w:rsidR="00742327" w:rsidDel="00CE6C53">
          <w:rPr>
            <w:rStyle w:val="BodyTextChar"/>
          </w:rPr>
          <w:delText xml:space="preserve">a </w:delText>
        </w:r>
        <w:r w:rsidDel="00CE6C53">
          <w:rPr>
            <w:rStyle w:val="BodyTextChar"/>
          </w:rPr>
          <w:delText>common current practice.</w:delText>
        </w:r>
      </w:del>
    </w:p>
    <w:p w:rsidR="00022186" w:rsidDel="00CE6C53" w:rsidRDefault="00022186" w:rsidP="00F753AE">
      <w:pPr>
        <w:pStyle w:val="Heading2"/>
        <w:keepLines/>
        <w:rPr>
          <w:del w:id="1100" w:author="Igor P" w:date="2016-09-28T14:09:00Z"/>
        </w:rPr>
      </w:pPr>
      <w:bookmarkStart w:id="1101" w:name="_Toc107649087"/>
      <w:bookmarkStart w:id="1102" w:name="_Toc107650974"/>
      <w:del w:id="1103" w:author="Igor P" w:date="2016-09-28T14:09:00Z">
        <w:r w:rsidDel="00CE6C53">
          <w:delText>InChIKey</w:delText>
        </w:r>
        <w:r w:rsidR="00AF7895" w:rsidDel="00CE6C53">
          <w:delText xml:space="preserve"> string</w:delText>
        </w:r>
        <w:r w:rsidDel="00CE6C53">
          <w:delText xml:space="preserve"> </w:delText>
        </w:r>
      </w:del>
    </w:p>
    <w:p w:rsidR="00250520" w:rsidRPr="00246A2F" w:rsidDel="00CE6C53" w:rsidRDefault="00250520" w:rsidP="00250520">
      <w:pPr>
        <w:pStyle w:val="BodyText"/>
        <w:rPr>
          <w:del w:id="1104" w:author="Igor P" w:date="2016-09-28T14:09:00Z"/>
        </w:rPr>
      </w:pPr>
      <w:del w:id="1105" w:author="Igor P" w:date="2016-09-28T14:09:00Z">
        <w:r w:rsidRPr="00246A2F" w:rsidDel="00CE6C53">
          <w:delText>InChIKey has five distinct components.</w:delText>
        </w:r>
      </w:del>
    </w:p>
    <w:p w:rsidR="00250520" w:rsidRPr="005A476E" w:rsidDel="00CE6C53" w:rsidRDefault="00250520" w:rsidP="00250520">
      <w:pPr>
        <w:numPr>
          <w:ilvl w:val="0"/>
          <w:numId w:val="25"/>
        </w:numPr>
        <w:spacing w:line="360" w:lineRule="auto"/>
        <w:ind w:left="431" w:hanging="431"/>
        <w:rPr>
          <w:del w:id="1106" w:author="Igor P" w:date="2016-09-28T14:09:00Z"/>
          <w:rFonts w:ascii="Times New Roman" w:hAnsi="Times New Roman" w:cs="Times New Roman"/>
          <w:sz w:val="24"/>
        </w:rPr>
      </w:pPr>
      <w:del w:id="1107" w:author="Igor P" w:date="2016-09-28T14:09:00Z">
        <w:r w:rsidRPr="005A476E" w:rsidDel="00CE6C53">
          <w:rPr>
            <w:rFonts w:ascii="Times New Roman" w:hAnsi="Times New Roman" w:cs="Times New Roman"/>
            <w:sz w:val="24"/>
          </w:rPr>
          <w:delText>14-character hash of the basic (Mobile-H) InChI layer</w:delText>
        </w:r>
        <w:r w:rsidR="0020516C" w:rsidDel="00CE6C53">
          <w:rPr>
            <w:rFonts w:ascii="Times New Roman" w:hAnsi="Times New Roman" w:cs="Times New Roman"/>
            <w:sz w:val="24"/>
          </w:rPr>
          <w:delText xml:space="preserve">. </w:delText>
        </w:r>
        <w:r w:rsidR="004C254E" w:rsidRPr="004C254E" w:rsidDel="00CE6C53">
          <w:rPr>
            <w:rFonts w:ascii="Times New Roman" w:hAnsi="Times New Roman" w:cs="Times New Roman"/>
            <w:sz w:val="24"/>
          </w:rPr>
          <w:delText>It encodes mo</w:delText>
        </w:r>
        <w:r w:rsidR="004C254E" w:rsidDel="00CE6C53">
          <w:rPr>
            <w:rFonts w:ascii="Times New Roman" w:hAnsi="Times New Roman" w:cs="Times New Roman"/>
            <w:sz w:val="24"/>
          </w:rPr>
          <w:delText>lecular skeleton (connectivity)</w:delText>
        </w:r>
        <w:r w:rsidRPr="005A476E" w:rsidDel="00CE6C53">
          <w:rPr>
            <w:rFonts w:ascii="Times New Roman" w:hAnsi="Times New Roman" w:cs="Times New Roman"/>
            <w:sz w:val="24"/>
          </w:rPr>
          <w:delText>;</w:delText>
        </w:r>
      </w:del>
    </w:p>
    <w:p w:rsidR="00250520" w:rsidRPr="005A476E" w:rsidDel="00CE6C53" w:rsidRDefault="00250520" w:rsidP="00250520">
      <w:pPr>
        <w:numPr>
          <w:ilvl w:val="0"/>
          <w:numId w:val="25"/>
        </w:numPr>
        <w:spacing w:line="360" w:lineRule="auto"/>
        <w:ind w:left="431" w:hanging="431"/>
        <w:rPr>
          <w:del w:id="1108" w:author="Igor P" w:date="2016-09-28T14:09:00Z"/>
          <w:rFonts w:ascii="Times New Roman" w:hAnsi="Times New Roman" w:cs="Times New Roman"/>
          <w:sz w:val="24"/>
        </w:rPr>
      </w:pPr>
      <w:del w:id="1109" w:author="Igor P" w:date="2016-09-28T14:09:00Z">
        <w:r w:rsidRPr="005A476E" w:rsidDel="00CE6C53">
          <w:rPr>
            <w:rFonts w:ascii="Times New Roman" w:hAnsi="Times New Roman" w:cs="Times New Roman"/>
            <w:sz w:val="24"/>
          </w:rPr>
          <w:lastRenderedPageBreak/>
          <w:delText xml:space="preserve">8-character hash of the remaining layers (except for the “/p” segment, which </w:delText>
        </w:r>
        <w:r w:rsidDel="00CE6C53">
          <w:rPr>
            <w:rFonts w:ascii="Times New Roman" w:hAnsi="Times New Roman" w:cs="Times New Roman"/>
            <w:sz w:val="24"/>
          </w:rPr>
          <w:delText xml:space="preserve"> </w:delText>
        </w:r>
        <w:r w:rsidRPr="005A476E" w:rsidDel="00CE6C53">
          <w:rPr>
            <w:rFonts w:ascii="Times New Roman" w:hAnsi="Times New Roman" w:cs="Times New Roman"/>
            <w:sz w:val="24"/>
          </w:rPr>
          <w:delText>accounts for added or removed protons: it is not hashed at all; the number of protons is enc</w:delText>
        </w:r>
        <w:r w:rsidR="004C254E" w:rsidDel="00CE6C53">
          <w:rPr>
            <w:rFonts w:ascii="Times New Roman" w:hAnsi="Times New Roman" w:cs="Times New Roman"/>
            <w:sz w:val="24"/>
          </w:rPr>
          <w:delText>oded at the end of the InChIKey</w:delText>
        </w:r>
        <w:r w:rsidRPr="005A476E" w:rsidDel="00CE6C53">
          <w:rPr>
            <w:rFonts w:ascii="Times New Roman" w:hAnsi="Times New Roman" w:cs="Times New Roman"/>
            <w:sz w:val="24"/>
          </w:rPr>
          <w:delText>)</w:delText>
        </w:r>
        <w:r w:rsidR="004C254E" w:rsidDel="00CE6C53">
          <w:rPr>
            <w:rFonts w:ascii="Times New Roman" w:hAnsi="Times New Roman" w:cs="Times New Roman"/>
            <w:sz w:val="24"/>
          </w:rPr>
          <w:delText>. I</w:delText>
        </w:r>
        <w:r w:rsidR="004C254E" w:rsidRPr="004C254E" w:rsidDel="00CE6C53">
          <w:rPr>
            <w:rFonts w:ascii="Times New Roman" w:hAnsi="Times New Roman" w:cs="Times New Roman"/>
            <w:sz w:val="24"/>
          </w:rPr>
          <w:delText>t encodes stereochemistry and isotopic substitution information, associated with molecular connectivity expressed by the first block. In case of non-standard InChI, it also encodes information on the exact position of tautomeric hydrogens (if any), as well as on the related stereo/isotopic data.</w:delText>
        </w:r>
      </w:del>
    </w:p>
    <w:p w:rsidR="00250520" w:rsidRPr="005A476E" w:rsidDel="00CE6C53" w:rsidRDefault="00250520" w:rsidP="00250520">
      <w:pPr>
        <w:numPr>
          <w:ilvl w:val="0"/>
          <w:numId w:val="25"/>
        </w:numPr>
        <w:spacing w:line="360" w:lineRule="auto"/>
        <w:ind w:left="431" w:hanging="431"/>
        <w:rPr>
          <w:del w:id="1110" w:author="Igor P" w:date="2016-09-28T14:09:00Z"/>
          <w:rFonts w:ascii="Times New Roman" w:hAnsi="Times New Roman" w:cs="Times New Roman"/>
          <w:sz w:val="24"/>
        </w:rPr>
      </w:pPr>
      <w:del w:id="1111" w:author="Igor P" w:date="2016-09-28T14:09:00Z">
        <w:r w:rsidRPr="005A476E" w:rsidDel="00CE6C53">
          <w:rPr>
            <w:rFonts w:ascii="Times New Roman" w:hAnsi="Times New Roman" w:cs="Times New Roman"/>
            <w:sz w:val="24"/>
          </w:rPr>
          <w:delText>1 flag character,</w:delText>
        </w:r>
      </w:del>
    </w:p>
    <w:p w:rsidR="00250520" w:rsidRPr="005A476E" w:rsidDel="00CE6C53" w:rsidRDefault="00250520" w:rsidP="00250520">
      <w:pPr>
        <w:numPr>
          <w:ilvl w:val="0"/>
          <w:numId w:val="25"/>
        </w:numPr>
        <w:spacing w:line="360" w:lineRule="auto"/>
        <w:ind w:left="431" w:hanging="431"/>
        <w:rPr>
          <w:del w:id="1112" w:author="Igor P" w:date="2016-09-28T14:09:00Z"/>
          <w:rFonts w:ascii="Times New Roman" w:hAnsi="Times New Roman" w:cs="Times New Roman"/>
          <w:sz w:val="24"/>
        </w:rPr>
      </w:pPr>
      <w:del w:id="1113" w:author="Igor P" w:date="2016-09-28T14:09:00Z">
        <w:r w:rsidRPr="005A476E" w:rsidDel="00CE6C53">
          <w:rPr>
            <w:rFonts w:ascii="Times New Roman" w:hAnsi="Times New Roman" w:cs="Times New Roman"/>
            <w:sz w:val="24"/>
          </w:rPr>
          <w:delText>1 version character</w:delText>
        </w:r>
      </w:del>
    </w:p>
    <w:p w:rsidR="00250520" w:rsidRPr="005A476E" w:rsidDel="00CE6C53" w:rsidRDefault="00250520" w:rsidP="00250520">
      <w:pPr>
        <w:numPr>
          <w:ilvl w:val="0"/>
          <w:numId w:val="25"/>
        </w:numPr>
        <w:spacing w:line="360" w:lineRule="auto"/>
        <w:ind w:left="431" w:hanging="431"/>
        <w:rPr>
          <w:del w:id="1114" w:author="Igor P" w:date="2016-09-28T14:09:00Z"/>
          <w:rFonts w:ascii="Times New Roman" w:hAnsi="Times New Roman" w:cs="Times New Roman"/>
          <w:sz w:val="24"/>
        </w:rPr>
      </w:pPr>
      <w:del w:id="1115" w:author="Igor P" w:date="2016-09-28T14:09:00Z">
        <w:r w:rsidRPr="005A476E" w:rsidDel="00CE6C53">
          <w:rPr>
            <w:rFonts w:ascii="Times New Roman" w:hAnsi="Times New Roman" w:cs="Times New Roman"/>
            <w:sz w:val="24"/>
          </w:rPr>
          <w:delText xml:space="preserve">the last character is </w:delText>
        </w:r>
        <w:r w:rsidR="00E229BF" w:rsidDel="00CE6C53">
          <w:rPr>
            <w:rFonts w:ascii="Times New Roman" w:hAnsi="Times New Roman" w:cs="Times New Roman"/>
            <w:sz w:val="24"/>
          </w:rPr>
          <w:delText xml:space="preserve">a </w:delText>
        </w:r>
        <w:r w:rsidRPr="005A476E" w:rsidDel="00CE6C53">
          <w:rPr>
            <w:rFonts w:ascii="Times New Roman" w:hAnsi="Times New Roman" w:cs="Times New Roman"/>
            <w:sz w:val="24"/>
          </w:rPr>
          <w:delText xml:space="preserve">[de]protonation indicator. </w:delText>
        </w:r>
      </w:del>
    </w:p>
    <w:p w:rsidR="000B2B68" w:rsidDel="00CE6C53" w:rsidRDefault="000B2B68" w:rsidP="00250520">
      <w:pPr>
        <w:pStyle w:val="BodyText"/>
        <w:rPr>
          <w:del w:id="1116" w:author="Igor P" w:date="2016-09-28T14:09:00Z"/>
        </w:rPr>
      </w:pPr>
      <w:del w:id="1117" w:author="Igor P" w:date="2016-09-28T14:09:00Z">
        <w:r w:rsidRPr="00AD644E" w:rsidDel="00CE6C53">
          <w:delText xml:space="preserve">All symbols </w:delText>
        </w:r>
        <w:r w:rsidDel="00CE6C53">
          <w:delText xml:space="preserve">of InChIKey </w:delText>
        </w:r>
        <w:r w:rsidRPr="00AD644E" w:rsidDel="00CE6C53">
          <w:delText>except the delimiter (a dash, that is, a minus) are uppercase English letters representing a “base-26” encoding.</w:delText>
        </w:r>
        <w:r w:rsidDel="00CE6C53">
          <w:delText xml:space="preserve"> </w:delText>
        </w:r>
      </w:del>
    </w:p>
    <w:p w:rsidR="00250520" w:rsidRPr="00246A2F" w:rsidDel="00CE6C53" w:rsidRDefault="00250520" w:rsidP="00250520">
      <w:pPr>
        <w:pStyle w:val="BodyText"/>
        <w:rPr>
          <w:del w:id="1118" w:author="Igor P" w:date="2016-09-28T14:09:00Z"/>
        </w:rPr>
      </w:pPr>
      <w:del w:id="1119" w:author="Igor P" w:date="2016-09-28T14:09:00Z">
        <w:r w:rsidRPr="00246A2F" w:rsidDel="00CE6C53">
          <w:delText>The overall length of InChIKey is fixed at 27 characters, including separators (dashes):</w:delText>
        </w:r>
      </w:del>
    </w:p>
    <w:p w:rsidR="00250520" w:rsidRPr="00246A2F" w:rsidDel="00CE6C53" w:rsidRDefault="00250520" w:rsidP="00250520">
      <w:pPr>
        <w:pStyle w:val="CodeStyle"/>
        <w:rPr>
          <w:del w:id="1120" w:author="Igor P" w:date="2016-09-28T14:09:00Z"/>
        </w:rPr>
      </w:pPr>
      <w:del w:id="1121" w:author="Igor P" w:date="2016-09-28T14:09:00Z">
        <w:r w:rsidRPr="00246A2F" w:rsidDel="00CE6C53">
          <w:delText>AAAAAAAAAAAAAA-BBBBBBBBFV-P</w:delText>
        </w:r>
      </w:del>
    </w:p>
    <w:p w:rsidR="00250520" w:rsidRPr="00246A2F" w:rsidDel="00CE6C53" w:rsidRDefault="00250520" w:rsidP="00250520">
      <w:pPr>
        <w:pStyle w:val="BodyText"/>
        <w:rPr>
          <w:del w:id="1122" w:author="Igor P" w:date="2016-09-28T14:09:00Z"/>
        </w:rPr>
      </w:pPr>
      <w:del w:id="1123" w:author="Igor P" w:date="2016-09-28T14:09:00Z">
        <w:r w:rsidRPr="00246A2F" w:rsidDel="00CE6C53">
          <w:delText>Here</w:delText>
        </w:r>
      </w:del>
    </w:p>
    <w:p w:rsidR="00250520" w:rsidRPr="005A476E" w:rsidDel="00CE6C53" w:rsidRDefault="00250520" w:rsidP="00250520">
      <w:pPr>
        <w:numPr>
          <w:ilvl w:val="0"/>
          <w:numId w:val="27"/>
        </w:numPr>
        <w:spacing w:line="360" w:lineRule="auto"/>
        <w:rPr>
          <w:del w:id="1124" w:author="Igor P" w:date="2016-09-28T14:09:00Z"/>
          <w:rFonts w:ascii="Times New Roman" w:hAnsi="Times New Roman" w:cs="Times New Roman"/>
          <w:sz w:val="24"/>
        </w:rPr>
      </w:pPr>
      <w:del w:id="1125" w:author="Igor P" w:date="2016-09-28T14:09:00Z">
        <w:r w:rsidRPr="00250520" w:rsidDel="00CE6C53">
          <w:rPr>
            <w:rStyle w:val="CodeStyleChar"/>
          </w:rPr>
          <w:delText>AAAAAAAAAAAAAA</w:delText>
        </w:r>
        <w:r w:rsidRPr="00246A2F" w:rsidDel="00CE6C53">
          <w:rPr>
            <w:sz w:val="24"/>
          </w:rPr>
          <w:delText xml:space="preserve"> </w:delText>
        </w:r>
        <w:r w:rsidRPr="005A476E" w:rsidDel="00CE6C53">
          <w:rPr>
            <w:rFonts w:ascii="Times New Roman" w:hAnsi="Times New Roman" w:cs="Times New Roman"/>
            <w:sz w:val="24"/>
          </w:rPr>
          <w:delText xml:space="preserve">is a 14-character </w:delText>
        </w:r>
        <w:r w:rsidR="004C254E" w:rsidRPr="004C254E" w:rsidDel="00CE6C53">
          <w:rPr>
            <w:rFonts w:ascii="Times New Roman" w:hAnsi="Times New Roman" w:cs="Times New Roman"/>
            <w:sz w:val="24"/>
          </w:rPr>
          <w:delText>first hash block</w:delText>
        </w:r>
        <w:r w:rsidRPr="005A476E" w:rsidDel="00CE6C53">
          <w:rPr>
            <w:rFonts w:ascii="Times New Roman" w:hAnsi="Times New Roman" w:cs="Times New Roman"/>
            <w:sz w:val="24"/>
          </w:rPr>
          <w:delText>.</w:delText>
        </w:r>
      </w:del>
    </w:p>
    <w:p w:rsidR="00250520" w:rsidRPr="005A476E" w:rsidDel="00CE6C53" w:rsidRDefault="00250520" w:rsidP="00250520">
      <w:pPr>
        <w:numPr>
          <w:ilvl w:val="0"/>
          <w:numId w:val="27"/>
        </w:numPr>
        <w:spacing w:line="360" w:lineRule="auto"/>
        <w:rPr>
          <w:del w:id="1126" w:author="Igor P" w:date="2016-09-28T14:09:00Z"/>
          <w:rFonts w:ascii="Times New Roman" w:hAnsi="Times New Roman" w:cs="Times New Roman"/>
          <w:sz w:val="24"/>
        </w:rPr>
      </w:pPr>
      <w:del w:id="1127" w:author="Igor P" w:date="2016-09-28T14:09:00Z">
        <w:r w:rsidRPr="00250520" w:rsidDel="00CE6C53">
          <w:rPr>
            <w:rStyle w:val="CodeStyleChar"/>
          </w:rPr>
          <w:delText>BBBBBBBB</w:delText>
        </w:r>
        <w:r w:rsidRPr="00246A2F" w:rsidDel="00CE6C53">
          <w:rPr>
            <w:sz w:val="24"/>
          </w:rPr>
          <w:delText xml:space="preserve"> </w:delText>
        </w:r>
        <w:r w:rsidRPr="005A476E" w:rsidDel="00CE6C53">
          <w:rPr>
            <w:rFonts w:ascii="Times New Roman" w:hAnsi="Times New Roman" w:cs="Times New Roman"/>
            <w:sz w:val="24"/>
          </w:rPr>
          <w:delText xml:space="preserve">is an 8-character </w:delText>
        </w:r>
        <w:r w:rsidR="004C254E" w:rsidRPr="004C254E" w:rsidDel="00CE6C53">
          <w:rPr>
            <w:rFonts w:ascii="Times New Roman" w:hAnsi="Times New Roman" w:cs="Times New Roman"/>
            <w:sz w:val="24"/>
          </w:rPr>
          <w:delText>second hash block</w:delText>
        </w:r>
        <w:r w:rsidR="004C254E" w:rsidDel="00CE6C53">
          <w:rPr>
            <w:rFonts w:ascii="Times New Roman" w:hAnsi="Times New Roman" w:cs="Times New Roman"/>
            <w:sz w:val="24"/>
          </w:rPr>
          <w:delText>.</w:delText>
        </w:r>
      </w:del>
    </w:p>
    <w:p w:rsidR="00250520" w:rsidRPr="00246A2F" w:rsidDel="00CE6C53" w:rsidRDefault="00250520" w:rsidP="00250520">
      <w:pPr>
        <w:numPr>
          <w:ilvl w:val="0"/>
          <w:numId w:val="27"/>
        </w:numPr>
        <w:spacing w:line="360" w:lineRule="auto"/>
        <w:rPr>
          <w:del w:id="1128" w:author="Igor P" w:date="2016-09-28T14:09:00Z"/>
          <w:sz w:val="24"/>
        </w:rPr>
      </w:pPr>
      <w:del w:id="1129" w:author="Igor P" w:date="2016-09-28T14:09:00Z">
        <w:r w:rsidRPr="00250520" w:rsidDel="00CE6C53">
          <w:rPr>
            <w:rStyle w:val="CodeStyleChar"/>
          </w:rPr>
          <w:delText>F</w:delText>
        </w:r>
        <w:r w:rsidRPr="00246A2F" w:rsidDel="00CE6C53">
          <w:rPr>
            <w:b/>
            <w:sz w:val="24"/>
          </w:rPr>
          <w:delText xml:space="preserve"> </w:delText>
        </w:r>
        <w:r w:rsidRPr="005A476E" w:rsidDel="00CE6C53">
          <w:rPr>
            <w:rFonts w:ascii="Times New Roman" w:hAnsi="Times New Roman" w:cs="Times New Roman"/>
            <w:sz w:val="24"/>
          </w:rPr>
          <w:delText xml:space="preserve">is a flag indicating kind of InChIKey: it has </w:delText>
        </w:r>
        <w:bookmarkStart w:id="1130" w:name="OLE_LINK1"/>
        <w:bookmarkStart w:id="1131" w:name="OLE_LINK2"/>
        <w:r w:rsidRPr="005A476E" w:rsidDel="00CE6C53">
          <w:rPr>
            <w:rFonts w:ascii="Times New Roman" w:hAnsi="Times New Roman" w:cs="Times New Roman"/>
            <w:sz w:val="24"/>
          </w:rPr>
          <w:delText xml:space="preserve">either the value ‘S’ for standard </w:delText>
        </w:r>
        <w:bookmarkEnd w:id="1130"/>
        <w:bookmarkEnd w:id="1131"/>
        <w:r w:rsidRPr="005A476E" w:rsidDel="00CE6C53">
          <w:rPr>
            <w:rFonts w:ascii="Times New Roman" w:hAnsi="Times New Roman" w:cs="Times New Roman"/>
            <w:sz w:val="24"/>
          </w:rPr>
          <w:delText>InChIKey or the value ‘N’ for non-standard.</w:delText>
        </w:r>
      </w:del>
    </w:p>
    <w:p w:rsidR="00250520" w:rsidRPr="00246A2F" w:rsidDel="00CE6C53" w:rsidRDefault="00250520" w:rsidP="00250520">
      <w:pPr>
        <w:numPr>
          <w:ilvl w:val="0"/>
          <w:numId w:val="27"/>
        </w:numPr>
        <w:spacing w:line="360" w:lineRule="auto"/>
        <w:rPr>
          <w:del w:id="1132" w:author="Igor P" w:date="2016-09-28T14:09:00Z"/>
          <w:sz w:val="24"/>
        </w:rPr>
      </w:pPr>
      <w:del w:id="1133" w:author="Igor P" w:date="2016-09-28T14:09:00Z">
        <w:r w:rsidRPr="00250520" w:rsidDel="00CE6C53">
          <w:rPr>
            <w:rStyle w:val="CodeStyleChar"/>
          </w:rPr>
          <w:delText>V</w:delText>
        </w:r>
        <w:r w:rsidRPr="00246A2F" w:rsidDel="00CE6C53">
          <w:rPr>
            <w:b/>
            <w:sz w:val="24"/>
          </w:rPr>
          <w:delText xml:space="preserve"> </w:delText>
        </w:r>
        <w:r w:rsidRPr="005A476E" w:rsidDel="00CE6C53">
          <w:rPr>
            <w:rFonts w:ascii="Times New Roman" w:hAnsi="Times New Roman" w:cs="Times New Roman"/>
            <w:sz w:val="24"/>
          </w:rPr>
          <w:delText>is a character indicating InChI version: ‘A’ for version 1 (</w:delText>
        </w:r>
        <w:r w:rsidR="004C254E" w:rsidDel="00CE6C53">
          <w:rPr>
            <w:rFonts w:ascii="Times New Roman" w:hAnsi="Times New Roman" w:cs="Times New Roman"/>
            <w:sz w:val="24"/>
          </w:rPr>
          <w:delText>current</w:delText>
        </w:r>
        <w:r w:rsidRPr="005A476E" w:rsidDel="00CE6C53">
          <w:rPr>
            <w:rFonts w:ascii="Times New Roman" w:hAnsi="Times New Roman" w:cs="Times New Roman"/>
            <w:sz w:val="24"/>
          </w:rPr>
          <w:delText>), ‘B’ for version 2, etc.</w:delText>
        </w:r>
        <w:r w:rsidRPr="00246A2F" w:rsidDel="00CE6C53">
          <w:rPr>
            <w:sz w:val="24"/>
            <w:vertAlign w:val="superscript"/>
          </w:rPr>
          <w:delText xml:space="preserve"> </w:delText>
        </w:r>
      </w:del>
    </w:p>
    <w:p w:rsidR="00250520" w:rsidRPr="005A476E" w:rsidDel="00CE6C53" w:rsidRDefault="00250520" w:rsidP="00250520">
      <w:pPr>
        <w:numPr>
          <w:ilvl w:val="0"/>
          <w:numId w:val="27"/>
        </w:numPr>
        <w:spacing w:line="360" w:lineRule="auto"/>
        <w:rPr>
          <w:del w:id="1134" w:author="Igor P" w:date="2016-09-28T14:09:00Z"/>
          <w:rFonts w:ascii="Times New Roman" w:hAnsi="Times New Roman" w:cs="Times New Roman"/>
          <w:sz w:val="24"/>
        </w:rPr>
      </w:pPr>
      <w:del w:id="1135" w:author="Igor P" w:date="2016-09-28T14:09:00Z">
        <w:r w:rsidRPr="00250520" w:rsidDel="00CE6C53">
          <w:rPr>
            <w:rStyle w:val="CodeStyleChar"/>
          </w:rPr>
          <w:delText>P</w:delText>
        </w:r>
        <w:r w:rsidRPr="00246A2F" w:rsidDel="00CE6C53">
          <w:rPr>
            <w:sz w:val="24"/>
          </w:rPr>
          <w:delText xml:space="preserve"> </w:delText>
        </w:r>
        <w:r w:rsidRPr="005A476E" w:rsidDel="00CE6C53">
          <w:rPr>
            <w:rFonts w:ascii="Times New Roman" w:hAnsi="Times New Roman" w:cs="Times New Roman"/>
            <w:sz w:val="24"/>
          </w:rPr>
          <w:delText xml:space="preserve">is an indicator for the number of protons; this number is not encoded in the hash but is indicated as a separate 2-character block at the end, where one character is a hyphen, as </w:delText>
        </w:r>
        <w:r w:rsidR="004A1BCE" w:rsidDel="00CE6C53">
          <w:rPr>
            <w:rFonts w:ascii="Times New Roman" w:hAnsi="Times New Roman" w:cs="Times New Roman"/>
            <w:sz w:val="24"/>
          </w:rPr>
          <w:delText>-</w:delText>
        </w:r>
        <w:r w:rsidRPr="005A476E" w:rsidDel="00CE6C53">
          <w:rPr>
            <w:rFonts w:ascii="Times New Roman" w:hAnsi="Times New Roman" w:cs="Times New Roman"/>
            <w:sz w:val="24"/>
          </w:rPr>
          <w:delText xml:space="preserve">N for neutral, -M for -1 hydrogen, -O for +1 hydrogen, etc.  </w:delText>
        </w:r>
      </w:del>
    </w:p>
    <w:p w:rsidR="00AF7895" w:rsidDel="00CE6C53" w:rsidRDefault="00AF7895" w:rsidP="00AF7895">
      <w:pPr>
        <w:pStyle w:val="BodyText"/>
        <w:rPr>
          <w:del w:id="1136" w:author="Igor P" w:date="2016-09-28T14:09:00Z"/>
        </w:rPr>
      </w:pPr>
      <w:del w:id="1137" w:author="Igor P" w:date="2016-09-28T14:09:00Z">
        <w:r w:rsidDel="00CE6C53">
          <w:delText>The exact layout is presented in the following table.</w:delText>
        </w:r>
      </w:del>
    </w:p>
    <w:tbl>
      <w:tblPr>
        <w:tblStyle w:val="TableGrid"/>
        <w:tblW w:w="0" w:type="auto"/>
        <w:tblLook w:val="01E0" w:firstRow="1" w:lastRow="1" w:firstColumn="1" w:lastColumn="1" w:noHBand="0" w:noVBand="0"/>
      </w:tblPr>
      <w:tblGrid>
        <w:gridCol w:w="2151"/>
        <w:gridCol w:w="2164"/>
        <w:gridCol w:w="2151"/>
        <w:gridCol w:w="2164"/>
      </w:tblGrid>
      <w:tr w:rsidR="00AF7895" w:rsidRPr="00246A2F" w:rsidDel="00CE6C53">
        <w:trPr>
          <w:del w:id="1138" w:author="Igor P" w:date="2016-09-28T14:09:00Z"/>
        </w:trPr>
        <w:tc>
          <w:tcPr>
            <w:tcW w:w="2214" w:type="dxa"/>
          </w:tcPr>
          <w:p w:rsidR="00AF7895" w:rsidRPr="00246A2F" w:rsidDel="00CE6C53" w:rsidRDefault="00AF7895" w:rsidP="00250520">
            <w:pPr>
              <w:jc w:val="both"/>
              <w:rPr>
                <w:del w:id="1139" w:author="Igor P" w:date="2016-09-28T14:09:00Z"/>
                <w:sz w:val="24"/>
              </w:rPr>
            </w:pPr>
            <w:del w:id="1140" w:author="Igor P" w:date="2016-09-28T14:09:00Z">
              <w:r w:rsidRPr="00246A2F" w:rsidDel="00CE6C53">
                <w:rPr>
                  <w:sz w:val="24"/>
                </w:rPr>
                <w:delText>Char</w:delText>
              </w:r>
            </w:del>
          </w:p>
        </w:tc>
        <w:tc>
          <w:tcPr>
            <w:tcW w:w="2214" w:type="dxa"/>
          </w:tcPr>
          <w:p w:rsidR="00AF7895" w:rsidRPr="00246A2F" w:rsidDel="00CE6C53" w:rsidRDefault="00AF7895" w:rsidP="00250520">
            <w:pPr>
              <w:jc w:val="both"/>
              <w:rPr>
                <w:del w:id="1141" w:author="Igor P" w:date="2016-09-28T14:09:00Z"/>
                <w:sz w:val="24"/>
              </w:rPr>
            </w:pPr>
            <w:del w:id="1142" w:author="Igor P" w:date="2016-09-28T14:09:00Z">
              <w:r w:rsidRPr="00246A2F" w:rsidDel="00CE6C53">
                <w:rPr>
                  <w:sz w:val="24"/>
                </w:rPr>
                <w:delText>Protons</w:delText>
              </w:r>
            </w:del>
          </w:p>
        </w:tc>
        <w:tc>
          <w:tcPr>
            <w:tcW w:w="2214" w:type="dxa"/>
          </w:tcPr>
          <w:p w:rsidR="00AF7895" w:rsidRPr="00246A2F" w:rsidDel="00CE6C53" w:rsidRDefault="00AF7895" w:rsidP="00250520">
            <w:pPr>
              <w:jc w:val="both"/>
              <w:rPr>
                <w:del w:id="1143" w:author="Igor P" w:date="2016-09-28T14:09:00Z"/>
                <w:sz w:val="24"/>
              </w:rPr>
            </w:pPr>
            <w:del w:id="1144" w:author="Igor P" w:date="2016-09-28T14:09:00Z">
              <w:r w:rsidRPr="00246A2F" w:rsidDel="00CE6C53">
                <w:rPr>
                  <w:sz w:val="24"/>
                </w:rPr>
                <w:delText>Char</w:delText>
              </w:r>
            </w:del>
          </w:p>
        </w:tc>
        <w:tc>
          <w:tcPr>
            <w:tcW w:w="2214" w:type="dxa"/>
          </w:tcPr>
          <w:p w:rsidR="00AF7895" w:rsidRPr="00246A2F" w:rsidDel="00CE6C53" w:rsidRDefault="00AF7895" w:rsidP="00250520">
            <w:pPr>
              <w:jc w:val="both"/>
              <w:rPr>
                <w:del w:id="1145" w:author="Igor P" w:date="2016-09-28T14:09:00Z"/>
                <w:sz w:val="24"/>
              </w:rPr>
            </w:pPr>
            <w:del w:id="1146" w:author="Igor P" w:date="2016-09-28T14:09:00Z">
              <w:r w:rsidRPr="00246A2F" w:rsidDel="00CE6C53">
                <w:rPr>
                  <w:sz w:val="24"/>
                </w:rPr>
                <w:delText>Protons</w:delText>
              </w:r>
            </w:del>
          </w:p>
        </w:tc>
      </w:tr>
      <w:tr w:rsidR="00AF7895" w:rsidRPr="00246A2F" w:rsidDel="00CE6C53">
        <w:trPr>
          <w:del w:id="1147" w:author="Igor P" w:date="2016-09-28T14:09:00Z"/>
        </w:trPr>
        <w:tc>
          <w:tcPr>
            <w:tcW w:w="2214" w:type="dxa"/>
          </w:tcPr>
          <w:p w:rsidR="00AF7895" w:rsidRPr="00246A2F" w:rsidDel="00CE6C53" w:rsidRDefault="00AF7895" w:rsidP="00250520">
            <w:pPr>
              <w:jc w:val="both"/>
              <w:rPr>
                <w:del w:id="1148" w:author="Igor P" w:date="2016-09-28T14:09:00Z"/>
                <w:sz w:val="24"/>
              </w:rPr>
            </w:pPr>
            <w:del w:id="1149" w:author="Igor P" w:date="2016-09-28T14:09:00Z">
              <w:r w:rsidRPr="00246A2F" w:rsidDel="00CE6C53">
                <w:rPr>
                  <w:sz w:val="24"/>
                </w:rPr>
                <w:delText>N</w:delText>
              </w:r>
            </w:del>
          </w:p>
        </w:tc>
        <w:tc>
          <w:tcPr>
            <w:tcW w:w="2214" w:type="dxa"/>
          </w:tcPr>
          <w:p w:rsidR="00AF7895" w:rsidRPr="00246A2F" w:rsidDel="00CE6C53" w:rsidRDefault="00AF7895" w:rsidP="00250520">
            <w:pPr>
              <w:jc w:val="both"/>
              <w:rPr>
                <w:del w:id="1150" w:author="Igor P" w:date="2016-09-28T14:09:00Z"/>
                <w:sz w:val="24"/>
              </w:rPr>
            </w:pPr>
            <w:del w:id="1151" w:author="Igor P" w:date="2016-09-28T14:09:00Z">
              <w:r w:rsidRPr="00246A2F" w:rsidDel="00CE6C53">
                <w:rPr>
                  <w:sz w:val="24"/>
                </w:rPr>
                <w:delText>0</w:delText>
              </w:r>
            </w:del>
          </w:p>
        </w:tc>
        <w:tc>
          <w:tcPr>
            <w:tcW w:w="2214" w:type="dxa"/>
          </w:tcPr>
          <w:p w:rsidR="00AF7895" w:rsidRPr="00246A2F" w:rsidDel="00CE6C53" w:rsidRDefault="00AF7895" w:rsidP="00250520">
            <w:pPr>
              <w:jc w:val="both"/>
              <w:rPr>
                <w:del w:id="1152" w:author="Igor P" w:date="2016-09-28T14:09:00Z"/>
                <w:sz w:val="24"/>
              </w:rPr>
            </w:pPr>
          </w:p>
        </w:tc>
        <w:tc>
          <w:tcPr>
            <w:tcW w:w="2214" w:type="dxa"/>
          </w:tcPr>
          <w:p w:rsidR="00AF7895" w:rsidRPr="00246A2F" w:rsidDel="00CE6C53" w:rsidRDefault="00AF7895" w:rsidP="00250520">
            <w:pPr>
              <w:jc w:val="both"/>
              <w:rPr>
                <w:del w:id="1153" w:author="Igor P" w:date="2016-09-28T14:09:00Z"/>
                <w:sz w:val="24"/>
              </w:rPr>
            </w:pPr>
          </w:p>
        </w:tc>
      </w:tr>
      <w:tr w:rsidR="00AF7895" w:rsidRPr="00246A2F" w:rsidDel="00CE6C53">
        <w:trPr>
          <w:del w:id="1154" w:author="Igor P" w:date="2016-09-28T14:09:00Z"/>
        </w:trPr>
        <w:tc>
          <w:tcPr>
            <w:tcW w:w="2214" w:type="dxa"/>
          </w:tcPr>
          <w:p w:rsidR="00AF7895" w:rsidRPr="00246A2F" w:rsidDel="00CE6C53" w:rsidRDefault="00AF7895" w:rsidP="00250520">
            <w:pPr>
              <w:jc w:val="both"/>
              <w:rPr>
                <w:del w:id="1155" w:author="Igor P" w:date="2016-09-28T14:09:00Z"/>
                <w:sz w:val="24"/>
              </w:rPr>
            </w:pPr>
            <w:del w:id="1156" w:author="Igor P" w:date="2016-09-28T14:09:00Z">
              <w:r w:rsidRPr="00246A2F" w:rsidDel="00CE6C53">
                <w:rPr>
                  <w:sz w:val="24"/>
                </w:rPr>
                <w:delText>M</w:delText>
              </w:r>
            </w:del>
          </w:p>
        </w:tc>
        <w:tc>
          <w:tcPr>
            <w:tcW w:w="2214" w:type="dxa"/>
          </w:tcPr>
          <w:p w:rsidR="00AF7895" w:rsidRPr="00246A2F" w:rsidDel="00CE6C53" w:rsidRDefault="00AF7895" w:rsidP="00250520">
            <w:pPr>
              <w:jc w:val="both"/>
              <w:rPr>
                <w:del w:id="1157" w:author="Igor P" w:date="2016-09-28T14:09:00Z"/>
                <w:sz w:val="24"/>
              </w:rPr>
            </w:pPr>
            <w:del w:id="1158" w:author="Igor P" w:date="2016-09-28T14:09:00Z">
              <w:r w:rsidRPr="00246A2F" w:rsidDel="00CE6C53">
                <w:rPr>
                  <w:sz w:val="24"/>
                </w:rPr>
                <w:delText>-1</w:delText>
              </w:r>
            </w:del>
          </w:p>
        </w:tc>
        <w:tc>
          <w:tcPr>
            <w:tcW w:w="2214" w:type="dxa"/>
          </w:tcPr>
          <w:p w:rsidR="00AF7895" w:rsidRPr="00246A2F" w:rsidDel="00CE6C53" w:rsidRDefault="00AF7895" w:rsidP="00250520">
            <w:pPr>
              <w:jc w:val="both"/>
              <w:rPr>
                <w:del w:id="1159" w:author="Igor P" w:date="2016-09-28T14:09:00Z"/>
                <w:sz w:val="24"/>
              </w:rPr>
            </w:pPr>
            <w:del w:id="1160" w:author="Igor P" w:date="2016-09-28T14:09:00Z">
              <w:r w:rsidRPr="00246A2F" w:rsidDel="00CE6C53">
                <w:rPr>
                  <w:sz w:val="24"/>
                </w:rPr>
                <w:delText>O</w:delText>
              </w:r>
            </w:del>
          </w:p>
        </w:tc>
        <w:tc>
          <w:tcPr>
            <w:tcW w:w="2214" w:type="dxa"/>
          </w:tcPr>
          <w:p w:rsidR="00AF7895" w:rsidRPr="00246A2F" w:rsidDel="00CE6C53" w:rsidRDefault="00AF7895" w:rsidP="00250520">
            <w:pPr>
              <w:jc w:val="both"/>
              <w:rPr>
                <w:del w:id="1161" w:author="Igor P" w:date="2016-09-28T14:09:00Z"/>
                <w:sz w:val="24"/>
              </w:rPr>
            </w:pPr>
            <w:del w:id="1162" w:author="Igor P" w:date="2016-09-28T14:09:00Z">
              <w:r w:rsidRPr="00246A2F" w:rsidDel="00CE6C53">
                <w:rPr>
                  <w:sz w:val="24"/>
                </w:rPr>
                <w:delText xml:space="preserve">+1 </w:delText>
              </w:r>
            </w:del>
          </w:p>
        </w:tc>
      </w:tr>
      <w:tr w:rsidR="00AF7895" w:rsidRPr="00246A2F" w:rsidDel="00CE6C53">
        <w:trPr>
          <w:del w:id="1163" w:author="Igor P" w:date="2016-09-28T14:09:00Z"/>
        </w:trPr>
        <w:tc>
          <w:tcPr>
            <w:tcW w:w="2214" w:type="dxa"/>
          </w:tcPr>
          <w:p w:rsidR="00AF7895" w:rsidRPr="00246A2F" w:rsidDel="00CE6C53" w:rsidRDefault="00AF7895" w:rsidP="00250520">
            <w:pPr>
              <w:jc w:val="both"/>
              <w:rPr>
                <w:del w:id="1164" w:author="Igor P" w:date="2016-09-28T14:09:00Z"/>
                <w:sz w:val="24"/>
              </w:rPr>
            </w:pPr>
            <w:del w:id="1165" w:author="Igor P" w:date="2016-09-28T14:09:00Z">
              <w:r w:rsidRPr="00246A2F" w:rsidDel="00CE6C53">
                <w:rPr>
                  <w:sz w:val="24"/>
                </w:rPr>
                <w:delText>L</w:delText>
              </w:r>
            </w:del>
          </w:p>
        </w:tc>
        <w:tc>
          <w:tcPr>
            <w:tcW w:w="2214" w:type="dxa"/>
          </w:tcPr>
          <w:p w:rsidR="00AF7895" w:rsidRPr="00246A2F" w:rsidDel="00CE6C53" w:rsidRDefault="00AF7895" w:rsidP="00250520">
            <w:pPr>
              <w:jc w:val="both"/>
              <w:rPr>
                <w:del w:id="1166" w:author="Igor P" w:date="2016-09-28T14:09:00Z"/>
                <w:sz w:val="24"/>
              </w:rPr>
            </w:pPr>
            <w:del w:id="1167" w:author="Igor P" w:date="2016-09-28T14:09:00Z">
              <w:r w:rsidRPr="00246A2F" w:rsidDel="00CE6C53">
                <w:rPr>
                  <w:sz w:val="24"/>
                </w:rPr>
                <w:delText>-2</w:delText>
              </w:r>
            </w:del>
          </w:p>
        </w:tc>
        <w:tc>
          <w:tcPr>
            <w:tcW w:w="2214" w:type="dxa"/>
          </w:tcPr>
          <w:p w:rsidR="00AF7895" w:rsidRPr="00246A2F" w:rsidDel="00CE6C53" w:rsidRDefault="00AF7895" w:rsidP="00250520">
            <w:pPr>
              <w:jc w:val="both"/>
              <w:rPr>
                <w:del w:id="1168" w:author="Igor P" w:date="2016-09-28T14:09:00Z"/>
                <w:sz w:val="24"/>
              </w:rPr>
            </w:pPr>
            <w:del w:id="1169" w:author="Igor P" w:date="2016-09-28T14:09:00Z">
              <w:r w:rsidRPr="00246A2F" w:rsidDel="00CE6C53">
                <w:rPr>
                  <w:sz w:val="24"/>
                </w:rPr>
                <w:delText>P</w:delText>
              </w:r>
            </w:del>
          </w:p>
        </w:tc>
        <w:tc>
          <w:tcPr>
            <w:tcW w:w="2214" w:type="dxa"/>
          </w:tcPr>
          <w:p w:rsidR="00AF7895" w:rsidRPr="00246A2F" w:rsidDel="00CE6C53" w:rsidRDefault="00AF7895" w:rsidP="00250520">
            <w:pPr>
              <w:jc w:val="both"/>
              <w:rPr>
                <w:del w:id="1170" w:author="Igor P" w:date="2016-09-28T14:09:00Z"/>
                <w:sz w:val="24"/>
              </w:rPr>
            </w:pPr>
            <w:del w:id="1171" w:author="Igor P" w:date="2016-09-28T14:09:00Z">
              <w:r w:rsidRPr="00246A2F" w:rsidDel="00CE6C53">
                <w:rPr>
                  <w:sz w:val="24"/>
                </w:rPr>
                <w:delText>+2</w:delText>
              </w:r>
            </w:del>
          </w:p>
        </w:tc>
      </w:tr>
      <w:tr w:rsidR="00AF7895" w:rsidRPr="00246A2F" w:rsidDel="00CE6C53">
        <w:trPr>
          <w:del w:id="1172" w:author="Igor P" w:date="2016-09-28T14:09:00Z"/>
        </w:trPr>
        <w:tc>
          <w:tcPr>
            <w:tcW w:w="2214" w:type="dxa"/>
          </w:tcPr>
          <w:p w:rsidR="00AF7895" w:rsidRPr="00246A2F" w:rsidDel="00CE6C53" w:rsidRDefault="00AF7895" w:rsidP="00250520">
            <w:pPr>
              <w:jc w:val="both"/>
              <w:rPr>
                <w:del w:id="1173" w:author="Igor P" w:date="2016-09-28T14:09:00Z"/>
                <w:sz w:val="24"/>
              </w:rPr>
            </w:pPr>
            <w:del w:id="1174" w:author="Igor P" w:date="2016-09-28T14:09:00Z">
              <w:r w:rsidRPr="00246A2F" w:rsidDel="00CE6C53">
                <w:rPr>
                  <w:sz w:val="24"/>
                </w:rPr>
                <w:delText>K</w:delText>
              </w:r>
            </w:del>
          </w:p>
        </w:tc>
        <w:tc>
          <w:tcPr>
            <w:tcW w:w="2214" w:type="dxa"/>
          </w:tcPr>
          <w:p w:rsidR="00AF7895" w:rsidRPr="00246A2F" w:rsidDel="00CE6C53" w:rsidRDefault="00AF7895" w:rsidP="00250520">
            <w:pPr>
              <w:jc w:val="both"/>
              <w:rPr>
                <w:del w:id="1175" w:author="Igor P" w:date="2016-09-28T14:09:00Z"/>
                <w:sz w:val="24"/>
              </w:rPr>
            </w:pPr>
            <w:del w:id="1176" w:author="Igor P" w:date="2016-09-28T14:09:00Z">
              <w:r w:rsidRPr="00246A2F" w:rsidDel="00CE6C53">
                <w:rPr>
                  <w:sz w:val="24"/>
                </w:rPr>
                <w:delText>-3</w:delText>
              </w:r>
            </w:del>
          </w:p>
        </w:tc>
        <w:tc>
          <w:tcPr>
            <w:tcW w:w="2214" w:type="dxa"/>
          </w:tcPr>
          <w:p w:rsidR="00AF7895" w:rsidRPr="00246A2F" w:rsidDel="00CE6C53" w:rsidRDefault="00AF7895" w:rsidP="00250520">
            <w:pPr>
              <w:jc w:val="both"/>
              <w:rPr>
                <w:del w:id="1177" w:author="Igor P" w:date="2016-09-28T14:09:00Z"/>
                <w:sz w:val="24"/>
              </w:rPr>
            </w:pPr>
            <w:del w:id="1178" w:author="Igor P" w:date="2016-09-28T14:09:00Z">
              <w:r w:rsidRPr="00246A2F" w:rsidDel="00CE6C53">
                <w:rPr>
                  <w:sz w:val="24"/>
                </w:rPr>
                <w:delText>Q</w:delText>
              </w:r>
            </w:del>
          </w:p>
        </w:tc>
        <w:tc>
          <w:tcPr>
            <w:tcW w:w="2214" w:type="dxa"/>
          </w:tcPr>
          <w:p w:rsidR="00AF7895" w:rsidRPr="00246A2F" w:rsidDel="00CE6C53" w:rsidRDefault="00AF7895" w:rsidP="00250520">
            <w:pPr>
              <w:jc w:val="both"/>
              <w:rPr>
                <w:del w:id="1179" w:author="Igor P" w:date="2016-09-28T14:09:00Z"/>
                <w:sz w:val="24"/>
              </w:rPr>
            </w:pPr>
            <w:del w:id="1180" w:author="Igor P" w:date="2016-09-28T14:09:00Z">
              <w:r w:rsidRPr="00246A2F" w:rsidDel="00CE6C53">
                <w:rPr>
                  <w:sz w:val="24"/>
                </w:rPr>
                <w:delText>+3</w:delText>
              </w:r>
            </w:del>
          </w:p>
        </w:tc>
      </w:tr>
      <w:tr w:rsidR="00AF7895" w:rsidRPr="00246A2F" w:rsidDel="00CE6C53">
        <w:trPr>
          <w:del w:id="1181" w:author="Igor P" w:date="2016-09-28T14:09:00Z"/>
        </w:trPr>
        <w:tc>
          <w:tcPr>
            <w:tcW w:w="2214" w:type="dxa"/>
          </w:tcPr>
          <w:p w:rsidR="00AF7895" w:rsidRPr="00246A2F" w:rsidDel="00CE6C53" w:rsidRDefault="00AF7895" w:rsidP="00250520">
            <w:pPr>
              <w:jc w:val="both"/>
              <w:rPr>
                <w:del w:id="1182" w:author="Igor P" w:date="2016-09-28T14:09:00Z"/>
                <w:sz w:val="24"/>
              </w:rPr>
            </w:pPr>
            <w:del w:id="1183" w:author="Igor P" w:date="2016-09-28T14:09:00Z">
              <w:r w:rsidRPr="00246A2F" w:rsidDel="00CE6C53">
                <w:rPr>
                  <w:sz w:val="24"/>
                </w:rPr>
                <w:lastRenderedPageBreak/>
                <w:delText>J</w:delText>
              </w:r>
            </w:del>
          </w:p>
        </w:tc>
        <w:tc>
          <w:tcPr>
            <w:tcW w:w="2214" w:type="dxa"/>
          </w:tcPr>
          <w:p w:rsidR="00AF7895" w:rsidRPr="00246A2F" w:rsidDel="00CE6C53" w:rsidRDefault="00AF7895" w:rsidP="00250520">
            <w:pPr>
              <w:jc w:val="both"/>
              <w:rPr>
                <w:del w:id="1184" w:author="Igor P" w:date="2016-09-28T14:09:00Z"/>
                <w:sz w:val="24"/>
              </w:rPr>
            </w:pPr>
            <w:del w:id="1185" w:author="Igor P" w:date="2016-09-28T14:09:00Z">
              <w:r w:rsidRPr="00246A2F" w:rsidDel="00CE6C53">
                <w:rPr>
                  <w:sz w:val="24"/>
                </w:rPr>
                <w:delText>-4</w:delText>
              </w:r>
            </w:del>
          </w:p>
        </w:tc>
        <w:tc>
          <w:tcPr>
            <w:tcW w:w="2214" w:type="dxa"/>
          </w:tcPr>
          <w:p w:rsidR="00AF7895" w:rsidRPr="00246A2F" w:rsidDel="00CE6C53" w:rsidRDefault="00AF7895" w:rsidP="00250520">
            <w:pPr>
              <w:jc w:val="both"/>
              <w:rPr>
                <w:del w:id="1186" w:author="Igor P" w:date="2016-09-28T14:09:00Z"/>
                <w:sz w:val="24"/>
              </w:rPr>
            </w:pPr>
            <w:del w:id="1187" w:author="Igor P" w:date="2016-09-28T14:09:00Z">
              <w:r w:rsidRPr="00246A2F" w:rsidDel="00CE6C53">
                <w:rPr>
                  <w:sz w:val="24"/>
                </w:rPr>
                <w:delText>R</w:delText>
              </w:r>
            </w:del>
          </w:p>
        </w:tc>
        <w:tc>
          <w:tcPr>
            <w:tcW w:w="2214" w:type="dxa"/>
          </w:tcPr>
          <w:p w:rsidR="00AF7895" w:rsidRPr="00246A2F" w:rsidDel="00CE6C53" w:rsidRDefault="00AF7895" w:rsidP="00250520">
            <w:pPr>
              <w:jc w:val="both"/>
              <w:rPr>
                <w:del w:id="1188" w:author="Igor P" w:date="2016-09-28T14:09:00Z"/>
                <w:sz w:val="24"/>
              </w:rPr>
            </w:pPr>
            <w:del w:id="1189" w:author="Igor P" w:date="2016-09-28T14:09:00Z">
              <w:r w:rsidRPr="00246A2F" w:rsidDel="00CE6C53">
                <w:rPr>
                  <w:sz w:val="24"/>
                </w:rPr>
                <w:delText>+4</w:delText>
              </w:r>
            </w:del>
          </w:p>
        </w:tc>
      </w:tr>
      <w:tr w:rsidR="00AF7895" w:rsidRPr="00246A2F" w:rsidDel="00CE6C53">
        <w:trPr>
          <w:del w:id="1190" w:author="Igor P" w:date="2016-09-28T14:09:00Z"/>
        </w:trPr>
        <w:tc>
          <w:tcPr>
            <w:tcW w:w="2214" w:type="dxa"/>
          </w:tcPr>
          <w:p w:rsidR="00AF7895" w:rsidRPr="00246A2F" w:rsidDel="00CE6C53" w:rsidRDefault="00AF7895" w:rsidP="00250520">
            <w:pPr>
              <w:jc w:val="both"/>
              <w:rPr>
                <w:del w:id="1191" w:author="Igor P" w:date="2016-09-28T14:09:00Z"/>
                <w:sz w:val="24"/>
              </w:rPr>
            </w:pPr>
            <w:del w:id="1192" w:author="Igor P" w:date="2016-09-28T14:09:00Z">
              <w:r w:rsidRPr="00246A2F" w:rsidDel="00CE6C53">
                <w:rPr>
                  <w:sz w:val="24"/>
                </w:rPr>
                <w:delText>I</w:delText>
              </w:r>
            </w:del>
          </w:p>
        </w:tc>
        <w:tc>
          <w:tcPr>
            <w:tcW w:w="2214" w:type="dxa"/>
          </w:tcPr>
          <w:p w:rsidR="00AF7895" w:rsidRPr="00246A2F" w:rsidDel="00CE6C53" w:rsidRDefault="00AF7895" w:rsidP="00250520">
            <w:pPr>
              <w:jc w:val="both"/>
              <w:rPr>
                <w:del w:id="1193" w:author="Igor P" w:date="2016-09-28T14:09:00Z"/>
                <w:sz w:val="24"/>
              </w:rPr>
            </w:pPr>
            <w:del w:id="1194" w:author="Igor P" w:date="2016-09-28T14:09:00Z">
              <w:r w:rsidRPr="00246A2F" w:rsidDel="00CE6C53">
                <w:rPr>
                  <w:sz w:val="24"/>
                </w:rPr>
                <w:delText>-5</w:delText>
              </w:r>
            </w:del>
          </w:p>
        </w:tc>
        <w:tc>
          <w:tcPr>
            <w:tcW w:w="2214" w:type="dxa"/>
          </w:tcPr>
          <w:p w:rsidR="00AF7895" w:rsidRPr="00246A2F" w:rsidDel="00CE6C53" w:rsidRDefault="00AF7895" w:rsidP="00250520">
            <w:pPr>
              <w:jc w:val="both"/>
              <w:rPr>
                <w:del w:id="1195" w:author="Igor P" w:date="2016-09-28T14:09:00Z"/>
                <w:sz w:val="24"/>
              </w:rPr>
            </w:pPr>
            <w:del w:id="1196" w:author="Igor P" w:date="2016-09-28T14:09:00Z">
              <w:r w:rsidRPr="00246A2F" w:rsidDel="00CE6C53">
                <w:rPr>
                  <w:sz w:val="24"/>
                </w:rPr>
                <w:delText>S</w:delText>
              </w:r>
            </w:del>
          </w:p>
        </w:tc>
        <w:tc>
          <w:tcPr>
            <w:tcW w:w="2214" w:type="dxa"/>
          </w:tcPr>
          <w:p w:rsidR="00AF7895" w:rsidRPr="00246A2F" w:rsidDel="00CE6C53" w:rsidRDefault="00AF7895" w:rsidP="00250520">
            <w:pPr>
              <w:jc w:val="both"/>
              <w:rPr>
                <w:del w:id="1197" w:author="Igor P" w:date="2016-09-28T14:09:00Z"/>
                <w:sz w:val="24"/>
              </w:rPr>
            </w:pPr>
            <w:del w:id="1198" w:author="Igor P" w:date="2016-09-28T14:09:00Z">
              <w:r w:rsidRPr="00246A2F" w:rsidDel="00CE6C53">
                <w:rPr>
                  <w:sz w:val="24"/>
                </w:rPr>
                <w:delText>+5</w:delText>
              </w:r>
            </w:del>
          </w:p>
        </w:tc>
      </w:tr>
      <w:tr w:rsidR="00AF7895" w:rsidRPr="00246A2F" w:rsidDel="00CE6C53">
        <w:trPr>
          <w:del w:id="1199" w:author="Igor P" w:date="2016-09-28T14:09:00Z"/>
        </w:trPr>
        <w:tc>
          <w:tcPr>
            <w:tcW w:w="2214" w:type="dxa"/>
          </w:tcPr>
          <w:p w:rsidR="00AF7895" w:rsidRPr="00246A2F" w:rsidDel="00CE6C53" w:rsidRDefault="00AF7895" w:rsidP="00250520">
            <w:pPr>
              <w:jc w:val="both"/>
              <w:rPr>
                <w:del w:id="1200" w:author="Igor P" w:date="2016-09-28T14:09:00Z"/>
                <w:sz w:val="24"/>
              </w:rPr>
            </w:pPr>
            <w:del w:id="1201" w:author="Igor P" w:date="2016-09-28T14:09:00Z">
              <w:r w:rsidRPr="00246A2F" w:rsidDel="00CE6C53">
                <w:rPr>
                  <w:sz w:val="24"/>
                </w:rPr>
                <w:delText>H</w:delText>
              </w:r>
            </w:del>
          </w:p>
        </w:tc>
        <w:tc>
          <w:tcPr>
            <w:tcW w:w="2214" w:type="dxa"/>
          </w:tcPr>
          <w:p w:rsidR="00AF7895" w:rsidRPr="00246A2F" w:rsidDel="00CE6C53" w:rsidRDefault="00AF7895" w:rsidP="00250520">
            <w:pPr>
              <w:jc w:val="both"/>
              <w:rPr>
                <w:del w:id="1202" w:author="Igor P" w:date="2016-09-28T14:09:00Z"/>
                <w:sz w:val="24"/>
              </w:rPr>
            </w:pPr>
            <w:del w:id="1203" w:author="Igor P" w:date="2016-09-28T14:09:00Z">
              <w:r w:rsidRPr="00246A2F" w:rsidDel="00CE6C53">
                <w:rPr>
                  <w:sz w:val="24"/>
                </w:rPr>
                <w:delText>-6</w:delText>
              </w:r>
            </w:del>
          </w:p>
        </w:tc>
        <w:tc>
          <w:tcPr>
            <w:tcW w:w="2214" w:type="dxa"/>
          </w:tcPr>
          <w:p w:rsidR="00AF7895" w:rsidRPr="00246A2F" w:rsidDel="00CE6C53" w:rsidRDefault="00AF7895" w:rsidP="00250520">
            <w:pPr>
              <w:jc w:val="both"/>
              <w:rPr>
                <w:del w:id="1204" w:author="Igor P" w:date="2016-09-28T14:09:00Z"/>
                <w:sz w:val="24"/>
              </w:rPr>
            </w:pPr>
            <w:del w:id="1205" w:author="Igor P" w:date="2016-09-28T14:09:00Z">
              <w:r w:rsidRPr="00246A2F" w:rsidDel="00CE6C53">
                <w:rPr>
                  <w:sz w:val="24"/>
                </w:rPr>
                <w:delText>T</w:delText>
              </w:r>
            </w:del>
          </w:p>
        </w:tc>
        <w:tc>
          <w:tcPr>
            <w:tcW w:w="2214" w:type="dxa"/>
          </w:tcPr>
          <w:p w:rsidR="00AF7895" w:rsidRPr="00246A2F" w:rsidDel="00CE6C53" w:rsidRDefault="00AF7895" w:rsidP="00250520">
            <w:pPr>
              <w:jc w:val="both"/>
              <w:rPr>
                <w:del w:id="1206" w:author="Igor P" w:date="2016-09-28T14:09:00Z"/>
                <w:sz w:val="24"/>
              </w:rPr>
            </w:pPr>
            <w:del w:id="1207" w:author="Igor P" w:date="2016-09-28T14:09:00Z">
              <w:r w:rsidRPr="00246A2F" w:rsidDel="00CE6C53">
                <w:rPr>
                  <w:sz w:val="24"/>
                </w:rPr>
                <w:delText>+6</w:delText>
              </w:r>
            </w:del>
          </w:p>
        </w:tc>
      </w:tr>
      <w:tr w:rsidR="00AF7895" w:rsidRPr="00246A2F" w:rsidDel="00CE6C53">
        <w:trPr>
          <w:del w:id="1208" w:author="Igor P" w:date="2016-09-28T14:09:00Z"/>
        </w:trPr>
        <w:tc>
          <w:tcPr>
            <w:tcW w:w="2214" w:type="dxa"/>
          </w:tcPr>
          <w:p w:rsidR="00AF7895" w:rsidRPr="00246A2F" w:rsidDel="00CE6C53" w:rsidRDefault="00AF7895" w:rsidP="00250520">
            <w:pPr>
              <w:jc w:val="both"/>
              <w:rPr>
                <w:del w:id="1209" w:author="Igor P" w:date="2016-09-28T14:09:00Z"/>
                <w:sz w:val="24"/>
              </w:rPr>
            </w:pPr>
            <w:del w:id="1210" w:author="Igor P" w:date="2016-09-28T14:09:00Z">
              <w:r w:rsidRPr="00246A2F" w:rsidDel="00CE6C53">
                <w:rPr>
                  <w:sz w:val="24"/>
                </w:rPr>
                <w:delText>G</w:delText>
              </w:r>
            </w:del>
          </w:p>
        </w:tc>
        <w:tc>
          <w:tcPr>
            <w:tcW w:w="2214" w:type="dxa"/>
          </w:tcPr>
          <w:p w:rsidR="00AF7895" w:rsidRPr="00246A2F" w:rsidDel="00CE6C53" w:rsidRDefault="00AF7895" w:rsidP="00250520">
            <w:pPr>
              <w:jc w:val="both"/>
              <w:rPr>
                <w:del w:id="1211" w:author="Igor P" w:date="2016-09-28T14:09:00Z"/>
                <w:sz w:val="24"/>
              </w:rPr>
            </w:pPr>
            <w:del w:id="1212" w:author="Igor P" w:date="2016-09-28T14:09:00Z">
              <w:r w:rsidRPr="00246A2F" w:rsidDel="00CE6C53">
                <w:rPr>
                  <w:sz w:val="24"/>
                </w:rPr>
                <w:delText>-7</w:delText>
              </w:r>
            </w:del>
          </w:p>
        </w:tc>
        <w:tc>
          <w:tcPr>
            <w:tcW w:w="2214" w:type="dxa"/>
          </w:tcPr>
          <w:p w:rsidR="00AF7895" w:rsidRPr="00246A2F" w:rsidDel="00CE6C53" w:rsidRDefault="00AF7895" w:rsidP="00250520">
            <w:pPr>
              <w:jc w:val="both"/>
              <w:rPr>
                <w:del w:id="1213" w:author="Igor P" w:date="2016-09-28T14:09:00Z"/>
                <w:sz w:val="24"/>
              </w:rPr>
            </w:pPr>
            <w:del w:id="1214" w:author="Igor P" w:date="2016-09-28T14:09:00Z">
              <w:r w:rsidRPr="00246A2F" w:rsidDel="00CE6C53">
                <w:rPr>
                  <w:sz w:val="24"/>
                </w:rPr>
                <w:delText>U</w:delText>
              </w:r>
            </w:del>
          </w:p>
        </w:tc>
        <w:tc>
          <w:tcPr>
            <w:tcW w:w="2214" w:type="dxa"/>
          </w:tcPr>
          <w:p w:rsidR="00AF7895" w:rsidRPr="00246A2F" w:rsidDel="00CE6C53" w:rsidRDefault="00AF7895" w:rsidP="00250520">
            <w:pPr>
              <w:jc w:val="both"/>
              <w:rPr>
                <w:del w:id="1215" w:author="Igor P" w:date="2016-09-28T14:09:00Z"/>
                <w:sz w:val="24"/>
              </w:rPr>
            </w:pPr>
            <w:del w:id="1216" w:author="Igor P" w:date="2016-09-28T14:09:00Z">
              <w:r w:rsidRPr="00246A2F" w:rsidDel="00CE6C53">
                <w:rPr>
                  <w:sz w:val="24"/>
                </w:rPr>
                <w:delText>+7</w:delText>
              </w:r>
            </w:del>
          </w:p>
        </w:tc>
      </w:tr>
      <w:tr w:rsidR="00AF7895" w:rsidRPr="00246A2F" w:rsidDel="00CE6C53">
        <w:trPr>
          <w:del w:id="1217" w:author="Igor P" w:date="2016-09-28T14:09:00Z"/>
        </w:trPr>
        <w:tc>
          <w:tcPr>
            <w:tcW w:w="2214" w:type="dxa"/>
          </w:tcPr>
          <w:p w:rsidR="00AF7895" w:rsidRPr="00246A2F" w:rsidDel="00CE6C53" w:rsidRDefault="00AF7895" w:rsidP="00250520">
            <w:pPr>
              <w:jc w:val="both"/>
              <w:rPr>
                <w:del w:id="1218" w:author="Igor P" w:date="2016-09-28T14:09:00Z"/>
                <w:sz w:val="24"/>
              </w:rPr>
            </w:pPr>
            <w:del w:id="1219" w:author="Igor P" w:date="2016-09-28T14:09:00Z">
              <w:r w:rsidRPr="00246A2F" w:rsidDel="00CE6C53">
                <w:rPr>
                  <w:sz w:val="24"/>
                </w:rPr>
                <w:delText>F</w:delText>
              </w:r>
            </w:del>
          </w:p>
        </w:tc>
        <w:tc>
          <w:tcPr>
            <w:tcW w:w="2214" w:type="dxa"/>
          </w:tcPr>
          <w:p w:rsidR="00AF7895" w:rsidRPr="00246A2F" w:rsidDel="00CE6C53" w:rsidRDefault="00AF7895" w:rsidP="00250520">
            <w:pPr>
              <w:jc w:val="both"/>
              <w:rPr>
                <w:del w:id="1220" w:author="Igor P" w:date="2016-09-28T14:09:00Z"/>
                <w:sz w:val="24"/>
              </w:rPr>
            </w:pPr>
            <w:del w:id="1221" w:author="Igor P" w:date="2016-09-28T14:09:00Z">
              <w:r w:rsidRPr="00246A2F" w:rsidDel="00CE6C53">
                <w:rPr>
                  <w:sz w:val="24"/>
                </w:rPr>
                <w:delText>-8</w:delText>
              </w:r>
            </w:del>
          </w:p>
        </w:tc>
        <w:tc>
          <w:tcPr>
            <w:tcW w:w="2214" w:type="dxa"/>
          </w:tcPr>
          <w:p w:rsidR="00AF7895" w:rsidRPr="00246A2F" w:rsidDel="00CE6C53" w:rsidRDefault="00AF7895" w:rsidP="00250520">
            <w:pPr>
              <w:jc w:val="both"/>
              <w:rPr>
                <w:del w:id="1222" w:author="Igor P" w:date="2016-09-28T14:09:00Z"/>
                <w:sz w:val="24"/>
              </w:rPr>
            </w:pPr>
            <w:del w:id="1223" w:author="Igor P" w:date="2016-09-28T14:09:00Z">
              <w:r w:rsidRPr="00246A2F" w:rsidDel="00CE6C53">
                <w:rPr>
                  <w:sz w:val="24"/>
                </w:rPr>
                <w:delText>V</w:delText>
              </w:r>
            </w:del>
          </w:p>
        </w:tc>
        <w:tc>
          <w:tcPr>
            <w:tcW w:w="2214" w:type="dxa"/>
          </w:tcPr>
          <w:p w:rsidR="00AF7895" w:rsidRPr="00246A2F" w:rsidDel="00CE6C53" w:rsidRDefault="00AF7895" w:rsidP="00250520">
            <w:pPr>
              <w:jc w:val="both"/>
              <w:rPr>
                <w:del w:id="1224" w:author="Igor P" w:date="2016-09-28T14:09:00Z"/>
                <w:sz w:val="24"/>
              </w:rPr>
            </w:pPr>
            <w:del w:id="1225" w:author="Igor P" w:date="2016-09-28T14:09:00Z">
              <w:r w:rsidRPr="00246A2F" w:rsidDel="00CE6C53">
                <w:rPr>
                  <w:sz w:val="24"/>
                </w:rPr>
                <w:delText>+8</w:delText>
              </w:r>
            </w:del>
          </w:p>
        </w:tc>
      </w:tr>
      <w:tr w:rsidR="00AF7895" w:rsidRPr="00246A2F" w:rsidDel="00CE6C53">
        <w:trPr>
          <w:del w:id="1226" w:author="Igor P" w:date="2016-09-28T14:09:00Z"/>
        </w:trPr>
        <w:tc>
          <w:tcPr>
            <w:tcW w:w="2214" w:type="dxa"/>
          </w:tcPr>
          <w:p w:rsidR="00AF7895" w:rsidRPr="00246A2F" w:rsidDel="00CE6C53" w:rsidRDefault="00AF7895" w:rsidP="00250520">
            <w:pPr>
              <w:jc w:val="both"/>
              <w:rPr>
                <w:del w:id="1227" w:author="Igor P" w:date="2016-09-28T14:09:00Z"/>
                <w:sz w:val="24"/>
              </w:rPr>
            </w:pPr>
            <w:del w:id="1228" w:author="Igor P" w:date="2016-09-28T14:09:00Z">
              <w:r w:rsidRPr="00246A2F" w:rsidDel="00CE6C53">
                <w:rPr>
                  <w:sz w:val="24"/>
                </w:rPr>
                <w:delText>E</w:delText>
              </w:r>
            </w:del>
          </w:p>
        </w:tc>
        <w:tc>
          <w:tcPr>
            <w:tcW w:w="2214" w:type="dxa"/>
          </w:tcPr>
          <w:p w:rsidR="00AF7895" w:rsidRPr="00246A2F" w:rsidDel="00CE6C53" w:rsidRDefault="00AF7895" w:rsidP="00250520">
            <w:pPr>
              <w:jc w:val="both"/>
              <w:rPr>
                <w:del w:id="1229" w:author="Igor P" w:date="2016-09-28T14:09:00Z"/>
                <w:sz w:val="24"/>
              </w:rPr>
            </w:pPr>
            <w:del w:id="1230" w:author="Igor P" w:date="2016-09-28T14:09:00Z">
              <w:r w:rsidRPr="00246A2F" w:rsidDel="00CE6C53">
                <w:rPr>
                  <w:sz w:val="24"/>
                </w:rPr>
                <w:delText>-9</w:delText>
              </w:r>
            </w:del>
          </w:p>
        </w:tc>
        <w:tc>
          <w:tcPr>
            <w:tcW w:w="2214" w:type="dxa"/>
          </w:tcPr>
          <w:p w:rsidR="00AF7895" w:rsidRPr="00246A2F" w:rsidDel="00CE6C53" w:rsidRDefault="00AF7895" w:rsidP="00250520">
            <w:pPr>
              <w:jc w:val="both"/>
              <w:rPr>
                <w:del w:id="1231" w:author="Igor P" w:date="2016-09-28T14:09:00Z"/>
                <w:sz w:val="24"/>
              </w:rPr>
            </w:pPr>
            <w:del w:id="1232" w:author="Igor P" w:date="2016-09-28T14:09:00Z">
              <w:r w:rsidRPr="00246A2F" w:rsidDel="00CE6C53">
                <w:rPr>
                  <w:sz w:val="24"/>
                </w:rPr>
                <w:delText>W</w:delText>
              </w:r>
            </w:del>
          </w:p>
        </w:tc>
        <w:tc>
          <w:tcPr>
            <w:tcW w:w="2214" w:type="dxa"/>
          </w:tcPr>
          <w:p w:rsidR="00AF7895" w:rsidRPr="00246A2F" w:rsidDel="00CE6C53" w:rsidRDefault="00AF7895" w:rsidP="00250520">
            <w:pPr>
              <w:jc w:val="both"/>
              <w:rPr>
                <w:del w:id="1233" w:author="Igor P" w:date="2016-09-28T14:09:00Z"/>
                <w:sz w:val="24"/>
              </w:rPr>
            </w:pPr>
            <w:del w:id="1234" w:author="Igor P" w:date="2016-09-28T14:09:00Z">
              <w:r w:rsidRPr="00246A2F" w:rsidDel="00CE6C53">
                <w:rPr>
                  <w:sz w:val="24"/>
                </w:rPr>
                <w:delText>+9</w:delText>
              </w:r>
            </w:del>
          </w:p>
        </w:tc>
      </w:tr>
      <w:tr w:rsidR="00AF7895" w:rsidRPr="00246A2F" w:rsidDel="00CE6C53">
        <w:trPr>
          <w:del w:id="1235" w:author="Igor P" w:date="2016-09-28T14:09:00Z"/>
        </w:trPr>
        <w:tc>
          <w:tcPr>
            <w:tcW w:w="2214" w:type="dxa"/>
          </w:tcPr>
          <w:p w:rsidR="00AF7895" w:rsidRPr="00246A2F" w:rsidDel="00CE6C53" w:rsidRDefault="00AF7895" w:rsidP="00250520">
            <w:pPr>
              <w:jc w:val="both"/>
              <w:rPr>
                <w:del w:id="1236" w:author="Igor P" w:date="2016-09-28T14:09:00Z"/>
                <w:sz w:val="24"/>
              </w:rPr>
            </w:pPr>
            <w:del w:id="1237" w:author="Igor P" w:date="2016-09-28T14:09:00Z">
              <w:r w:rsidRPr="00246A2F" w:rsidDel="00CE6C53">
                <w:rPr>
                  <w:sz w:val="24"/>
                </w:rPr>
                <w:delText>D</w:delText>
              </w:r>
            </w:del>
          </w:p>
        </w:tc>
        <w:tc>
          <w:tcPr>
            <w:tcW w:w="2214" w:type="dxa"/>
          </w:tcPr>
          <w:p w:rsidR="00AF7895" w:rsidRPr="00246A2F" w:rsidDel="00CE6C53" w:rsidRDefault="00AF7895" w:rsidP="00250520">
            <w:pPr>
              <w:jc w:val="both"/>
              <w:rPr>
                <w:del w:id="1238" w:author="Igor P" w:date="2016-09-28T14:09:00Z"/>
                <w:sz w:val="24"/>
              </w:rPr>
            </w:pPr>
            <w:del w:id="1239" w:author="Igor P" w:date="2016-09-28T14:09:00Z">
              <w:r w:rsidRPr="00246A2F" w:rsidDel="00CE6C53">
                <w:rPr>
                  <w:sz w:val="24"/>
                </w:rPr>
                <w:delText>-10</w:delText>
              </w:r>
            </w:del>
          </w:p>
        </w:tc>
        <w:tc>
          <w:tcPr>
            <w:tcW w:w="2214" w:type="dxa"/>
          </w:tcPr>
          <w:p w:rsidR="00AF7895" w:rsidRPr="00246A2F" w:rsidDel="00CE6C53" w:rsidRDefault="00AF7895" w:rsidP="00250520">
            <w:pPr>
              <w:jc w:val="both"/>
              <w:rPr>
                <w:del w:id="1240" w:author="Igor P" w:date="2016-09-28T14:09:00Z"/>
                <w:sz w:val="24"/>
              </w:rPr>
            </w:pPr>
            <w:del w:id="1241" w:author="Igor P" w:date="2016-09-28T14:09:00Z">
              <w:r w:rsidRPr="00246A2F" w:rsidDel="00CE6C53">
                <w:rPr>
                  <w:sz w:val="24"/>
                </w:rPr>
                <w:delText>X</w:delText>
              </w:r>
            </w:del>
          </w:p>
        </w:tc>
        <w:tc>
          <w:tcPr>
            <w:tcW w:w="2214" w:type="dxa"/>
          </w:tcPr>
          <w:p w:rsidR="00AF7895" w:rsidRPr="00246A2F" w:rsidDel="00CE6C53" w:rsidRDefault="00AF7895" w:rsidP="00250520">
            <w:pPr>
              <w:jc w:val="both"/>
              <w:rPr>
                <w:del w:id="1242" w:author="Igor P" w:date="2016-09-28T14:09:00Z"/>
                <w:sz w:val="24"/>
              </w:rPr>
            </w:pPr>
            <w:del w:id="1243" w:author="Igor P" w:date="2016-09-28T14:09:00Z">
              <w:r w:rsidRPr="00246A2F" w:rsidDel="00CE6C53">
                <w:rPr>
                  <w:sz w:val="24"/>
                </w:rPr>
                <w:delText>+10</w:delText>
              </w:r>
            </w:del>
          </w:p>
        </w:tc>
      </w:tr>
      <w:tr w:rsidR="00AF7895" w:rsidRPr="00246A2F" w:rsidDel="00CE6C53">
        <w:trPr>
          <w:del w:id="1244" w:author="Igor P" w:date="2016-09-28T14:09:00Z"/>
        </w:trPr>
        <w:tc>
          <w:tcPr>
            <w:tcW w:w="2214" w:type="dxa"/>
          </w:tcPr>
          <w:p w:rsidR="00AF7895" w:rsidRPr="00246A2F" w:rsidDel="00CE6C53" w:rsidRDefault="00AF7895" w:rsidP="00250520">
            <w:pPr>
              <w:jc w:val="both"/>
              <w:rPr>
                <w:del w:id="1245" w:author="Igor P" w:date="2016-09-28T14:09:00Z"/>
                <w:sz w:val="24"/>
              </w:rPr>
            </w:pPr>
            <w:del w:id="1246" w:author="Igor P" w:date="2016-09-28T14:09:00Z">
              <w:r w:rsidRPr="00246A2F" w:rsidDel="00CE6C53">
                <w:rPr>
                  <w:sz w:val="24"/>
                </w:rPr>
                <w:delText>C</w:delText>
              </w:r>
            </w:del>
          </w:p>
        </w:tc>
        <w:tc>
          <w:tcPr>
            <w:tcW w:w="2214" w:type="dxa"/>
          </w:tcPr>
          <w:p w:rsidR="00AF7895" w:rsidRPr="00246A2F" w:rsidDel="00CE6C53" w:rsidRDefault="00AF7895" w:rsidP="00250520">
            <w:pPr>
              <w:jc w:val="both"/>
              <w:rPr>
                <w:del w:id="1247" w:author="Igor P" w:date="2016-09-28T14:09:00Z"/>
                <w:sz w:val="24"/>
              </w:rPr>
            </w:pPr>
            <w:del w:id="1248" w:author="Igor P" w:date="2016-09-28T14:09:00Z">
              <w:r w:rsidRPr="00246A2F" w:rsidDel="00CE6C53">
                <w:rPr>
                  <w:sz w:val="24"/>
                </w:rPr>
                <w:delText>-11</w:delText>
              </w:r>
            </w:del>
          </w:p>
        </w:tc>
        <w:tc>
          <w:tcPr>
            <w:tcW w:w="2214" w:type="dxa"/>
          </w:tcPr>
          <w:p w:rsidR="00AF7895" w:rsidRPr="00246A2F" w:rsidDel="00CE6C53" w:rsidRDefault="00AF7895" w:rsidP="00250520">
            <w:pPr>
              <w:jc w:val="both"/>
              <w:rPr>
                <w:del w:id="1249" w:author="Igor P" w:date="2016-09-28T14:09:00Z"/>
                <w:sz w:val="24"/>
              </w:rPr>
            </w:pPr>
            <w:del w:id="1250" w:author="Igor P" w:date="2016-09-28T14:09:00Z">
              <w:r w:rsidRPr="00246A2F" w:rsidDel="00CE6C53">
                <w:rPr>
                  <w:sz w:val="24"/>
                </w:rPr>
                <w:delText>Y</w:delText>
              </w:r>
            </w:del>
          </w:p>
        </w:tc>
        <w:tc>
          <w:tcPr>
            <w:tcW w:w="2214" w:type="dxa"/>
          </w:tcPr>
          <w:p w:rsidR="00AF7895" w:rsidRPr="00246A2F" w:rsidDel="00CE6C53" w:rsidRDefault="00AF7895" w:rsidP="00250520">
            <w:pPr>
              <w:jc w:val="both"/>
              <w:rPr>
                <w:del w:id="1251" w:author="Igor P" w:date="2016-09-28T14:09:00Z"/>
                <w:sz w:val="24"/>
              </w:rPr>
            </w:pPr>
            <w:del w:id="1252" w:author="Igor P" w:date="2016-09-28T14:09:00Z">
              <w:r w:rsidRPr="00246A2F" w:rsidDel="00CE6C53">
                <w:rPr>
                  <w:sz w:val="24"/>
                </w:rPr>
                <w:delText>+11</w:delText>
              </w:r>
            </w:del>
          </w:p>
        </w:tc>
      </w:tr>
      <w:tr w:rsidR="00AF7895" w:rsidRPr="00246A2F" w:rsidDel="00CE6C53">
        <w:trPr>
          <w:del w:id="1253" w:author="Igor P" w:date="2016-09-28T14:09:00Z"/>
        </w:trPr>
        <w:tc>
          <w:tcPr>
            <w:tcW w:w="2214" w:type="dxa"/>
          </w:tcPr>
          <w:p w:rsidR="00AF7895" w:rsidRPr="00246A2F" w:rsidDel="00CE6C53" w:rsidRDefault="00AF7895" w:rsidP="00250520">
            <w:pPr>
              <w:jc w:val="both"/>
              <w:rPr>
                <w:del w:id="1254" w:author="Igor P" w:date="2016-09-28T14:09:00Z"/>
                <w:sz w:val="24"/>
              </w:rPr>
            </w:pPr>
            <w:del w:id="1255" w:author="Igor P" w:date="2016-09-28T14:09:00Z">
              <w:r w:rsidRPr="00246A2F" w:rsidDel="00CE6C53">
                <w:rPr>
                  <w:sz w:val="24"/>
                </w:rPr>
                <w:delText>B</w:delText>
              </w:r>
            </w:del>
          </w:p>
        </w:tc>
        <w:tc>
          <w:tcPr>
            <w:tcW w:w="2214" w:type="dxa"/>
          </w:tcPr>
          <w:p w:rsidR="00AF7895" w:rsidRPr="00246A2F" w:rsidDel="00CE6C53" w:rsidRDefault="00AF7895" w:rsidP="00250520">
            <w:pPr>
              <w:jc w:val="both"/>
              <w:rPr>
                <w:del w:id="1256" w:author="Igor P" w:date="2016-09-28T14:09:00Z"/>
                <w:sz w:val="24"/>
              </w:rPr>
            </w:pPr>
            <w:del w:id="1257" w:author="Igor P" w:date="2016-09-28T14:09:00Z">
              <w:r w:rsidRPr="00246A2F" w:rsidDel="00CE6C53">
                <w:rPr>
                  <w:sz w:val="24"/>
                </w:rPr>
                <w:delText>-12</w:delText>
              </w:r>
            </w:del>
          </w:p>
        </w:tc>
        <w:tc>
          <w:tcPr>
            <w:tcW w:w="2214" w:type="dxa"/>
          </w:tcPr>
          <w:p w:rsidR="00AF7895" w:rsidRPr="00246A2F" w:rsidDel="00CE6C53" w:rsidRDefault="00AF7895" w:rsidP="00250520">
            <w:pPr>
              <w:jc w:val="both"/>
              <w:rPr>
                <w:del w:id="1258" w:author="Igor P" w:date="2016-09-28T14:09:00Z"/>
                <w:sz w:val="24"/>
              </w:rPr>
            </w:pPr>
            <w:del w:id="1259" w:author="Igor P" w:date="2016-09-28T14:09:00Z">
              <w:r w:rsidRPr="00246A2F" w:rsidDel="00CE6C53">
                <w:rPr>
                  <w:sz w:val="24"/>
                </w:rPr>
                <w:delText>Z</w:delText>
              </w:r>
            </w:del>
          </w:p>
        </w:tc>
        <w:tc>
          <w:tcPr>
            <w:tcW w:w="2214" w:type="dxa"/>
          </w:tcPr>
          <w:p w:rsidR="00AF7895" w:rsidRPr="00246A2F" w:rsidDel="00CE6C53" w:rsidRDefault="00AF7895" w:rsidP="00250520">
            <w:pPr>
              <w:jc w:val="both"/>
              <w:rPr>
                <w:del w:id="1260" w:author="Igor P" w:date="2016-09-28T14:09:00Z"/>
                <w:sz w:val="24"/>
              </w:rPr>
            </w:pPr>
            <w:del w:id="1261" w:author="Igor P" w:date="2016-09-28T14:09:00Z">
              <w:r w:rsidRPr="00246A2F" w:rsidDel="00CE6C53">
                <w:rPr>
                  <w:sz w:val="24"/>
                </w:rPr>
                <w:delText>+12</w:delText>
              </w:r>
            </w:del>
          </w:p>
        </w:tc>
      </w:tr>
      <w:tr w:rsidR="00AF7895" w:rsidRPr="00246A2F" w:rsidDel="00CE6C53">
        <w:trPr>
          <w:del w:id="1262" w:author="Igor P" w:date="2016-09-28T14:09:00Z"/>
        </w:trPr>
        <w:tc>
          <w:tcPr>
            <w:tcW w:w="2214" w:type="dxa"/>
          </w:tcPr>
          <w:p w:rsidR="00AF7895" w:rsidRPr="00246A2F" w:rsidDel="00CE6C53" w:rsidRDefault="00AF7895" w:rsidP="00250520">
            <w:pPr>
              <w:jc w:val="both"/>
              <w:rPr>
                <w:del w:id="1263" w:author="Igor P" w:date="2016-09-28T14:09:00Z"/>
                <w:sz w:val="24"/>
                <w:vertAlign w:val="superscript"/>
              </w:rPr>
            </w:pPr>
            <w:del w:id="1264" w:author="Igor P" w:date="2016-09-28T14:09:00Z">
              <w:r w:rsidRPr="00246A2F" w:rsidDel="00CE6C53">
                <w:rPr>
                  <w:sz w:val="24"/>
                </w:rPr>
                <w:delText>A</w:delText>
              </w:r>
            </w:del>
          </w:p>
        </w:tc>
        <w:tc>
          <w:tcPr>
            <w:tcW w:w="2214" w:type="dxa"/>
          </w:tcPr>
          <w:p w:rsidR="00AF7895" w:rsidRPr="00246A2F" w:rsidDel="00CE6C53" w:rsidRDefault="00AF7895" w:rsidP="00250520">
            <w:pPr>
              <w:jc w:val="both"/>
              <w:rPr>
                <w:del w:id="1265" w:author="Igor P" w:date="2016-09-28T14:09:00Z"/>
                <w:sz w:val="24"/>
              </w:rPr>
            </w:pPr>
            <w:del w:id="1266" w:author="Igor P" w:date="2016-09-28T14:09:00Z">
              <w:r w:rsidRPr="00246A2F" w:rsidDel="00CE6C53">
                <w:rPr>
                  <w:sz w:val="24"/>
                </w:rPr>
                <w:delText>&lt; -12 or &gt; +12</w:delText>
              </w:r>
            </w:del>
          </w:p>
        </w:tc>
        <w:tc>
          <w:tcPr>
            <w:tcW w:w="2214" w:type="dxa"/>
          </w:tcPr>
          <w:p w:rsidR="00AF7895" w:rsidRPr="00246A2F" w:rsidDel="00CE6C53" w:rsidRDefault="00AF7895" w:rsidP="00250520">
            <w:pPr>
              <w:jc w:val="both"/>
              <w:rPr>
                <w:del w:id="1267" w:author="Igor P" w:date="2016-09-28T14:09:00Z"/>
                <w:sz w:val="24"/>
              </w:rPr>
            </w:pPr>
          </w:p>
        </w:tc>
        <w:tc>
          <w:tcPr>
            <w:tcW w:w="2214" w:type="dxa"/>
          </w:tcPr>
          <w:p w:rsidR="00AF7895" w:rsidRPr="00246A2F" w:rsidDel="00CE6C53" w:rsidRDefault="00AF7895" w:rsidP="00250520">
            <w:pPr>
              <w:jc w:val="both"/>
              <w:rPr>
                <w:del w:id="1268" w:author="Igor P" w:date="2016-09-28T14:09:00Z"/>
                <w:sz w:val="24"/>
              </w:rPr>
            </w:pPr>
          </w:p>
        </w:tc>
      </w:tr>
    </w:tbl>
    <w:p w:rsidR="00A637D1" w:rsidDel="00CE6C53" w:rsidRDefault="00A637D1" w:rsidP="00AF7895">
      <w:pPr>
        <w:pStyle w:val="BodyText"/>
        <w:rPr>
          <w:del w:id="1269" w:author="Igor P" w:date="2016-09-28T14:09:00Z"/>
        </w:rPr>
      </w:pPr>
      <w:del w:id="1270" w:author="Igor P" w:date="2016-09-28T14:09:00Z">
        <w:r w:rsidDel="00CE6C53">
          <w:delText xml:space="preserve">InChIKey inherits some layered structure from InChI. The first block is always the same for the same molecular skeletons. All isotopic substitutions, changes in stereoconfiguration, tautomerism and protonization are reflected in the second block. Note that, by definition, standard InChIKey, </w:delText>
        </w:r>
        <w:r w:rsidR="004A1BCE" w:rsidDel="00CE6C53">
          <w:delText>like</w:delText>
        </w:r>
        <w:r w:rsidDel="00CE6C53">
          <w:delText xml:space="preserve"> standard InChI, does not account for tautomerism and may indicate only absolute stereo. It also does not account </w:delText>
        </w:r>
        <w:r w:rsidR="004A1BCE" w:rsidDel="00CE6C53">
          <w:delText>for the</w:delText>
        </w:r>
        <w:r w:rsidDel="00CE6C53">
          <w:delText xml:space="preserve"> original structure’s bonds to metal, if they were present and disconnected on standard InChI generation.</w:delText>
        </w:r>
      </w:del>
    </w:p>
    <w:p w:rsidR="000B2B68" w:rsidRPr="000B2B68" w:rsidDel="00CE6C53" w:rsidRDefault="000B2B68" w:rsidP="000B2B68">
      <w:pPr>
        <w:pStyle w:val="BodyText"/>
        <w:rPr>
          <w:del w:id="1271" w:author="Igor P" w:date="2016-09-28T14:09:00Z"/>
        </w:rPr>
      </w:pPr>
      <w:del w:id="1272" w:author="Igor P" w:date="2016-09-28T14:09:00Z">
        <w:r w:rsidDel="00CE6C53">
          <w:delText xml:space="preserve">Note </w:delText>
        </w:r>
        <w:r w:rsidR="00A637D1" w:rsidDel="00CE6C53">
          <w:delText xml:space="preserve">also </w:delText>
        </w:r>
        <w:r w:rsidDel="00CE6C53">
          <w:delText>that d</w:delText>
        </w:r>
        <w:r w:rsidR="00AF7895" w:rsidDel="00CE6C53">
          <w:delText xml:space="preserve">ifferent protonation states of the same compound will have InChIKeys which differ only by the last character, </w:delText>
        </w:r>
        <w:r w:rsidR="004A1BCE" w:rsidDel="00CE6C53">
          <w:delText xml:space="preserve">the </w:delText>
        </w:r>
        <w:r w:rsidR="00AF7895" w:rsidDel="00CE6C53">
          <w:delText>protonation flag (unless the both states have number of inserted/removed protons &gt; 12; in this case the protonation flag will also be the same, ‘A’).</w:delText>
        </w:r>
        <w:r w:rsidR="00A637D1" w:rsidDel="00CE6C53">
          <w:delText xml:space="preserve"> Additionally, </w:delText>
        </w:r>
        <w:r w:rsidDel="00CE6C53">
          <w:delText xml:space="preserve">by </w:delText>
        </w:r>
        <w:r w:rsidRPr="000B2B68" w:rsidDel="00CE6C53">
          <w:delText>design</w:delText>
        </w:r>
        <w:r w:rsidDel="00CE6C53">
          <w:delText xml:space="preserve"> of </w:delText>
        </w:r>
        <w:r w:rsidRPr="000B2B68" w:rsidDel="00CE6C53">
          <w:delText>standard</w:delText>
        </w:r>
        <w:r w:rsidDel="00CE6C53">
          <w:delText xml:space="preserve"> </w:delText>
        </w:r>
        <w:r w:rsidRPr="000B2B68" w:rsidDel="00CE6C53">
          <w:delText>InChI</w:delText>
        </w:r>
        <w:r w:rsidDel="00CE6C53">
          <w:delText>/</w:delText>
        </w:r>
        <w:r w:rsidRPr="000B2B68" w:rsidDel="00CE6C53">
          <w:delText>InChIKey</w:delText>
        </w:r>
        <w:r w:rsidDel="00CE6C53">
          <w:delText>,</w:delText>
        </w:r>
        <w:r w:rsidRPr="000B2B68" w:rsidDel="00CE6C53">
          <w:delText xml:space="preserve"> different tautomers of the same compound (as far as their particular tautomerism is perceived by InChI) will have the same standard </w:delText>
        </w:r>
        <w:r w:rsidDel="00CE6C53">
          <w:delText>identifiers</w:delText>
        </w:r>
        <w:r w:rsidRPr="000B2B68" w:rsidDel="00CE6C53">
          <w:delText>.</w:delText>
        </w:r>
      </w:del>
    </w:p>
    <w:p w:rsidR="00AF7895" w:rsidDel="00CE6C53" w:rsidRDefault="000B2B68" w:rsidP="00AF7895">
      <w:pPr>
        <w:pStyle w:val="BodyText"/>
        <w:rPr>
          <w:del w:id="1273" w:author="Igor P" w:date="2016-09-28T14:09:00Z"/>
        </w:rPr>
      </w:pPr>
      <w:del w:id="1274" w:author="Igor P" w:date="2016-09-28T14:09:00Z">
        <w:r w:rsidDel="00CE6C53">
          <w:delText xml:space="preserve">As an example, shown </w:delText>
        </w:r>
        <w:r w:rsidR="00AF7895" w:rsidDel="00CE6C53">
          <w:delText xml:space="preserve">below </w:delText>
        </w:r>
        <w:r w:rsidDel="00CE6C53">
          <w:delText xml:space="preserve">are </w:delText>
        </w:r>
        <w:r w:rsidR="00AF7895" w:rsidDel="00CE6C53">
          <w:delText>standard InChIKeys as well as standard InChI strings for neutral, zwitterionic, anionic and cationic states of glycine (</w:delText>
        </w:r>
        <w:r w:rsidDel="00CE6C53">
          <w:delText xml:space="preserve">its </w:delText>
        </w:r>
        <w:r w:rsidR="00AF7895" w:rsidDel="00CE6C53">
          <w:delText xml:space="preserve">neutral and zwitterionic states do not differ </w:delText>
        </w:r>
        <w:r w:rsidR="004A1BCE" w:rsidDel="00CE6C53">
          <w:delText>in</w:delText>
        </w:r>
        <w:r w:rsidR="00AF7895" w:rsidDel="00CE6C53">
          <w:delText xml:space="preserve"> total number of protons so they have the same InChI/InChIKey):</w:delText>
        </w:r>
      </w:del>
    </w:p>
    <w:p w:rsidR="00AF7895" w:rsidDel="00CE6C53" w:rsidRDefault="00AF7895" w:rsidP="00AF7895">
      <w:pPr>
        <w:rPr>
          <w:del w:id="1275" w:author="Igor P" w:date="2016-09-28T14:09:00Z"/>
          <w:sz w:val="24"/>
        </w:rPr>
      </w:pPr>
    </w:p>
    <w:p w:rsidR="00AF7895" w:rsidDel="00CE6C53" w:rsidRDefault="00AF7895" w:rsidP="00AF7895">
      <w:pPr>
        <w:rPr>
          <w:del w:id="1276" w:author="Igor P" w:date="2016-09-28T14:09:00Z"/>
          <w:sz w:val="24"/>
        </w:rPr>
      </w:pPr>
    </w:p>
    <w:p w:rsidR="00AF7895" w:rsidRPr="00AD644E" w:rsidDel="00CE6C53" w:rsidRDefault="00AF7895" w:rsidP="00AF7895">
      <w:pPr>
        <w:rPr>
          <w:del w:id="1277" w:author="Igor P" w:date="2016-09-28T14:09:00Z"/>
          <w:sz w:val="24"/>
        </w:rPr>
      </w:pPr>
      <w:del w:id="1278" w:author="Igor P" w:date="2016-09-28T14:09:00Z">
        <w:r w:rsidDel="00CE6C53">
          <w:object w:dxaOrig="10329" w:dyaOrig="39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167.25pt" o:ole="">
              <v:imagedata r:id="rId24" o:title=""/>
            </v:shape>
            <o:OLEObject Type="Embed" ProgID="ACD.ChemSketch.20" ShapeID="_x0000_i1025" DrawAspect="Content" ObjectID="_1536579378" r:id="rId25"/>
          </w:object>
        </w:r>
      </w:del>
    </w:p>
    <w:p w:rsidR="00DC2E14" w:rsidDel="00CE6C53" w:rsidRDefault="00DC2E14" w:rsidP="00F753AE">
      <w:pPr>
        <w:pStyle w:val="Heading2"/>
        <w:keepLines/>
        <w:rPr>
          <w:del w:id="1279" w:author="Igor P" w:date="2016-09-28T14:09:00Z"/>
        </w:rPr>
      </w:pPr>
      <w:del w:id="1280" w:author="Igor P" w:date="2016-09-28T14:09:00Z">
        <w:r w:rsidDel="00CE6C53">
          <w:delText>Auxiliary Information Output</w:delText>
        </w:r>
        <w:bookmarkEnd w:id="1101"/>
        <w:bookmarkEnd w:id="1102"/>
      </w:del>
    </w:p>
    <w:p w:rsidR="00DC2E14" w:rsidDel="00CE6C53" w:rsidRDefault="00DC2E14" w:rsidP="007B1430">
      <w:pPr>
        <w:pStyle w:val="BodyText"/>
        <w:rPr>
          <w:del w:id="1281" w:author="Igor P" w:date="2016-09-28T14:09:00Z"/>
          <w:rStyle w:val="BodyTextChar"/>
        </w:rPr>
      </w:pPr>
      <w:del w:id="1282" w:author="Igor P" w:date="2016-09-28T14:09:00Z">
        <w:r w:rsidDel="00CE6C53">
          <w:rPr>
            <w:rStyle w:val="BodyTextChar"/>
          </w:rPr>
          <w:delText>A variety of additional information is optionally provided along with the Identifier</w:delText>
        </w:r>
        <w:r w:rsidR="004A1BCE" w:rsidDel="00CE6C53">
          <w:rPr>
            <w:rStyle w:val="BodyTextChar"/>
          </w:rPr>
          <w:delText>:</w:delText>
        </w:r>
        <w:r w:rsidDel="00CE6C53">
          <w:rPr>
            <w:rStyle w:val="BodyTextChar"/>
          </w:rPr>
          <w:delText xml:space="preserve"> </w:delText>
        </w:r>
        <w:r w:rsidR="004A1BCE" w:rsidDel="00CE6C53">
          <w:rPr>
            <w:rStyle w:val="BodyTextChar"/>
          </w:rPr>
          <w:delText>a</w:delText>
        </w:r>
        <w:r w:rsidDel="00CE6C53">
          <w:rPr>
            <w:rStyle w:val="BodyTextChar"/>
          </w:rPr>
          <w:delText xml:space="preserve"> mapping of canonical identification atom numbers on original atom numbers, constitutional equivalence, inverted sp3 stereo and its numbering, isotopic and fixed-H layer information, and ‘reversibility’ information which allows the redrawing of the original structure and recalculation of the identifier. This additional analysis information is shown in the line that starts with </w:delText>
        </w:r>
        <w:r w:rsidRPr="007A5AF5" w:rsidDel="00CE6C53">
          <w:rPr>
            <w:rStyle w:val="CodeStyleChar"/>
          </w:rPr>
          <w:delText>AuxInfo=</w:delText>
        </w:r>
      </w:del>
    </w:p>
    <w:p w:rsidR="00DC2E14" w:rsidDel="00CE6C53" w:rsidRDefault="00DC2E14">
      <w:pPr>
        <w:rPr>
          <w:del w:id="1283" w:author="Igor P" w:date="2016-09-28T14:09:00Z"/>
          <w:rStyle w:val="BodyTextChar"/>
        </w:rPr>
      </w:pPr>
    </w:p>
    <w:p w:rsidR="00DC2E14" w:rsidDel="00CE6C53" w:rsidRDefault="00DC2E14" w:rsidP="007A5AF5">
      <w:pPr>
        <w:pStyle w:val="CodeStyle"/>
        <w:rPr>
          <w:del w:id="1284" w:author="Igor P" w:date="2016-09-28T14:09:00Z"/>
        </w:rPr>
      </w:pPr>
      <w:del w:id="1285" w:author="Igor P" w:date="2016-09-28T14:09:00Z">
        <w:r w:rsidDel="00CE6C53">
          <w:delText>AuxInfo=</w:delText>
        </w:r>
      </w:del>
    </w:p>
    <w:p w:rsidR="00DC2E14" w:rsidDel="00CE6C53" w:rsidRDefault="00DC2E14" w:rsidP="007A5AF5">
      <w:pPr>
        <w:pStyle w:val="CodeStyle"/>
        <w:rPr>
          <w:del w:id="1286" w:author="Igor P" w:date="2016-09-28T14:09:00Z"/>
        </w:rPr>
      </w:pPr>
      <w:del w:id="1287" w:author="Igor P" w:date="2016-09-28T14:09:00Z">
        <w:r w:rsidDel="00CE6C53">
          <w:delText>{version}1</w:delText>
        </w:r>
      </w:del>
    </w:p>
    <w:p w:rsidR="00DC2E14" w:rsidDel="00CE6C53" w:rsidRDefault="00DC2E14" w:rsidP="007A5AF5">
      <w:pPr>
        <w:pStyle w:val="CodeStyle"/>
        <w:rPr>
          <w:del w:id="1288" w:author="Igor P" w:date="2016-09-28T14:09:00Z"/>
        </w:rPr>
      </w:pPr>
      <w:del w:id="1289" w:author="Igor P" w:date="2016-09-28T14:09:00Z">
        <w:r w:rsidDel="00CE6C53">
          <w:delText>/{normalization_type}</w:delText>
        </w:r>
      </w:del>
    </w:p>
    <w:p w:rsidR="00DC2E14" w:rsidDel="00CE6C53" w:rsidRDefault="00DC2E14" w:rsidP="007A5AF5">
      <w:pPr>
        <w:pStyle w:val="CodeStyle"/>
        <w:rPr>
          <w:del w:id="1290" w:author="Igor P" w:date="2016-09-28T14:09:00Z"/>
          <w:rFonts w:ascii="Arial" w:hAnsi="Arial" w:cs="Arial"/>
        </w:rPr>
      </w:pPr>
      <w:del w:id="1291" w:author="Igor P" w:date="2016-09-28T14:09:00Z">
        <w:r w:rsidDel="00CE6C53">
          <w:rPr>
            <w:rFonts w:ascii="Arial" w:hAnsi="Arial" w:cs="Arial"/>
          </w:rPr>
          <w:delText>Main part</w:delText>
        </w:r>
      </w:del>
    </w:p>
    <w:p w:rsidR="00DC2E14" w:rsidRPr="00140696" w:rsidDel="00CE6C53" w:rsidRDefault="00DC2E14" w:rsidP="00D81217">
      <w:pPr>
        <w:pStyle w:val="CodeStyle"/>
        <w:rPr>
          <w:del w:id="1292" w:author="Igor P" w:date="2016-09-28T14:09:00Z"/>
        </w:rPr>
      </w:pPr>
      <w:del w:id="1293" w:author="Igor P" w:date="2016-09-28T14:09:00Z">
        <w:r w:rsidRPr="00140696" w:rsidDel="00CE6C53">
          <w:delText>/N:{original_atom_numbers}</w:delText>
        </w:r>
      </w:del>
    </w:p>
    <w:p w:rsidR="00DC2E14" w:rsidRPr="00140696" w:rsidDel="00CE6C53" w:rsidRDefault="00DC2E14" w:rsidP="00D81217">
      <w:pPr>
        <w:pStyle w:val="CodeStyle"/>
        <w:rPr>
          <w:del w:id="1294" w:author="Igor P" w:date="2016-09-28T14:09:00Z"/>
        </w:rPr>
      </w:pPr>
      <w:del w:id="1295" w:author="Igor P" w:date="2016-09-28T14:09:00Z">
        <w:r w:rsidRPr="00140696" w:rsidDel="00CE6C53">
          <w:delText>/E:{atom_equivalence}</w:delText>
        </w:r>
      </w:del>
    </w:p>
    <w:p w:rsidR="00DC2E14" w:rsidDel="00CE6C53" w:rsidRDefault="00DC2E14" w:rsidP="00D81217">
      <w:pPr>
        <w:pStyle w:val="CodeStyle"/>
        <w:rPr>
          <w:del w:id="1296" w:author="Igor P" w:date="2016-09-28T14:09:00Z"/>
        </w:rPr>
      </w:pPr>
      <w:del w:id="1297" w:author="Igor P" w:date="2016-09-28T14:09:00Z">
        <w:r w:rsidDel="00CE6C53">
          <w:delText>/gE:{group_equivalence}</w:delText>
        </w:r>
      </w:del>
    </w:p>
    <w:p w:rsidR="00DC2E14" w:rsidDel="00CE6C53" w:rsidRDefault="00DC2E14" w:rsidP="00D81217">
      <w:pPr>
        <w:pStyle w:val="CodeStyle"/>
        <w:rPr>
          <w:del w:id="1298" w:author="Igor P" w:date="2016-09-28T14:09:00Z"/>
        </w:rPr>
      </w:pPr>
      <w:del w:id="1299" w:author="Igor P" w:date="2016-09-28T14:09:00Z">
        <w:r w:rsidDel="00CE6C53">
          <w:delText>/it:{abs_stereo_inverted:sp3}</w:delText>
        </w:r>
      </w:del>
    </w:p>
    <w:p w:rsidR="00DC2E14" w:rsidDel="00CE6C53" w:rsidRDefault="00DC2E14" w:rsidP="00D81217">
      <w:pPr>
        <w:pStyle w:val="CodeStyle"/>
        <w:rPr>
          <w:del w:id="1300" w:author="Igor P" w:date="2016-09-28T14:09:00Z"/>
        </w:rPr>
      </w:pPr>
      <w:del w:id="1301" w:author="Igor P" w:date="2016-09-28T14:09:00Z">
        <w:r w:rsidDel="00CE6C53">
          <w:delText>/iN:{abs_stereo_inverted:original_atom_numbers}</w:delText>
        </w:r>
      </w:del>
    </w:p>
    <w:p w:rsidR="00DC2E14" w:rsidDel="00CE6C53" w:rsidRDefault="00DC2E14">
      <w:pPr>
        <w:pStyle w:val="HTMLPreformatted"/>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del w:id="1302" w:author="Igor P" w:date="2016-09-28T14:09:00Z"/>
          <w:rFonts w:ascii="Arial" w:hAnsi="Arial" w:cs="Arial"/>
          <w:sz w:val="24"/>
          <w:szCs w:val="24"/>
        </w:rPr>
      </w:pPr>
      <w:del w:id="1303" w:author="Igor P" w:date="2016-09-28T14:09:00Z">
        <w:r w:rsidDel="00CE6C53">
          <w:rPr>
            <w:rFonts w:ascii="Arial" w:hAnsi="Arial" w:cs="Arial"/>
            <w:sz w:val="24"/>
            <w:szCs w:val="24"/>
          </w:rPr>
          <w:delText>Isotopic part</w:delText>
        </w:r>
      </w:del>
    </w:p>
    <w:p w:rsidR="00DC2E14" w:rsidDel="00CE6C53" w:rsidRDefault="00DC2E14" w:rsidP="00D81217">
      <w:pPr>
        <w:pStyle w:val="CodeStyle"/>
        <w:rPr>
          <w:del w:id="1304" w:author="Igor P" w:date="2016-09-28T14:09:00Z"/>
        </w:rPr>
      </w:pPr>
      <w:del w:id="1305" w:author="Igor P" w:date="2016-09-28T14:09:00Z">
        <w:r w:rsidDel="00CE6C53">
          <w:delText>/I:{isotopic:original_atom_numbers}*</w:delText>
        </w:r>
      </w:del>
    </w:p>
    <w:p w:rsidR="00DC2E14" w:rsidDel="00CE6C53" w:rsidRDefault="00DC2E14" w:rsidP="00D81217">
      <w:pPr>
        <w:pStyle w:val="CodeStyle"/>
        <w:rPr>
          <w:del w:id="1306" w:author="Igor P" w:date="2016-09-28T14:09:00Z"/>
        </w:rPr>
      </w:pPr>
      <w:del w:id="1307" w:author="Igor P" w:date="2016-09-28T14:09:00Z">
        <w:r w:rsidDel="00CE6C53">
          <w:delText>/E:{isotopic:atom_equivalence}</w:delText>
        </w:r>
      </w:del>
    </w:p>
    <w:p w:rsidR="00DC2E14" w:rsidDel="00CE6C53" w:rsidRDefault="00DC2E14" w:rsidP="00D81217">
      <w:pPr>
        <w:pStyle w:val="CodeStyle"/>
        <w:rPr>
          <w:del w:id="1308" w:author="Igor P" w:date="2016-09-28T14:09:00Z"/>
        </w:rPr>
      </w:pPr>
      <w:del w:id="1309" w:author="Igor P" w:date="2016-09-28T14:09:00Z">
        <w:r w:rsidDel="00CE6C53">
          <w:delText>/gE{isotopic:group_equivalence}</w:delText>
        </w:r>
      </w:del>
    </w:p>
    <w:p w:rsidR="00DC2E14" w:rsidDel="00CE6C53" w:rsidRDefault="00DC2E14" w:rsidP="00D81217">
      <w:pPr>
        <w:pStyle w:val="CodeStyle"/>
        <w:rPr>
          <w:del w:id="1310" w:author="Igor P" w:date="2016-09-28T14:09:00Z"/>
        </w:rPr>
      </w:pPr>
      <w:del w:id="1311" w:author="Igor P" w:date="2016-09-28T14:09:00Z">
        <w:r w:rsidDel="00CE6C53">
          <w:delText>/it:{isotopic:abs_stereo_inverted:sp3}</w:delText>
        </w:r>
      </w:del>
    </w:p>
    <w:p w:rsidR="00DC2E14" w:rsidDel="00CE6C53" w:rsidRDefault="00DC2E14" w:rsidP="00D81217">
      <w:pPr>
        <w:pStyle w:val="CodeStyle"/>
        <w:rPr>
          <w:del w:id="1312" w:author="Igor P" w:date="2016-09-28T14:09:00Z"/>
        </w:rPr>
      </w:pPr>
      <w:del w:id="1313" w:author="Igor P" w:date="2016-09-28T14:09:00Z">
        <w:r w:rsidDel="00CE6C53">
          <w:delText>/iN:{isotopic:abs_stereo_inverted:original_atom_numbers}</w:delText>
        </w:r>
      </w:del>
    </w:p>
    <w:p w:rsidR="00DC2E14" w:rsidDel="00CE6C53" w:rsidRDefault="00DC2E14">
      <w:pPr>
        <w:pStyle w:val="HTMLPreformatted"/>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del w:id="1314" w:author="Igor P" w:date="2016-09-28T14:09:00Z"/>
          <w:rFonts w:ascii="Arial" w:hAnsi="Arial" w:cs="Arial"/>
          <w:sz w:val="24"/>
          <w:szCs w:val="24"/>
        </w:rPr>
      </w:pPr>
      <w:del w:id="1315" w:author="Igor P" w:date="2016-09-28T14:09:00Z">
        <w:r w:rsidDel="00CE6C53">
          <w:rPr>
            <w:rFonts w:ascii="Arial" w:hAnsi="Arial" w:cs="Arial"/>
            <w:sz w:val="24"/>
            <w:szCs w:val="24"/>
          </w:rPr>
          <w:delText>Reversibility part</w:delText>
        </w:r>
      </w:del>
    </w:p>
    <w:p w:rsidR="00DC2E14" w:rsidDel="00CE6C53" w:rsidRDefault="00DC2E14" w:rsidP="00D81217">
      <w:pPr>
        <w:pStyle w:val="CodeStyle"/>
        <w:rPr>
          <w:del w:id="1316" w:author="Igor P" w:date="2016-09-28T14:09:00Z"/>
        </w:rPr>
      </w:pPr>
      <w:del w:id="1317" w:author="Igor P" w:date="2016-09-28T14:09:00Z">
        <w:r w:rsidDel="00CE6C53">
          <w:delText>/CRV:{charge_radical_valence}</w:delText>
        </w:r>
      </w:del>
    </w:p>
    <w:p w:rsidR="00DC2E14" w:rsidDel="00CE6C53" w:rsidRDefault="00DC2E14" w:rsidP="00D81217">
      <w:pPr>
        <w:pStyle w:val="CodeStyle"/>
        <w:rPr>
          <w:del w:id="1318" w:author="Igor P" w:date="2016-09-28T14:09:00Z"/>
        </w:rPr>
      </w:pPr>
      <w:del w:id="1319" w:author="Igor P" w:date="2016-09-28T14:09:00Z">
        <w:r w:rsidDel="00CE6C53">
          <w:delText>/rA:{reversibility:atoms}</w:delText>
        </w:r>
      </w:del>
    </w:p>
    <w:p w:rsidR="00DC2E14" w:rsidDel="00CE6C53" w:rsidRDefault="00DC2E14" w:rsidP="00D81217">
      <w:pPr>
        <w:pStyle w:val="CodeStyle"/>
        <w:rPr>
          <w:del w:id="1320" w:author="Igor P" w:date="2016-09-28T14:09:00Z"/>
        </w:rPr>
      </w:pPr>
      <w:del w:id="1321" w:author="Igor P" w:date="2016-09-28T14:09:00Z">
        <w:r w:rsidDel="00CE6C53">
          <w:delText>/rB:{reversibility:bonds&gt;</w:delText>
        </w:r>
      </w:del>
    </w:p>
    <w:p w:rsidR="00DC2E14" w:rsidDel="00CE6C53" w:rsidRDefault="00DC2E14" w:rsidP="00D81217">
      <w:pPr>
        <w:pStyle w:val="CodeStyle"/>
        <w:rPr>
          <w:del w:id="1322" w:author="Igor P" w:date="2016-09-28T14:09:00Z"/>
        </w:rPr>
      </w:pPr>
      <w:del w:id="1323" w:author="Igor P" w:date="2016-09-28T14:09:00Z">
        <w:r w:rsidDel="00CE6C53">
          <w:delText>/rC:{reversibility:xyz}</w:delText>
        </w:r>
      </w:del>
    </w:p>
    <w:p w:rsidR="00DC2E14" w:rsidDel="00CE6C53" w:rsidRDefault="00DC2E14" w:rsidP="00D81217">
      <w:pPr>
        <w:pStyle w:val="CodeStyle"/>
        <w:rPr>
          <w:del w:id="1324" w:author="Igor P" w:date="2016-09-28T14:09:00Z"/>
          <w:rStyle w:val="BodyTextChar"/>
        </w:rPr>
      </w:pPr>
    </w:p>
    <w:p w:rsidR="00DC2E14" w:rsidDel="00CE6C53" w:rsidRDefault="00DC2E14" w:rsidP="00D9642A">
      <w:pPr>
        <w:pStyle w:val="BodyText"/>
        <w:rPr>
          <w:del w:id="1325" w:author="Igor P" w:date="2016-09-28T14:09:00Z"/>
          <w:rStyle w:val="BodyTextChar"/>
        </w:rPr>
      </w:pPr>
      <w:del w:id="1326" w:author="Igor P" w:date="2016-09-28T14:09:00Z">
        <w:r w:rsidDel="00CE6C53">
          <w:rPr>
            <w:rStyle w:val="BodyTextChar"/>
          </w:rPr>
          <w:lastRenderedPageBreak/>
          <w:delText xml:space="preserve">The original number of an atom with identification number </w:delText>
        </w:r>
        <w:r w:rsidRPr="004A1BCE" w:rsidDel="00CE6C53">
          <w:rPr>
            <w:rStyle w:val="BodyTextChar"/>
            <w:i/>
          </w:rPr>
          <w:delText>n</w:delText>
        </w:r>
        <w:r w:rsidDel="00CE6C53">
          <w:rPr>
            <w:rStyle w:val="BodyTextChar"/>
          </w:rPr>
          <w:delText xml:space="preserve"> is given as the </w:delText>
        </w:r>
        <w:r w:rsidRPr="004A1BCE" w:rsidDel="00CE6C53">
          <w:rPr>
            <w:rStyle w:val="BodyTextChar"/>
            <w:i/>
          </w:rPr>
          <w:delText>n</w:delText>
        </w:r>
        <w:r w:rsidDel="00CE6C53">
          <w:rPr>
            <w:vertAlign w:val="superscript"/>
          </w:rPr>
          <w:delText>th</w:delText>
        </w:r>
        <w:r w:rsidDel="00CE6C53">
          <w:rPr>
            <w:rStyle w:val="BodyTextChar"/>
          </w:rPr>
          <w:delText xml:space="preserve"> member of this list for a component; the lists are separated with “;”. </w:delText>
        </w:r>
      </w:del>
    </w:p>
    <w:p w:rsidR="00DC2E14" w:rsidDel="00CE6C53" w:rsidRDefault="00DC2E14" w:rsidP="009979F8">
      <w:pPr>
        <w:pStyle w:val="BodyText"/>
        <w:rPr>
          <w:del w:id="1327" w:author="Igor P" w:date="2016-09-28T14:09:00Z"/>
        </w:rPr>
      </w:pPr>
      <w:del w:id="1328" w:author="Igor P" w:date="2016-09-28T14:09:00Z">
        <w:r w:rsidDel="00CE6C53">
          <w:delText>Classes of equivalent atoms or groups are given as lists of identification numbers within parentheses.</w:delText>
        </w:r>
      </w:del>
    </w:p>
    <w:p w:rsidR="00DC2E14" w:rsidDel="00CE6C53" w:rsidRDefault="00DC2E14" w:rsidP="009979F8">
      <w:pPr>
        <w:pStyle w:val="BodyText"/>
        <w:rPr>
          <w:del w:id="1329" w:author="Igor P" w:date="2016-09-28T14:09:00Z"/>
        </w:rPr>
      </w:pPr>
      <w:del w:id="1330" w:author="Igor P" w:date="2016-09-28T14:09:00Z">
        <w:r w:rsidDel="00CE6C53">
          <w:delText>Inverted absolute sp3 stereo provides the stereo layer of the inverted (reflected in a mirror) substance.</w:delText>
        </w:r>
      </w:del>
    </w:p>
    <w:p w:rsidR="00DC2E14" w:rsidDel="00CE6C53" w:rsidRDefault="00DC2E14" w:rsidP="009979F8">
      <w:pPr>
        <w:pStyle w:val="BodyText"/>
        <w:rPr>
          <w:del w:id="1331" w:author="Igor P" w:date="2016-09-28T14:09:00Z"/>
        </w:rPr>
      </w:pPr>
      <w:del w:id="1332" w:author="Igor P" w:date="2016-09-28T14:09:00Z">
        <w:r w:rsidDel="00CE6C53">
          <w:delText>Unusual valences, atomic charges, and radical locations in the input data are shown in the charge-radical-valence (/CRV:) section. Together with the identifier this information allows to reconstruct a representative of a set of structures each of which produce</w:delText>
        </w:r>
        <w:r w:rsidR="004A1BCE" w:rsidDel="00CE6C53">
          <w:delText>s the</w:delText>
        </w:r>
        <w:r w:rsidDel="00CE6C53">
          <w:delText xml:space="preserve"> same identifier. The examples are: 22+1, 22.3, 22+1.3, 22d, 22d3, where 22 is </w:delText>
        </w:r>
        <w:r w:rsidR="004A1BCE" w:rsidDel="00CE6C53">
          <w:delText xml:space="preserve">the </w:delText>
        </w:r>
        <w:r w:rsidDel="00CE6C53">
          <w:delText>atom identification number, +1 is charge, 3 is valence, d is radical-doublet (t</w:delText>
        </w:r>
        <w:r w:rsidR="004A1BCE" w:rsidDel="00CE6C53">
          <w:delText xml:space="preserve"> </w:delText>
        </w:r>
        <w:r w:rsidDel="00CE6C53">
          <w:delText>=</w:delText>
        </w:r>
        <w:r w:rsidR="004A1BCE" w:rsidDel="00CE6C53">
          <w:delText xml:space="preserve"> </w:delText>
        </w:r>
        <w:r w:rsidDel="00CE6C53">
          <w:delText>triplet, s</w:delText>
        </w:r>
        <w:r w:rsidR="004A1BCE" w:rsidDel="00CE6C53">
          <w:delText xml:space="preserve"> </w:delText>
        </w:r>
        <w:r w:rsidDel="00CE6C53">
          <w:delText>=</w:delText>
        </w:r>
        <w:r w:rsidR="004A1BCE" w:rsidDel="00CE6C53">
          <w:delText xml:space="preserve"> </w:delText>
        </w:r>
        <w:r w:rsidDel="00CE6C53">
          <w:delText>singlet).</w:delText>
        </w:r>
      </w:del>
    </w:p>
    <w:p w:rsidR="00DC2E14" w:rsidDel="00CE6C53" w:rsidRDefault="00DC2E14" w:rsidP="009979F8">
      <w:pPr>
        <w:pStyle w:val="BodyText"/>
        <w:rPr>
          <w:del w:id="1333" w:author="Igor P" w:date="2016-09-28T14:09:00Z"/>
        </w:rPr>
      </w:pPr>
      <w:del w:id="1334" w:author="Igor P" w:date="2016-09-28T14:09:00Z">
        <w:r w:rsidDel="00CE6C53">
          <w:delText>Upon request</w:delText>
        </w:r>
        <w:r w:rsidR="004A1BCE" w:rsidDel="00CE6C53">
          <w:delText>ing</w:delText>
        </w:r>
        <w:r w:rsidDel="00CE6C53">
          <w:delText xml:space="preserve"> “Full auxiliary information” (always ON in the </w:delText>
        </w:r>
        <w:r w:rsidR="00D8293C" w:rsidRPr="00D8293C" w:rsidDel="00CE6C53">
          <w:rPr>
            <w:rStyle w:val="CodeStyleChar"/>
          </w:rPr>
          <w:delText>winchi</w:delText>
        </w:r>
        <w:r w:rsidDel="00CE6C53">
          <w:delText xml:space="preserve"> program) the reversibility section is added; it includes all input information that allows the display of the input structure and the calculation of the identifier.</w:delText>
        </w:r>
        <w:r w:rsidR="008726CE" w:rsidDel="00CE6C53">
          <w:delText xml:space="preserve"> This reversibility information is not used in InChI2Struct conversion.</w:delText>
        </w:r>
      </w:del>
    </w:p>
    <w:p w:rsidR="00511C93" w:rsidRPr="00511C93" w:rsidDel="00CE6C53" w:rsidRDefault="00511C93" w:rsidP="009979F8">
      <w:pPr>
        <w:pStyle w:val="BodyText"/>
        <w:rPr>
          <w:del w:id="1335" w:author="Igor P" w:date="2016-09-28T14:09:00Z"/>
        </w:rPr>
      </w:pPr>
      <w:del w:id="1336" w:author="Igor P" w:date="2016-09-28T14:09:00Z">
        <w:r w:rsidRPr="00511C93" w:rsidDel="00CE6C53">
          <w:delText>The Identifier of a reconnected structure (bonds to metals are disconnected by default), if requested</w:delText>
        </w:r>
        <w:r w:rsidR="00727992" w:rsidDel="00CE6C53">
          <w:delText xml:space="preserve"> (non-standard InChI only)</w:delText>
        </w:r>
        <w:r w:rsidRPr="00511C93" w:rsidDel="00CE6C53">
          <w:delText>, is separated by /r and may contain all layers describer earlier.</w:delText>
        </w:r>
      </w:del>
    </w:p>
    <w:p w:rsidR="00DC2E14" w:rsidDel="00CE6C53" w:rsidRDefault="00DC2E14">
      <w:pPr>
        <w:pStyle w:val="Heading2"/>
        <w:rPr>
          <w:del w:id="1337" w:author="Igor P" w:date="2016-09-28T14:09:00Z"/>
        </w:rPr>
      </w:pPr>
      <w:bookmarkStart w:id="1338" w:name="_Toc107649088"/>
      <w:bookmarkStart w:id="1339" w:name="_Toc107650975"/>
      <w:del w:id="1340" w:author="Igor P" w:date="2016-09-28T14:09:00Z">
        <w:r w:rsidDel="00CE6C53">
          <w:delText>Error/Warning Output</w:delText>
        </w:r>
        <w:bookmarkEnd w:id="1338"/>
        <w:bookmarkEnd w:id="1339"/>
      </w:del>
    </w:p>
    <w:p w:rsidR="00DC2E14" w:rsidDel="00CE6C53" w:rsidRDefault="00DC2E14" w:rsidP="007B1430">
      <w:pPr>
        <w:pStyle w:val="BodyText"/>
        <w:rPr>
          <w:del w:id="1341" w:author="Igor P" w:date="2016-09-28T14:09:00Z"/>
          <w:rStyle w:val="BodyTextChar"/>
        </w:rPr>
      </w:pPr>
      <w:del w:id="1342" w:author="Igor P" w:date="2016-09-28T14:09:00Z">
        <w:r w:rsidDel="00CE6C53">
          <w:rPr>
            <w:rStyle w:val="BodyTextChar"/>
          </w:rPr>
          <w:delText>If problems are encountered during the processing of a structure, they are shown in the first line of</w:delText>
        </w:r>
        <w:r w:rsidR="004A1BCE" w:rsidDel="00CE6C53">
          <w:rPr>
            <w:rStyle w:val="BodyTextChar"/>
          </w:rPr>
          <w:delText xml:space="preserve"> the</w:delText>
        </w:r>
        <w:r w:rsidDel="00CE6C53">
          <w:rPr>
            <w:rStyle w:val="BodyTextChar"/>
          </w:rPr>
          <w:delText xml:space="preserve"> </w:delText>
        </w:r>
        <w:r w:rsidR="00D8293C" w:rsidRPr="00D8293C" w:rsidDel="00CE6C53">
          <w:rPr>
            <w:rStyle w:val="CodeStyleChar"/>
          </w:rPr>
          <w:delText>winchi</w:delText>
        </w:r>
        <w:r w:rsidR="00C96504" w:rsidRPr="00D8293C" w:rsidDel="00CE6C53">
          <w:rPr>
            <w:rStyle w:val="CodeStyleChar"/>
          </w:rPr>
          <w:delText>-1</w:delText>
        </w:r>
        <w:r w:rsidR="00C96504" w:rsidDel="00CE6C53">
          <w:rPr>
            <w:rStyle w:val="BodyTextChar"/>
          </w:rPr>
          <w:delText xml:space="preserve"> </w:delText>
        </w:r>
        <w:r w:rsidDel="00CE6C53">
          <w:rPr>
            <w:rStyle w:val="BodyTextChar"/>
          </w:rPr>
          <w:delText>text window or in</w:delText>
        </w:r>
        <w:r w:rsidR="004A1BCE" w:rsidDel="00CE6C53">
          <w:rPr>
            <w:rStyle w:val="BodyTextChar"/>
          </w:rPr>
          <w:delText xml:space="preserve"> the</w:delText>
        </w:r>
        <w:r w:rsidDel="00CE6C53">
          <w:rPr>
            <w:rStyle w:val="BodyTextChar"/>
          </w:rPr>
          <w:delText xml:space="preserve"> </w:delText>
        </w:r>
        <w:r w:rsidR="0086005C" w:rsidRPr="00A73418" w:rsidDel="00CE6C53">
          <w:rPr>
            <w:rStyle w:val="CodeStyleChar"/>
          </w:rPr>
          <w:delText>inchi</w:delText>
        </w:r>
        <w:r w:rsidR="00C96504" w:rsidRPr="00A73418" w:rsidDel="00CE6C53">
          <w:rPr>
            <w:rStyle w:val="CodeStyleChar"/>
          </w:rPr>
          <w:delText>-1</w:delText>
        </w:r>
        <w:r w:rsidR="00C96504" w:rsidDel="00CE6C53">
          <w:rPr>
            <w:rStyle w:val="BodyTextChar"/>
          </w:rPr>
          <w:delText xml:space="preserve"> </w:delText>
        </w:r>
        <w:r w:rsidDel="00CE6C53">
          <w:rPr>
            <w:rStyle w:val="BodyTextChar"/>
          </w:rPr>
          <w:delText>log file.</w:delText>
        </w:r>
      </w:del>
    </w:p>
    <w:p w:rsidR="00DC2E14" w:rsidDel="00CE6C53" w:rsidRDefault="00DC2E14" w:rsidP="007B1430">
      <w:pPr>
        <w:pStyle w:val="BodyText"/>
        <w:rPr>
          <w:del w:id="1343" w:author="Igor P" w:date="2016-09-28T14:09:00Z"/>
          <w:rStyle w:val="BodyTextChar"/>
        </w:rPr>
      </w:pPr>
      <w:del w:id="1344" w:author="Igor P" w:date="2016-09-28T14:09:00Z">
        <w:r w:rsidDel="00CE6C53">
          <w:rPr>
            <w:rStyle w:val="BodyTextChar"/>
          </w:rPr>
          <w:delText xml:space="preserve">In the structure display, stereogenic atoms that caused warnings </w:delText>
        </w:r>
        <w:r w:rsidDel="00CE6C53">
          <w:delText>"Ambiguous stereo: center(s)"</w:delText>
        </w:r>
        <w:r w:rsidDel="00CE6C53">
          <w:rPr>
            <w:rStyle w:val="BodyTextChar"/>
          </w:rPr>
          <w:delText xml:space="preserve"> are displayed in red as well as atoms that caused warnings </w:delText>
        </w:r>
        <w:r w:rsidDel="00CE6C53">
          <w:delText>"Ambiguous stereo: bond(s)"</w:delText>
        </w:r>
        <w:r w:rsidDel="00CE6C53">
          <w:rPr>
            <w:rStyle w:val="BodyTextChar"/>
          </w:rPr>
          <w:delText xml:space="preserve"> concerning stereogenic bonds. Parities of these stereogenic elements are also displayed in red.</w:delText>
        </w:r>
      </w:del>
    </w:p>
    <w:p w:rsidR="00DC2E14" w:rsidDel="00CE6C53" w:rsidRDefault="00DC2E14">
      <w:pPr>
        <w:pStyle w:val="Heading1"/>
        <w:rPr>
          <w:del w:id="1345" w:author="Igor P" w:date="2016-09-28T14:09:00Z"/>
        </w:rPr>
      </w:pPr>
      <w:bookmarkStart w:id="1346" w:name="_Toc107649089"/>
      <w:bookmarkStart w:id="1347" w:name="_Toc107650976"/>
      <w:del w:id="1348" w:author="Igor P" w:date="2016-09-28T14:09:00Z">
        <w:r w:rsidDel="00CE6C53">
          <w:lastRenderedPageBreak/>
          <w:delText>VII. PRINTING</w:delText>
        </w:r>
        <w:bookmarkEnd w:id="1346"/>
        <w:bookmarkEnd w:id="1347"/>
      </w:del>
    </w:p>
    <w:p w:rsidR="00DC2E14" w:rsidDel="00CE6C53" w:rsidRDefault="00DC2E14" w:rsidP="007B1430">
      <w:pPr>
        <w:pStyle w:val="BodyText"/>
        <w:rPr>
          <w:del w:id="1349" w:author="Igor P" w:date="2016-09-28T14:09:00Z"/>
          <w:rStyle w:val="BodyTextChar"/>
        </w:rPr>
      </w:pPr>
      <w:del w:id="1350" w:author="Igor P" w:date="2016-09-28T14:09:00Z">
        <w:r w:rsidDel="00CE6C53">
          <w:rPr>
            <w:rStyle w:val="BodyTextChar"/>
          </w:rPr>
          <w:delText>The upper or lower sections of the output display may be printed by pressing the RIGHT mouse button with the cursor over the section and then selecting the print option. Text in the lower section may be copied using standard Windows controls.</w:delText>
        </w:r>
      </w:del>
    </w:p>
    <w:p w:rsidR="00DC2E14" w:rsidDel="00CE6C53" w:rsidRDefault="00DC2E14">
      <w:pPr>
        <w:pStyle w:val="Heading1"/>
        <w:rPr>
          <w:del w:id="1351" w:author="Igor P" w:date="2016-09-28T14:09:00Z"/>
        </w:rPr>
      </w:pPr>
      <w:bookmarkStart w:id="1352" w:name="_Toc107649090"/>
      <w:bookmarkStart w:id="1353" w:name="_Toc107650977"/>
      <w:del w:id="1354" w:author="Igor P" w:date="2016-09-28T14:09:00Z">
        <w:r w:rsidDel="00CE6C53">
          <w:delText>VIII. OTHER OUTPUT FILES</w:delText>
        </w:r>
        <w:bookmarkEnd w:id="1352"/>
        <w:bookmarkEnd w:id="1353"/>
      </w:del>
    </w:p>
    <w:p w:rsidR="00DC2E14" w:rsidDel="00CE6C53" w:rsidRDefault="00DC2E14" w:rsidP="007B1430">
      <w:pPr>
        <w:pStyle w:val="BodyText"/>
        <w:rPr>
          <w:del w:id="1355" w:author="Igor P" w:date="2016-09-28T14:09:00Z"/>
          <w:rStyle w:val="BodyTextChar"/>
        </w:rPr>
      </w:pPr>
      <w:del w:id="1356" w:author="Igor P" w:date="2016-09-28T14:09:00Z">
        <w:r w:rsidDel="00CE6C53">
          <w:rPr>
            <w:rStyle w:val="BodyTextChar"/>
          </w:rPr>
          <w:delText xml:space="preserve">In addition to the </w:delText>
        </w:r>
        <w:r w:rsidR="00C96504" w:rsidDel="00CE6C53">
          <w:rPr>
            <w:rStyle w:val="BodyTextChar"/>
          </w:rPr>
          <w:delText xml:space="preserve">standard </w:delText>
        </w:r>
        <w:r w:rsidDel="00CE6C53">
          <w:rPr>
            <w:rStyle w:val="BodyTextChar"/>
          </w:rPr>
          <w:delText xml:space="preserve">InChI output file discussed above (extension .txt), selection of the ‘Write Results’ option generates two other files that use the same base name as the input structure file. One is a .log file that records the progress of the program. The other is a .prb </w:delText>
        </w:r>
        <w:r w:rsidR="004A1BCE" w:rsidDel="00CE6C53">
          <w:rPr>
            <w:rStyle w:val="BodyTextChar"/>
          </w:rPr>
          <w:delText xml:space="preserve">file </w:delText>
        </w:r>
        <w:r w:rsidDel="00CE6C53">
          <w:rPr>
            <w:rStyle w:val="BodyTextChar"/>
          </w:rPr>
          <w:delText>that records processing problems. We would appreciate being sent a copy of these files if problems are encountered with program operation.</w:delText>
        </w:r>
      </w:del>
    </w:p>
    <w:p w:rsidR="00DC2E14" w:rsidDel="00CE6C53" w:rsidRDefault="00DC2E14" w:rsidP="00F753AE">
      <w:pPr>
        <w:pStyle w:val="Heading1"/>
        <w:keepLines/>
        <w:rPr>
          <w:del w:id="1357" w:author="Igor P" w:date="2016-09-28T14:09:00Z"/>
        </w:rPr>
      </w:pPr>
      <w:bookmarkStart w:id="1358" w:name="_Toc107649091"/>
      <w:bookmarkStart w:id="1359" w:name="_Toc107650978"/>
      <w:del w:id="1360" w:author="Igor P" w:date="2016-09-28T14:09:00Z">
        <w:r w:rsidDel="00CE6C53">
          <w:delText>IX. SOURCE CODE</w:delText>
        </w:r>
        <w:bookmarkEnd w:id="1358"/>
        <w:bookmarkEnd w:id="1359"/>
      </w:del>
    </w:p>
    <w:p w:rsidR="00DC2E14" w:rsidDel="00CE6C53" w:rsidRDefault="00DC2E14" w:rsidP="007B1430">
      <w:pPr>
        <w:pStyle w:val="BodyText"/>
        <w:rPr>
          <w:del w:id="1361" w:author="Igor P" w:date="2016-09-28T14:09:00Z"/>
          <w:rStyle w:val="BodyTextChar"/>
        </w:rPr>
      </w:pPr>
      <w:del w:id="1362" w:author="Igor P" w:date="2016-09-28T14:09:00Z">
        <w:r w:rsidDel="00CE6C53">
          <w:rPr>
            <w:rStyle w:val="BodyTextChar"/>
          </w:rPr>
          <w:delText>The basic</w:delText>
        </w:r>
        <w:r w:rsidR="004B2FDC" w:rsidDel="00CE6C53">
          <w:rPr>
            <w:rStyle w:val="BodyTextChar"/>
          </w:rPr>
          <w:delText xml:space="preserve"> </w:delText>
        </w:r>
        <w:r w:rsidDel="00CE6C53">
          <w:rPr>
            <w:rStyle w:val="BodyTextChar"/>
          </w:rPr>
          <w:delText xml:space="preserve">InChI generation code is written in the ‘C’ language and the user interface code of </w:delText>
        </w:r>
        <w:r w:rsidR="00D8293C" w:rsidRPr="00D8293C" w:rsidDel="00CE6C53">
          <w:rPr>
            <w:rStyle w:val="CodeStyleChar"/>
          </w:rPr>
          <w:delText>winchi</w:delText>
        </w:r>
        <w:r w:rsidR="004B2FDC" w:rsidRPr="00D8293C" w:rsidDel="00CE6C53">
          <w:rPr>
            <w:rStyle w:val="CodeStyleChar"/>
          </w:rPr>
          <w:delText>-1</w:delText>
        </w:r>
        <w:r w:rsidR="004B2FDC" w:rsidDel="00CE6C53">
          <w:rPr>
            <w:rStyle w:val="BodyTextChar"/>
          </w:rPr>
          <w:delText xml:space="preserve"> </w:delText>
        </w:r>
        <w:r w:rsidDel="00CE6C53">
          <w:rPr>
            <w:rStyle w:val="BodyTextChar"/>
          </w:rPr>
          <w:delText>is written in C++ using Microsoft Foundation Classes. All ‘C’ language source code, including Microsoft Visual C++ project files</w:delText>
        </w:r>
        <w:r w:rsidR="002420D7" w:rsidDel="00CE6C53">
          <w:rPr>
            <w:rStyle w:val="BodyTextChar"/>
          </w:rPr>
          <w:delText xml:space="preserve"> and gcc makefiles</w:delText>
        </w:r>
        <w:r w:rsidDel="00CE6C53">
          <w:rPr>
            <w:rStyle w:val="BodyTextChar"/>
          </w:rPr>
          <w:delText xml:space="preserve">, is available </w:delText>
        </w:r>
        <w:r w:rsidR="0047380E" w:rsidDel="00CE6C53">
          <w:rPr>
            <w:rStyle w:val="BodyTextChar"/>
          </w:rPr>
          <w:delText xml:space="preserve">through the links at </w:delText>
        </w:r>
        <w:r w:rsidR="002420D7" w:rsidDel="00CE6C53">
          <w:rPr>
            <w:rStyle w:val="BodyTextChar"/>
          </w:rPr>
          <w:delText>http://</w:delText>
        </w:r>
        <w:r w:rsidR="002420D7" w:rsidRPr="002420D7" w:rsidDel="00CE6C53">
          <w:rPr>
            <w:rStyle w:val="BodyTextChar"/>
          </w:rPr>
          <w:delText>www.iupac.org/inchi</w:delText>
        </w:r>
        <w:r w:rsidR="002420D7" w:rsidDel="00CE6C53">
          <w:rPr>
            <w:rStyle w:val="BodyTextChar"/>
          </w:rPr>
          <w:delText xml:space="preserve"> </w:delText>
        </w:r>
        <w:r w:rsidR="0047380E" w:rsidDel="00CE6C53">
          <w:rPr>
            <w:rStyle w:val="BodyTextChar"/>
          </w:rPr>
          <w:delText>and http://</w:delText>
        </w:r>
        <w:r w:rsidR="0047380E" w:rsidRPr="002420D7" w:rsidDel="00CE6C53">
          <w:rPr>
            <w:rStyle w:val="BodyTextChar"/>
          </w:rPr>
          <w:delText>www.</w:delText>
        </w:r>
        <w:r w:rsidR="0047380E" w:rsidDel="00CE6C53">
          <w:rPr>
            <w:rStyle w:val="BodyTextChar"/>
          </w:rPr>
          <w:delText>inchi-trust.org.</w:delText>
        </w:r>
      </w:del>
    </w:p>
    <w:p w:rsidR="00DB3030" w:rsidDel="00CE6C53" w:rsidRDefault="00DB3030">
      <w:pPr>
        <w:pStyle w:val="Heading1"/>
        <w:rPr>
          <w:del w:id="1363" w:author="Igor P" w:date="2016-09-28T14:09:00Z"/>
        </w:rPr>
      </w:pPr>
      <w:bookmarkStart w:id="1364" w:name="_Toc107649093"/>
      <w:bookmarkStart w:id="1365" w:name="_Toc107650980"/>
    </w:p>
    <w:p w:rsidR="00DC2E14" w:rsidDel="008E41A9" w:rsidRDefault="00671768">
      <w:pPr>
        <w:pStyle w:val="Heading1"/>
        <w:rPr>
          <w:del w:id="1366" w:author="Igor P" w:date="2016-09-28T14:10:00Z"/>
        </w:rPr>
      </w:pPr>
      <w:del w:id="1367" w:author="Igor P" w:date="2016-09-28T14:10:00Z">
        <w:r w:rsidDel="008E41A9">
          <w:delText>X</w:delText>
        </w:r>
        <w:r w:rsidR="00DC2E14" w:rsidDel="008E41A9">
          <w:delText>. CONTACT INFORMATION</w:delText>
        </w:r>
        <w:bookmarkEnd w:id="1364"/>
        <w:bookmarkEnd w:id="1365"/>
      </w:del>
    </w:p>
    <w:p w:rsidR="00DB3030" w:rsidDel="008E41A9" w:rsidRDefault="00DB3030" w:rsidP="006939AD">
      <w:pPr>
        <w:rPr>
          <w:del w:id="1368" w:author="Igor P" w:date="2016-09-28T14:10:00Z"/>
          <w:rStyle w:val="BodyTextChar1"/>
        </w:rPr>
      </w:pPr>
      <w:del w:id="1369" w:author="Igor P" w:date="2016-09-28T14:10:00Z">
        <w:r w:rsidRPr="00DB3030" w:rsidDel="008E41A9">
          <w:rPr>
            <w:rStyle w:val="BodyTextChar1"/>
          </w:rPr>
          <w:delText xml:space="preserve">International Union of Pure and Applied Chemistry (IUPAC) </w:delText>
        </w:r>
      </w:del>
    </w:p>
    <w:p w:rsidR="00DB3030" w:rsidDel="008E41A9" w:rsidRDefault="00DB3030" w:rsidP="006939AD">
      <w:pPr>
        <w:rPr>
          <w:del w:id="1370" w:author="Igor P" w:date="2016-09-28T14:10:00Z"/>
          <w:rStyle w:val="BodyTextChar1"/>
        </w:rPr>
      </w:pPr>
      <w:del w:id="1371" w:author="Igor P" w:date="2016-09-28T14:10:00Z">
        <w:r w:rsidRPr="00DB3030" w:rsidDel="008E41A9">
          <w:rPr>
            <w:rStyle w:val="BodyTextChar1"/>
          </w:rPr>
          <w:delText xml:space="preserve">InChI </w:delText>
        </w:r>
        <w:r w:rsidDel="008E41A9">
          <w:rPr>
            <w:rStyle w:val="BodyTextChar1"/>
          </w:rPr>
          <w:delText xml:space="preserve">Subcommittee </w:delText>
        </w:r>
      </w:del>
    </w:p>
    <w:p w:rsidR="00DB3030" w:rsidRDefault="00DB3030" w:rsidP="006939AD">
      <w:pPr>
        <w:rPr>
          <w:rStyle w:val="BodyTextChar1"/>
        </w:rPr>
      </w:pPr>
    </w:p>
    <w:p w:rsidR="00DB3030" w:rsidRDefault="00DB3030" w:rsidP="006939AD">
      <w:pPr>
        <w:rPr>
          <w:rStyle w:val="BodyTextChar1"/>
        </w:rPr>
      </w:pPr>
      <w:r w:rsidRPr="00DB3030">
        <w:rPr>
          <w:rStyle w:val="BodyTextChar1"/>
        </w:rPr>
        <w:t>Steve Heller (</w:t>
      </w:r>
      <w:proofErr w:type="spellStart"/>
      <w:del w:id="1372" w:author="Igor P" w:date="2016-09-28T14:11:00Z">
        <w:r w:rsidRPr="00DB3030" w:rsidDel="008E41A9">
          <w:rPr>
            <w:rStyle w:val="BodyTextChar1"/>
          </w:rPr>
          <w:delText>Subcommittee Chair</w:delText>
        </w:r>
      </w:del>
      <w:ins w:id="1373" w:author="Igor P" w:date="2016-09-28T14:11:00Z">
        <w:r w:rsidR="008E41A9">
          <w:rPr>
            <w:rStyle w:val="BodyTextChar1"/>
          </w:rPr>
          <w:t>InChI</w:t>
        </w:r>
        <w:proofErr w:type="spellEnd"/>
        <w:r w:rsidR="008E41A9">
          <w:rPr>
            <w:rStyle w:val="BodyTextChar1"/>
          </w:rPr>
          <w:t xml:space="preserve"> project director, </w:t>
        </w:r>
        <w:proofErr w:type="spellStart"/>
        <w:r w:rsidR="008E41A9">
          <w:rPr>
            <w:rStyle w:val="BodyTextChar1"/>
          </w:rPr>
          <w:t>InChI</w:t>
        </w:r>
        <w:proofErr w:type="spellEnd"/>
        <w:r w:rsidR="008E41A9">
          <w:rPr>
            <w:rStyle w:val="BodyTextChar1"/>
          </w:rPr>
          <w:t xml:space="preserve"> Trust</w:t>
        </w:r>
      </w:ins>
      <w:r w:rsidRPr="00DB3030">
        <w:rPr>
          <w:rStyle w:val="BodyTextChar1"/>
        </w:rPr>
        <w:t xml:space="preserve">) </w:t>
      </w:r>
    </w:p>
    <w:p w:rsidR="00DB3030" w:rsidRDefault="005334A8" w:rsidP="006939AD">
      <w:pPr>
        <w:rPr>
          <w:rStyle w:val="BodyTextChar1"/>
        </w:rPr>
      </w:pPr>
      <w:hyperlink r:id="rId26" w:history="1">
        <w:r w:rsidR="00DB3030" w:rsidRPr="004C557C">
          <w:rPr>
            <w:rStyle w:val="Hyperlink"/>
            <w:sz w:val="24"/>
            <w:szCs w:val="24"/>
          </w:rPr>
          <w:t>steve@hellers.com</w:t>
        </w:r>
      </w:hyperlink>
      <w:r w:rsidR="00DB3030" w:rsidRPr="00DB3030">
        <w:rPr>
          <w:rStyle w:val="BodyTextChar1"/>
        </w:rPr>
        <w:t xml:space="preserve"> </w:t>
      </w:r>
    </w:p>
    <w:p w:rsidR="00DB3030" w:rsidRDefault="00DB3030" w:rsidP="006939AD">
      <w:pPr>
        <w:rPr>
          <w:rStyle w:val="BodyTextChar1"/>
        </w:rPr>
      </w:pPr>
    </w:p>
    <w:p w:rsidR="00DB3030" w:rsidRDefault="004818D4" w:rsidP="006939AD">
      <w:pPr>
        <w:rPr>
          <w:rStyle w:val="BodyTextChar1"/>
        </w:rPr>
      </w:pPr>
      <w:r>
        <w:rPr>
          <w:rStyle w:val="BodyTextChar1"/>
        </w:rPr>
        <w:t>Igor V. Pletnev</w:t>
      </w:r>
      <w:ins w:id="1374" w:author="Igor P" w:date="2016-09-28T14:12:00Z">
        <w:r w:rsidR="008E41A9">
          <w:rPr>
            <w:rStyle w:val="BodyTextChar1"/>
          </w:rPr>
          <w:t xml:space="preserve"> (</w:t>
        </w:r>
        <w:proofErr w:type="spellStart"/>
        <w:r w:rsidR="008E41A9">
          <w:rPr>
            <w:rStyle w:val="BodyTextChar1"/>
          </w:rPr>
          <w:t>InChI</w:t>
        </w:r>
        <w:proofErr w:type="spellEnd"/>
        <w:r w:rsidR="008E41A9">
          <w:rPr>
            <w:rStyle w:val="BodyTextChar1"/>
          </w:rPr>
          <w:t xml:space="preserve"> developer)</w:t>
        </w:r>
      </w:ins>
    </w:p>
    <w:p w:rsidR="00DB3030" w:rsidRPr="00DB3030" w:rsidRDefault="005334A8" w:rsidP="006939AD">
      <w:pPr>
        <w:rPr>
          <w:rStyle w:val="BodyTextChar"/>
          <w:sz w:val="24"/>
          <w:szCs w:val="24"/>
        </w:rPr>
      </w:pPr>
      <w:hyperlink r:id="rId27" w:history="1">
        <w:r w:rsidR="00DB3030" w:rsidRPr="00DB3030">
          <w:rPr>
            <w:rStyle w:val="Hyperlink"/>
            <w:sz w:val="24"/>
            <w:szCs w:val="24"/>
          </w:rPr>
          <w:t>igor.pletnev@gmail.com</w:t>
        </w:r>
      </w:hyperlink>
    </w:p>
    <w:p w:rsidR="00DC2E14" w:rsidDel="008E41A9" w:rsidRDefault="00DC2E14">
      <w:pPr>
        <w:rPr>
          <w:del w:id="1375" w:author="Igor P" w:date="2016-09-28T14:12:00Z"/>
          <w:rStyle w:val="BodyTextChar"/>
        </w:rPr>
      </w:pPr>
    </w:p>
    <w:p w:rsidR="00DC2E14" w:rsidRPr="009F5804" w:rsidDel="008E41A9" w:rsidRDefault="00DC2E14">
      <w:pPr>
        <w:pStyle w:val="Heading1"/>
        <w:keepNext w:val="0"/>
        <w:spacing w:before="0" w:after="0"/>
        <w:rPr>
          <w:del w:id="1376" w:author="Igor P" w:date="2016-09-28T14:12:00Z"/>
          <w:sz w:val="28"/>
          <w:szCs w:val="28"/>
        </w:rPr>
        <w:pPrChange w:id="1377" w:author="Igor P" w:date="2016-09-28T14:12:00Z">
          <w:pPr>
            <w:pStyle w:val="Heading1"/>
          </w:pPr>
        </w:pPrChange>
      </w:pPr>
      <w:bookmarkStart w:id="1378" w:name="_Toc107649094"/>
      <w:bookmarkStart w:id="1379" w:name="_Toc107650981"/>
      <w:del w:id="1380" w:author="Igor P" w:date="2016-09-28T14:12:00Z">
        <w:r w:rsidRPr="009F5804" w:rsidDel="008E41A9">
          <w:rPr>
            <w:sz w:val="28"/>
            <w:szCs w:val="28"/>
          </w:rPr>
          <w:delText>Appendix</w:delText>
        </w:r>
        <w:r w:rsidR="009F5804" w:rsidDel="008E41A9">
          <w:rPr>
            <w:sz w:val="28"/>
            <w:szCs w:val="28"/>
          </w:rPr>
          <w:delText>.</w:delText>
        </w:r>
        <w:r w:rsidR="008A6343" w:rsidDel="008E41A9">
          <w:rPr>
            <w:sz w:val="28"/>
            <w:szCs w:val="28"/>
          </w:rPr>
          <w:delText xml:space="preserve"> </w:delText>
        </w:r>
      </w:del>
      <w:del w:id="1381" w:author="Igor P" w:date="2016-09-03T16:39:00Z">
        <w:r w:rsidRPr="009F5804" w:rsidDel="00960D1D">
          <w:rPr>
            <w:sz w:val="28"/>
            <w:szCs w:val="28"/>
          </w:rPr>
          <w:delText>InChI</w:delText>
        </w:r>
        <w:r w:rsidR="00AA7695" w:rsidDel="00960D1D">
          <w:rPr>
            <w:sz w:val="28"/>
            <w:szCs w:val="28"/>
          </w:rPr>
          <w:delText xml:space="preserve"> Software</w:delText>
        </w:r>
      </w:del>
      <w:del w:id="1382" w:author="Igor P" w:date="2016-09-28T14:12:00Z">
        <w:r w:rsidRPr="009F5804" w:rsidDel="008E41A9">
          <w:rPr>
            <w:sz w:val="28"/>
            <w:szCs w:val="28"/>
          </w:rPr>
          <w:delText xml:space="preserve"> Warning and Error Messages</w:delText>
        </w:r>
        <w:bookmarkEnd w:id="1378"/>
        <w:bookmarkEnd w:id="1379"/>
      </w:del>
    </w:p>
    <w:p w:rsidR="00DC2E14" w:rsidDel="008E41A9" w:rsidRDefault="00DC2E14">
      <w:pPr>
        <w:pStyle w:val="BodyText"/>
        <w:spacing w:before="0"/>
        <w:rPr>
          <w:del w:id="1383" w:author="Igor P" w:date="2016-09-28T14:12:00Z"/>
        </w:rPr>
        <w:pPrChange w:id="1384" w:author="Igor P" w:date="2016-09-28T14:12:00Z">
          <w:pPr>
            <w:pStyle w:val="BodyText"/>
          </w:pPr>
        </w:pPrChange>
      </w:pPr>
      <w:del w:id="1385" w:author="Igor P" w:date="2016-09-28T14:12:00Z">
        <w:r w:rsidDel="008E41A9">
          <w:lastRenderedPageBreak/>
          <w:delText>Two varieties of problems detected during processing are reported. Warnings provide processing information that show any ambiguities in the input structure or special actions taken during processing. An InChI will be produced. When an error is generated, a valid InChI cannot be produced due to invalid input. It is expected that additional errors and warnings will reported in the final version.</w:delText>
        </w:r>
      </w:del>
    </w:p>
    <w:p w:rsidR="00DC2E14" w:rsidDel="008E41A9" w:rsidRDefault="00DC2E14">
      <w:pPr>
        <w:rPr>
          <w:del w:id="1386" w:author="Igor P" w:date="2016-09-28T14:12:00Z"/>
          <w:sz w:val="24"/>
        </w:rPr>
      </w:pPr>
    </w:p>
    <w:p w:rsidR="00DC2E14" w:rsidDel="008E41A9" w:rsidRDefault="00DC2E14">
      <w:pPr>
        <w:rPr>
          <w:del w:id="1387" w:author="Igor P" w:date="2016-09-28T14:12:00Z"/>
          <w:b/>
          <w:sz w:val="24"/>
        </w:rPr>
      </w:pPr>
      <w:del w:id="1388" w:author="Igor P" w:date="2016-09-28T14:12:00Z">
        <w:r w:rsidDel="008E41A9">
          <w:rPr>
            <w:b/>
            <w:sz w:val="24"/>
          </w:rPr>
          <w:delText>Notes:</w:delText>
        </w:r>
      </w:del>
    </w:p>
    <w:p w:rsidR="00DC2E14" w:rsidRPr="00A47C9B" w:rsidDel="008E41A9" w:rsidRDefault="00DC2E14">
      <w:pPr>
        <w:numPr>
          <w:ilvl w:val="0"/>
          <w:numId w:val="9"/>
        </w:numPr>
        <w:tabs>
          <w:tab w:val="left" w:pos="720"/>
        </w:tabs>
        <w:overflowPunct w:val="0"/>
        <w:autoSpaceDE w:val="0"/>
        <w:autoSpaceDN w:val="0"/>
        <w:adjustRightInd w:val="0"/>
        <w:textAlignment w:val="baseline"/>
        <w:rPr>
          <w:del w:id="1389" w:author="Igor P" w:date="2016-09-28T14:12:00Z"/>
          <w:rFonts w:ascii="Times New Roman" w:hAnsi="Times New Roman" w:cs="Times New Roman"/>
          <w:sz w:val="24"/>
        </w:rPr>
      </w:pPr>
      <w:del w:id="1390" w:author="Igor P" w:date="2016-09-28T14:12:00Z">
        <w:r w:rsidRPr="00A47C9B" w:rsidDel="008E41A9">
          <w:rPr>
            <w:rFonts w:ascii="Times New Roman" w:hAnsi="Times New Roman" w:cs="Times New Roman"/>
            <w:sz w:val="24"/>
          </w:rPr>
          <w:delText>Messages ending with “:…” are followed by additional information</w:delText>
        </w:r>
      </w:del>
    </w:p>
    <w:p w:rsidR="00DC2E14" w:rsidRPr="00A47C9B" w:rsidDel="008E41A9" w:rsidRDefault="00DC2E14">
      <w:pPr>
        <w:numPr>
          <w:ilvl w:val="0"/>
          <w:numId w:val="9"/>
        </w:numPr>
        <w:tabs>
          <w:tab w:val="left" w:pos="720"/>
        </w:tabs>
        <w:overflowPunct w:val="0"/>
        <w:autoSpaceDE w:val="0"/>
        <w:autoSpaceDN w:val="0"/>
        <w:adjustRightInd w:val="0"/>
        <w:textAlignment w:val="baseline"/>
        <w:rPr>
          <w:del w:id="1391" w:author="Igor P" w:date="2016-09-28T14:12:00Z"/>
          <w:rFonts w:ascii="Times New Roman" w:hAnsi="Times New Roman" w:cs="Times New Roman"/>
          <w:sz w:val="24"/>
        </w:rPr>
      </w:pPr>
      <w:del w:id="1392" w:author="Igor P" w:date="2016-09-28T14:12:00Z">
        <w:r w:rsidRPr="00A47C9B" w:rsidDel="008E41A9">
          <w:rPr>
            <w:rFonts w:ascii="Times New Roman" w:hAnsi="Times New Roman" w:cs="Times New Roman"/>
            <w:sz w:val="24"/>
          </w:rPr>
          <w:delText>Symbol # represents an integer</w:delText>
        </w:r>
      </w:del>
    </w:p>
    <w:p w:rsidR="00DC2E14" w:rsidDel="008E41A9" w:rsidRDefault="00DC2E14">
      <w:pPr>
        <w:rPr>
          <w:del w:id="1393" w:author="Igor P" w:date="2016-09-28T14:12:00Z"/>
          <w:sz w:val="24"/>
        </w:rPr>
      </w:pPr>
    </w:p>
    <w:p w:rsidR="00DC2E14" w:rsidDel="008E41A9" w:rsidRDefault="00DC2E14">
      <w:pPr>
        <w:pStyle w:val="Heading2"/>
        <w:keepNext w:val="0"/>
        <w:spacing w:before="0" w:after="0"/>
        <w:rPr>
          <w:del w:id="1394" w:author="Igor P" w:date="2016-09-28T14:12:00Z"/>
        </w:rPr>
        <w:pPrChange w:id="1395" w:author="Igor P" w:date="2016-09-28T14:12:00Z">
          <w:pPr>
            <w:pStyle w:val="Heading2"/>
          </w:pPr>
        </w:pPrChange>
      </w:pPr>
      <w:bookmarkStart w:id="1396" w:name="_Toc107649095"/>
      <w:bookmarkStart w:id="1397" w:name="_Toc107650982"/>
      <w:del w:id="1398" w:author="Igor P" w:date="2016-09-28T14:12:00Z">
        <w:r w:rsidDel="008E41A9">
          <w:delText>Types of Warnings/Errors</w:delText>
        </w:r>
        <w:bookmarkEnd w:id="1396"/>
        <w:bookmarkEnd w:id="1397"/>
      </w:del>
    </w:p>
    <w:p w:rsidR="00DC2E14" w:rsidDel="008E41A9" w:rsidRDefault="00DC2E14">
      <w:pPr>
        <w:rPr>
          <w:del w:id="1399" w:author="Igor P" w:date="2016-09-28T14:12:00Z"/>
          <w:sz w:val="24"/>
        </w:rPr>
      </w:pPr>
    </w:p>
    <w:p w:rsidR="00DC2E14" w:rsidRPr="00A47C9B" w:rsidDel="008E41A9" w:rsidRDefault="00DC2E14">
      <w:pPr>
        <w:numPr>
          <w:ilvl w:val="0"/>
          <w:numId w:val="10"/>
        </w:numPr>
        <w:tabs>
          <w:tab w:val="clear" w:pos="1008"/>
          <w:tab w:val="num" w:pos="630"/>
        </w:tabs>
        <w:overflowPunct w:val="0"/>
        <w:autoSpaceDE w:val="0"/>
        <w:autoSpaceDN w:val="0"/>
        <w:adjustRightInd w:val="0"/>
        <w:ind w:left="630" w:hanging="360"/>
        <w:textAlignment w:val="baseline"/>
        <w:rPr>
          <w:del w:id="1400" w:author="Igor P" w:date="2016-09-28T14:12:00Z"/>
          <w:rFonts w:ascii="Times New Roman" w:hAnsi="Times New Roman" w:cs="Times New Roman"/>
          <w:sz w:val="24"/>
        </w:rPr>
        <w:pPrChange w:id="1401" w:author="Igor P" w:date="2016-09-28T14:12:00Z">
          <w:pPr>
            <w:numPr>
              <w:numId w:val="10"/>
            </w:numPr>
            <w:tabs>
              <w:tab w:val="num" w:pos="630"/>
              <w:tab w:val="num" w:pos="1008"/>
            </w:tabs>
            <w:overflowPunct w:val="0"/>
            <w:autoSpaceDE w:val="0"/>
            <w:autoSpaceDN w:val="0"/>
            <w:adjustRightInd w:val="0"/>
            <w:ind w:left="630" w:hanging="360"/>
            <w:textAlignment w:val="baseline"/>
          </w:pPr>
        </w:pPrChange>
      </w:pPr>
      <w:del w:id="1402" w:author="Igor P" w:date="2016-09-28T14:12:00Z">
        <w:r w:rsidRPr="00A47C9B" w:rsidDel="008E41A9">
          <w:rPr>
            <w:rFonts w:ascii="Times New Roman" w:hAnsi="Times New Roman" w:cs="Times New Roman"/>
            <w:sz w:val="24"/>
          </w:rPr>
          <w:delText>Input structure warnings</w:delText>
        </w:r>
      </w:del>
    </w:p>
    <w:p w:rsidR="00DC2E14" w:rsidRPr="00A47C9B" w:rsidDel="008E41A9" w:rsidRDefault="00DC2E14">
      <w:pPr>
        <w:numPr>
          <w:ilvl w:val="0"/>
          <w:numId w:val="10"/>
        </w:numPr>
        <w:tabs>
          <w:tab w:val="clear" w:pos="1008"/>
          <w:tab w:val="num" w:pos="630"/>
        </w:tabs>
        <w:overflowPunct w:val="0"/>
        <w:autoSpaceDE w:val="0"/>
        <w:autoSpaceDN w:val="0"/>
        <w:adjustRightInd w:val="0"/>
        <w:ind w:left="630" w:hanging="360"/>
        <w:textAlignment w:val="baseline"/>
        <w:rPr>
          <w:del w:id="1403" w:author="Igor P" w:date="2016-09-28T14:12:00Z"/>
          <w:rFonts w:ascii="Times New Roman" w:hAnsi="Times New Roman" w:cs="Times New Roman"/>
          <w:sz w:val="24"/>
        </w:rPr>
        <w:pPrChange w:id="1404" w:author="Igor P" w:date="2016-09-28T14:12:00Z">
          <w:pPr>
            <w:numPr>
              <w:numId w:val="10"/>
            </w:numPr>
            <w:tabs>
              <w:tab w:val="num" w:pos="630"/>
              <w:tab w:val="num" w:pos="1008"/>
            </w:tabs>
            <w:overflowPunct w:val="0"/>
            <w:autoSpaceDE w:val="0"/>
            <w:autoSpaceDN w:val="0"/>
            <w:adjustRightInd w:val="0"/>
            <w:ind w:left="630" w:hanging="360"/>
            <w:textAlignment w:val="baseline"/>
          </w:pPr>
        </w:pPrChange>
      </w:pPr>
      <w:del w:id="1405" w:author="Igor P" w:date="2016-09-28T14:12:00Z">
        <w:r w:rsidRPr="00A47C9B" w:rsidDel="008E41A9">
          <w:rPr>
            <w:rFonts w:ascii="Times New Roman" w:hAnsi="Times New Roman" w:cs="Times New Roman"/>
            <w:sz w:val="24"/>
          </w:rPr>
          <w:delText>Input structure errors</w:delText>
        </w:r>
      </w:del>
    </w:p>
    <w:p w:rsidR="00DC2E14" w:rsidRPr="00A47C9B" w:rsidDel="008E41A9" w:rsidRDefault="00DC2E14">
      <w:pPr>
        <w:numPr>
          <w:ilvl w:val="0"/>
          <w:numId w:val="10"/>
        </w:numPr>
        <w:tabs>
          <w:tab w:val="clear" w:pos="1008"/>
          <w:tab w:val="num" w:pos="630"/>
        </w:tabs>
        <w:overflowPunct w:val="0"/>
        <w:autoSpaceDE w:val="0"/>
        <w:autoSpaceDN w:val="0"/>
        <w:adjustRightInd w:val="0"/>
        <w:ind w:left="630" w:hanging="360"/>
        <w:textAlignment w:val="baseline"/>
        <w:rPr>
          <w:del w:id="1406" w:author="Igor P" w:date="2016-09-28T14:12:00Z"/>
          <w:rFonts w:ascii="Times New Roman" w:hAnsi="Times New Roman" w:cs="Times New Roman"/>
          <w:sz w:val="24"/>
        </w:rPr>
        <w:pPrChange w:id="1407" w:author="Igor P" w:date="2016-09-28T14:12:00Z">
          <w:pPr>
            <w:numPr>
              <w:numId w:val="10"/>
            </w:numPr>
            <w:tabs>
              <w:tab w:val="num" w:pos="630"/>
              <w:tab w:val="num" w:pos="1008"/>
            </w:tabs>
            <w:overflowPunct w:val="0"/>
            <w:autoSpaceDE w:val="0"/>
            <w:autoSpaceDN w:val="0"/>
            <w:adjustRightInd w:val="0"/>
            <w:ind w:left="630" w:hanging="360"/>
            <w:textAlignment w:val="baseline"/>
          </w:pPr>
        </w:pPrChange>
      </w:pPr>
      <w:del w:id="1408" w:author="Igor P" w:date="2016-09-28T14:12:00Z">
        <w:r w:rsidRPr="00A47C9B" w:rsidDel="008E41A9">
          <w:rPr>
            <w:rFonts w:ascii="Times New Roman" w:hAnsi="Times New Roman" w:cs="Times New Roman"/>
            <w:sz w:val="24"/>
          </w:rPr>
          <w:delText>InChI calculation errors</w:delText>
        </w:r>
      </w:del>
    </w:p>
    <w:p w:rsidR="00DC2E14" w:rsidRPr="00A47C9B" w:rsidDel="008E41A9" w:rsidRDefault="00DC2E14">
      <w:pPr>
        <w:numPr>
          <w:ilvl w:val="0"/>
          <w:numId w:val="10"/>
        </w:numPr>
        <w:tabs>
          <w:tab w:val="clear" w:pos="1008"/>
          <w:tab w:val="num" w:pos="630"/>
        </w:tabs>
        <w:overflowPunct w:val="0"/>
        <w:autoSpaceDE w:val="0"/>
        <w:autoSpaceDN w:val="0"/>
        <w:adjustRightInd w:val="0"/>
        <w:ind w:left="630" w:hanging="360"/>
        <w:textAlignment w:val="baseline"/>
        <w:rPr>
          <w:del w:id="1409" w:author="Igor P" w:date="2016-09-28T14:12:00Z"/>
          <w:rFonts w:ascii="Times New Roman" w:hAnsi="Times New Roman" w:cs="Times New Roman"/>
          <w:sz w:val="24"/>
        </w:rPr>
        <w:pPrChange w:id="1410" w:author="Igor P" w:date="2016-09-28T14:12:00Z">
          <w:pPr>
            <w:numPr>
              <w:numId w:val="10"/>
            </w:numPr>
            <w:tabs>
              <w:tab w:val="num" w:pos="630"/>
              <w:tab w:val="num" w:pos="1008"/>
            </w:tabs>
            <w:overflowPunct w:val="0"/>
            <w:autoSpaceDE w:val="0"/>
            <w:autoSpaceDN w:val="0"/>
            <w:adjustRightInd w:val="0"/>
            <w:ind w:left="630" w:hanging="360"/>
            <w:textAlignment w:val="baseline"/>
          </w:pPr>
        </w:pPrChange>
      </w:pPr>
      <w:del w:id="1411" w:author="Igor P" w:date="2016-09-28T14:12:00Z">
        <w:r w:rsidRPr="00A47C9B" w:rsidDel="008E41A9">
          <w:rPr>
            <w:rFonts w:ascii="Times New Roman" w:hAnsi="Times New Roman" w:cs="Times New Roman"/>
            <w:sz w:val="24"/>
          </w:rPr>
          <w:delText>Reading M</w:delText>
        </w:r>
        <w:r w:rsidR="004A1BCE" w:rsidDel="008E41A9">
          <w:rPr>
            <w:rFonts w:ascii="Times New Roman" w:hAnsi="Times New Roman" w:cs="Times New Roman"/>
            <w:sz w:val="24"/>
          </w:rPr>
          <w:delText>ol</w:delText>
        </w:r>
        <w:r w:rsidRPr="00A47C9B" w:rsidDel="008E41A9">
          <w:rPr>
            <w:rFonts w:ascii="Times New Roman" w:hAnsi="Times New Roman" w:cs="Times New Roman"/>
            <w:sz w:val="24"/>
          </w:rPr>
          <w:delText>file warning messages</w:delText>
        </w:r>
      </w:del>
    </w:p>
    <w:p w:rsidR="00DC2E14" w:rsidRPr="00A47C9B" w:rsidDel="008E41A9" w:rsidRDefault="00DC2E14">
      <w:pPr>
        <w:numPr>
          <w:ilvl w:val="0"/>
          <w:numId w:val="10"/>
        </w:numPr>
        <w:tabs>
          <w:tab w:val="clear" w:pos="1008"/>
          <w:tab w:val="num" w:pos="630"/>
        </w:tabs>
        <w:overflowPunct w:val="0"/>
        <w:autoSpaceDE w:val="0"/>
        <w:autoSpaceDN w:val="0"/>
        <w:adjustRightInd w:val="0"/>
        <w:ind w:left="630" w:hanging="360"/>
        <w:textAlignment w:val="baseline"/>
        <w:rPr>
          <w:del w:id="1412" w:author="Igor P" w:date="2016-09-28T14:12:00Z"/>
          <w:rFonts w:ascii="Times New Roman" w:hAnsi="Times New Roman" w:cs="Times New Roman"/>
          <w:sz w:val="24"/>
        </w:rPr>
        <w:pPrChange w:id="1413" w:author="Igor P" w:date="2016-09-28T14:12:00Z">
          <w:pPr>
            <w:numPr>
              <w:numId w:val="10"/>
            </w:numPr>
            <w:tabs>
              <w:tab w:val="num" w:pos="630"/>
              <w:tab w:val="num" w:pos="1008"/>
            </w:tabs>
            <w:overflowPunct w:val="0"/>
            <w:autoSpaceDE w:val="0"/>
            <w:autoSpaceDN w:val="0"/>
            <w:adjustRightInd w:val="0"/>
            <w:ind w:left="630" w:hanging="360"/>
            <w:textAlignment w:val="baseline"/>
          </w:pPr>
        </w:pPrChange>
      </w:pPr>
      <w:del w:id="1414" w:author="Igor P" w:date="2016-09-28T14:12:00Z">
        <w:r w:rsidRPr="00A47C9B" w:rsidDel="008E41A9">
          <w:rPr>
            <w:rFonts w:ascii="Times New Roman" w:hAnsi="Times New Roman" w:cs="Times New Roman"/>
            <w:sz w:val="24"/>
          </w:rPr>
          <w:delText>Reading M</w:delText>
        </w:r>
        <w:r w:rsidR="004A1BCE" w:rsidDel="008E41A9">
          <w:rPr>
            <w:rFonts w:ascii="Times New Roman" w:hAnsi="Times New Roman" w:cs="Times New Roman"/>
            <w:sz w:val="24"/>
          </w:rPr>
          <w:delText>ol</w:delText>
        </w:r>
        <w:r w:rsidRPr="00A47C9B" w:rsidDel="008E41A9">
          <w:rPr>
            <w:rFonts w:ascii="Times New Roman" w:hAnsi="Times New Roman" w:cs="Times New Roman"/>
            <w:sz w:val="24"/>
          </w:rPr>
          <w:delText>file error messages</w:delText>
        </w:r>
      </w:del>
    </w:p>
    <w:p w:rsidR="00DC2E14" w:rsidRPr="00A47C9B" w:rsidDel="008E41A9" w:rsidRDefault="00DC2E14">
      <w:pPr>
        <w:numPr>
          <w:ilvl w:val="0"/>
          <w:numId w:val="10"/>
        </w:numPr>
        <w:tabs>
          <w:tab w:val="clear" w:pos="1008"/>
          <w:tab w:val="num" w:pos="630"/>
        </w:tabs>
        <w:overflowPunct w:val="0"/>
        <w:autoSpaceDE w:val="0"/>
        <w:autoSpaceDN w:val="0"/>
        <w:adjustRightInd w:val="0"/>
        <w:ind w:left="630" w:hanging="360"/>
        <w:textAlignment w:val="baseline"/>
        <w:rPr>
          <w:del w:id="1415" w:author="Igor P" w:date="2016-09-28T14:12:00Z"/>
          <w:rFonts w:ascii="Times New Roman" w:hAnsi="Times New Roman" w:cs="Times New Roman"/>
          <w:sz w:val="24"/>
        </w:rPr>
        <w:pPrChange w:id="1416" w:author="Igor P" w:date="2016-09-28T14:12:00Z">
          <w:pPr>
            <w:numPr>
              <w:numId w:val="10"/>
            </w:numPr>
            <w:tabs>
              <w:tab w:val="num" w:pos="630"/>
              <w:tab w:val="num" w:pos="1008"/>
            </w:tabs>
            <w:overflowPunct w:val="0"/>
            <w:autoSpaceDE w:val="0"/>
            <w:autoSpaceDN w:val="0"/>
            <w:adjustRightInd w:val="0"/>
            <w:ind w:left="630" w:hanging="360"/>
            <w:textAlignment w:val="baseline"/>
          </w:pPr>
        </w:pPrChange>
      </w:pPr>
      <w:del w:id="1417" w:author="Igor P" w:date="2016-09-28T14:12:00Z">
        <w:r w:rsidRPr="00A47C9B" w:rsidDel="008E41A9">
          <w:rPr>
            <w:rFonts w:ascii="Times New Roman" w:hAnsi="Times New Roman" w:cs="Times New Roman"/>
            <w:sz w:val="24"/>
          </w:rPr>
          <w:delText>Reading pre-existing InChI output errors</w:delText>
        </w:r>
      </w:del>
    </w:p>
    <w:p w:rsidR="00DC2E14" w:rsidRPr="00A47C9B" w:rsidDel="008E41A9" w:rsidRDefault="00DC2E14">
      <w:pPr>
        <w:numPr>
          <w:ilvl w:val="0"/>
          <w:numId w:val="10"/>
        </w:numPr>
        <w:tabs>
          <w:tab w:val="clear" w:pos="1008"/>
          <w:tab w:val="num" w:pos="630"/>
        </w:tabs>
        <w:overflowPunct w:val="0"/>
        <w:autoSpaceDE w:val="0"/>
        <w:autoSpaceDN w:val="0"/>
        <w:adjustRightInd w:val="0"/>
        <w:ind w:left="630" w:hanging="360"/>
        <w:textAlignment w:val="baseline"/>
        <w:rPr>
          <w:del w:id="1418" w:author="Igor P" w:date="2016-09-28T14:12:00Z"/>
          <w:rFonts w:ascii="Times New Roman" w:hAnsi="Times New Roman" w:cs="Times New Roman"/>
          <w:sz w:val="24"/>
        </w:rPr>
        <w:pPrChange w:id="1419" w:author="Igor P" w:date="2016-09-28T14:12:00Z">
          <w:pPr>
            <w:numPr>
              <w:numId w:val="10"/>
            </w:numPr>
            <w:tabs>
              <w:tab w:val="num" w:pos="630"/>
              <w:tab w:val="num" w:pos="1008"/>
            </w:tabs>
            <w:overflowPunct w:val="0"/>
            <w:autoSpaceDE w:val="0"/>
            <w:autoSpaceDN w:val="0"/>
            <w:adjustRightInd w:val="0"/>
            <w:ind w:left="630" w:hanging="360"/>
            <w:textAlignment w:val="baseline"/>
          </w:pPr>
        </w:pPrChange>
      </w:pPr>
      <w:del w:id="1420" w:author="Igor P" w:date="2016-09-28T14:12:00Z">
        <w:r w:rsidRPr="00A47C9B" w:rsidDel="008E41A9">
          <w:rPr>
            <w:rFonts w:ascii="Times New Roman" w:hAnsi="Times New Roman" w:cs="Times New Roman"/>
            <w:sz w:val="24"/>
          </w:rPr>
          <w:delText>Internal errors (possible software error)</w:delText>
        </w:r>
      </w:del>
    </w:p>
    <w:p w:rsidR="00DC2E14" w:rsidDel="008E41A9" w:rsidRDefault="00DC2E14">
      <w:pPr>
        <w:rPr>
          <w:del w:id="1421" w:author="Igor P" w:date="2016-09-28T14:12:00Z"/>
          <w:sz w:val="24"/>
        </w:rPr>
      </w:pPr>
    </w:p>
    <w:p w:rsidR="00DC2E14" w:rsidDel="008E41A9" w:rsidRDefault="00DC2E14">
      <w:pPr>
        <w:rPr>
          <w:del w:id="1422" w:author="Igor P" w:date="2016-09-28T14:12:00Z"/>
          <w:sz w:val="24"/>
        </w:rPr>
      </w:pPr>
    </w:p>
    <w:p w:rsidR="00DC2E14" w:rsidDel="008E41A9" w:rsidRDefault="00DC2E14">
      <w:pPr>
        <w:pStyle w:val="Heading2"/>
        <w:keepNext w:val="0"/>
        <w:spacing w:before="0" w:after="0"/>
        <w:rPr>
          <w:del w:id="1423" w:author="Igor P" w:date="2016-09-28T14:12:00Z"/>
        </w:rPr>
        <w:pPrChange w:id="1424" w:author="Igor P" w:date="2016-09-28T14:12:00Z">
          <w:pPr>
            <w:pStyle w:val="Heading2"/>
          </w:pPr>
        </w:pPrChange>
      </w:pPr>
      <w:bookmarkStart w:id="1425" w:name="_Toc107649096"/>
      <w:bookmarkStart w:id="1426" w:name="_Toc107650983"/>
      <w:del w:id="1427" w:author="Igor P" w:date="2016-09-28T14:12:00Z">
        <w:r w:rsidDel="008E41A9">
          <w:delText>List of InChI warning and error messages</w:delText>
        </w:r>
        <w:bookmarkEnd w:id="1425"/>
        <w:bookmarkEnd w:id="1426"/>
      </w:del>
    </w:p>
    <w:p w:rsidR="00DC2E14" w:rsidDel="008E41A9" w:rsidRDefault="00DC2E14">
      <w:pPr>
        <w:rPr>
          <w:del w:id="1428" w:author="Igor P" w:date="2016-09-28T14:12:00Z"/>
          <w:sz w:val="24"/>
        </w:rPr>
      </w:pPr>
    </w:p>
    <w:p w:rsidR="00DC2E14" w:rsidRPr="009F5804" w:rsidDel="008E41A9" w:rsidRDefault="00DC2E14">
      <w:pPr>
        <w:pStyle w:val="Heading3"/>
        <w:spacing w:before="0"/>
        <w:rPr>
          <w:del w:id="1429" w:author="Igor P" w:date="2016-09-28T14:12:00Z"/>
        </w:rPr>
        <w:pPrChange w:id="1430" w:author="Igor P" w:date="2016-09-28T14:12:00Z">
          <w:pPr>
            <w:pStyle w:val="Heading3"/>
          </w:pPr>
        </w:pPrChange>
      </w:pPr>
      <w:bookmarkStart w:id="1431" w:name="_Toc107649097"/>
      <w:bookmarkStart w:id="1432" w:name="_Toc107650984"/>
      <w:del w:id="1433" w:author="Igor P" w:date="2016-09-28T14:12:00Z">
        <w:r w:rsidRPr="009F5804" w:rsidDel="008E41A9">
          <w:delText>Input structure warnings</w:delText>
        </w:r>
        <w:bookmarkEnd w:id="1431"/>
        <w:bookmarkEnd w:id="1432"/>
      </w:del>
    </w:p>
    <w:p w:rsidR="00DC2E14" w:rsidRPr="00EC0240" w:rsidDel="008E41A9" w:rsidRDefault="00DC2E14">
      <w:pPr>
        <w:rPr>
          <w:del w:id="1434" w:author="Igor P" w:date="2016-09-28T14:12:00Z"/>
          <w:rFonts w:ascii="Courier New" w:hAnsi="Courier New" w:cs="Courier New"/>
          <w:sz w:val="24"/>
        </w:rPr>
      </w:pPr>
    </w:p>
    <w:p w:rsidR="00DC2E14" w:rsidRPr="00EC0240" w:rsidDel="008E41A9" w:rsidRDefault="00DC2E14">
      <w:pPr>
        <w:rPr>
          <w:del w:id="1435" w:author="Igor P" w:date="2016-09-28T14:12:00Z"/>
          <w:rFonts w:ascii="Courier New" w:hAnsi="Courier New" w:cs="Courier New"/>
          <w:sz w:val="24"/>
        </w:rPr>
      </w:pPr>
      <w:del w:id="1436" w:author="Igor P" w:date="2016-09-28T14:12:00Z">
        <w:r w:rsidRPr="00EC0240" w:rsidDel="008E41A9">
          <w:rPr>
            <w:rFonts w:ascii="Courier New" w:hAnsi="Courier New" w:cs="Courier New"/>
            <w:sz w:val="24"/>
          </w:rPr>
          <w:delText>"Proton(s) added/removed"</w:delText>
        </w:r>
      </w:del>
    </w:p>
    <w:p w:rsidR="00DC2E14" w:rsidRPr="00EC0240" w:rsidDel="008E41A9" w:rsidRDefault="00DC2E14">
      <w:pPr>
        <w:rPr>
          <w:del w:id="1437" w:author="Igor P" w:date="2016-09-28T14:12:00Z"/>
          <w:rFonts w:ascii="Courier New" w:hAnsi="Courier New" w:cs="Courier New"/>
          <w:sz w:val="24"/>
        </w:rPr>
      </w:pPr>
      <w:del w:id="1438" w:author="Igor P" w:date="2016-09-28T14:12:00Z">
        <w:r w:rsidRPr="00EC0240" w:rsidDel="008E41A9">
          <w:rPr>
            <w:rFonts w:ascii="Courier New" w:hAnsi="Courier New" w:cs="Courier New"/>
            <w:sz w:val="24"/>
          </w:rPr>
          <w:delText>"Charges neutralized"</w:delText>
        </w:r>
      </w:del>
    </w:p>
    <w:p w:rsidR="00DC2E14" w:rsidRPr="00EC0240" w:rsidDel="008E41A9" w:rsidRDefault="00DC2E14">
      <w:pPr>
        <w:rPr>
          <w:del w:id="1439" w:author="Igor P" w:date="2016-09-28T14:12:00Z"/>
          <w:rFonts w:ascii="Courier New" w:hAnsi="Courier New" w:cs="Courier New"/>
          <w:sz w:val="24"/>
        </w:rPr>
      </w:pPr>
      <w:del w:id="1440" w:author="Igor P" w:date="2016-09-28T14:12:00Z">
        <w:r w:rsidRPr="00EC0240" w:rsidDel="008E41A9">
          <w:rPr>
            <w:rFonts w:ascii="Courier New" w:hAnsi="Courier New" w:cs="Courier New"/>
            <w:sz w:val="24"/>
          </w:rPr>
          <w:delText>"Omitted undefined stereo"</w:delText>
        </w:r>
      </w:del>
    </w:p>
    <w:p w:rsidR="00DC2E14" w:rsidRPr="00EC0240" w:rsidDel="008E41A9" w:rsidRDefault="00DC2E14">
      <w:pPr>
        <w:rPr>
          <w:del w:id="1441" w:author="Igor P" w:date="2016-09-28T14:12:00Z"/>
          <w:rFonts w:ascii="Courier New" w:hAnsi="Courier New" w:cs="Courier New"/>
          <w:sz w:val="24"/>
        </w:rPr>
      </w:pPr>
      <w:del w:id="1442" w:author="Igor P" w:date="2016-09-28T14:12:00Z">
        <w:r w:rsidRPr="00EC0240" w:rsidDel="008E41A9">
          <w:rPr>
            <w:rFonts w:ascii="Courier New" w:hAnsi="Courier New" w:cs="Courier New"/>
            <w:sz w:val="24"/>
          </w:rPr>
          <w:delText>"Ambiguous stereo: [center(s)][bond(s)]"</w:delText>
        </w:r>
      </w:del>
    </w:p>
    <w:p w:rsidR="00DC2E14" w:rsidRPr="00EC0240" w:rsidDel="008E41A9" w:rsidRDefault="00DC2E14">
      <w:pPr>
        <w:rPr>
          <w:del w:id="1443" w:author="Igor P" w:date="2016-09-28T14:12:00Z"/>
          <w:rFonts w:ascii="Courier New" w:hAnsi="Courier New" w:cs="Courier New"/>
          <w:sz w:val="24"/>
        </w:rPr>
      </w:pPr>
      <w:del w:id="1444" w:author="Igor P" w:date="2016-09-28T14:12:00Z">
        <w:r w:rsidRPr="00EC0240" w:rsidDel="008E41A9">
          <w:rPr>
            <w:rFonts w:ascii="Courier New" w:hAnsi="Courier New" w:cs="Courier New"/>
            <w:sz w:val="24"/>
          </w:rPr>
          <w:delText>"Unusual valence(s):…"</w:delText>
        </w:r>
      </w:del>
    </w:p>
    <w:p w:rsidR="00DC2E14" w:rsidRPr="00EC0240" w:rsidDel="008E41A9" w:rsidRDefault="00DC2E14">
      <w:pPr>
        <w:rPr>
          <w:del w:id="1445" w:author="Igor P" w:date="2016-09-28T14:12:00Z"/>
          <w:rFonts w:ascii="Courier New" w:hAnsi="Courier New" w:cs="Courier New"/>
          <w:sz w:val="24"/>
        </w:rPr>
      </w:pPr>
      <w:del w:id="1446" w:author="Igor P" w:date="2016-09-28T14:12:00Z">
        <w:r w:rsidRPr="00EC0240" w:rsidDel="008E41A9">
          <w:rPr>
            <w:rFonts w:ascii="Courier New" w:hAnsi="Courier New" w:cs="Courier New"/>
            <w:sz w:val="24"/>
          </w:rPr>
          <w:delText>"Charges were rearranged"</w:delText>
        </w:r>
      </w:del>
    </w:p>
    <w:p w:rsidR="00DC2E14" w:rsidRPr="00EC0240" w:rsidDel="008E41A9" w:rsidRDefault="00DC2E14">
      <w:pPr>
        <w:rPr>
          <w:del w:id="1447" w:author="Igor P" w:date="2016-09-28T14:12:00Z"/>
          <w:rFonts w:ascii="Courier New" w:hAnsi="Courier New" w:cs="Courier New"/>
          <w:sz w:val="24"/>
        </w:rPr>
      </w:pPr>
      <w:del w:id="1448" w:author="Igor P" w:date="2016-09-28T14:12:00Z">
        <w:r w:rsidRPr="00EC0240" w:rsidDel="008E41A9">
          <w:rPr>
            <w:rFonts w:ascii="Courier New" w:hAnsi="Courier New" w:cs="Courier New"/>
            <w:sz w:val="24"/>
          </w:rPr>
          <w:delText>"Salt was disconnected"</w:delText>
        </w:r>
      </w:del>
    </w:p>
    <w:p w:rsidR="00DC2E14" w:rsidRPr="00EC0240" w:rsidDel="008E41A9" w:rsidRDefault="00DC2E14">
      <w:pPr>
        <w:rPr>
          <w:del w:id="1449" w:author="Igor P" w:date="2016-09-28T14:12:00Z"/>
          <w:rFonts w:ascii="Courier New" w:hAnsi="Courier New" w:cs="Courier New"/>
          <w:sz w:val="24"/>
        </w:rPr>
      </w:pPr>
      <w:del w:id="1450" w:author="Igor P" w:date="2016-09-28T14:12:00Z">
        <w:r w:rsidRPr="00EC0240" w:rsidDel="008E41A9">
          <w:rPr>
            <w:rFonts w:ascii="Courier New" w:hAnsi="Courier New" w:cs="Courier New"/>
            <w:sz w:val="24"/>
          </w:rPr>
          <w:delText>"Metal was disconnected"</w:delText>
        </w:r>
      </w:del>
    </w:p>
    <w:p w:rsidR="00DC2E14" w:rsidRPr="00EC0240" w:rsidDel="008E41A9" w:rsidRDefault="00DC2E14">
      <w:pPr>
        <w:rPr>
          <w:del w:id="1451" w:author="Igor P" w:date="2016-09-28T14:12:00Z"/>
          <w:rFonts w:ascii="Courier New" w:hAnsi="Courier New" w:cs="Courier New"/>
          <w:sz w:val="24"/>
        </w:rPr>
      </w:pPr>
      <w:del w:id="1452" w:author="Igor P" w:date="2016-09-28T14:12:00Z">
        <w:r w:rsidRPr="00EC0240" w:rsidDel="008E41A9">
          <w:rPr>
            <w:rFonts w:ascii="Courier New" w:hAnsi="Courier New" w:cs="Courier New"/>
            <w:sz w:val="24"/>
          </w:rPr>
          <w:delText>"Not chiral"</w:delText>
        </w:r>
      </w:del>
    </w:p>
    <w:p w:rsidR="00DC2E14" w:rsidDel="008E41A9" w:rsidRDefault="00DC2E14">
      <w:pPr>
        <w:rPr>
          <w:del w:id="1453" w:author="Igor P" w:date="2016-09-28T14:12:00Z"/>
          <w:sz w:val="24"/>
        </w:rPr>
      </w:pPr>
    </w:p>
    <w:p w:rsidR="00DC2E14" w:rsidRPr="009F5804" w:rsidDel="008E41A9" w:rsidRDefault="00DC2E14">
      <w:pPr>
        <w:pStyle w:val="Heading3"/>
        <w:spacing w:before="0"/>
        <w:rPr>
          <w:del w:id="1454" w:author="Igor P" w:date="2016-09-28T14:12:00Z"/>
        </w:rPr>
        <w:pPrChange w:id="1455" w:author="Igor P" w:date="2016-09-28T14:12:00Z">
          <w:pPr>
            <w:pStyle w:val="Heading3"/>
          </w:pPr>
        </w:pPrChange>
      </w:pPr>
      <w:bookmarkStart w:id="1456" w:name="_Toc107649098"/>
      <w:bookmarkStart w:id="1457" w:name="_Toc107650985"/>
      <w:del w:id="1458" w:author="Igor P" w:date="2016-09-28T14:12:00Z">
        <w:r w:rsidRPr="009F5804" w:rsidDel="008E41A9">
          <w:delText>Input structure errors</w:delText>
        </w:r>
        <w:bookmarkEnd w:id="1456"/>
        <w:bookmarkEnd w:id="1457"/>
      </w:del>
    </w:p>
    <w:p w:rsidR="00DC2E14" w:rsidDel="008E41A9" w:rsidRDefault="00DC2E14">
      <w:pPr>
        <w:rPr>
          <w:del w:id="1459" w:author="Igor P" w:date="2016-09-28T14:12:00Z"/>
          <w:sz w:val="24"/>
        </w:rPr>
      </w:pPr>
    </w:p>
    <w:p w:rsidR="00DC2E14" w:rsidRPr="00EC0240" w:rsidDel="008E41A9" w:rsidRDefault="00DC2E14">
      <w:pPr>
        <w:rPr>
          <w:del w:id="1460" w:author="Igor P" w:date="2016-09-28T14:12:00Z"/>
          <w:rFonts w:ascii="Courier New" w:hAnsi="Courier New" w:cs="Courier New"/>
          <w:sz w:val="24"/>
        </w:rPr>
      </w:pPr>
      <w:del w:id="1461" w:author="Igor P" w:date="2016-09-28T14:12:00Z">
        <w:r w:rsidRPr="00EC0240" w:rsidDel="008E41A9">
          <w:rPr>
            <w:rFonts w:ascii="Courier New" w:hAnsi="Courier New" w:cs="Courier New"/>
            <w:sz w:val="24"/>
          </w:rPr>
          <w:delText>"Unknown element(s):…"</w:delText>
        </w:r>
      </w:del>
    </w:p>
    <w:p w:rsidR="00DC2E14" w:rsidRPr="00EC0240" w:rsidDel="008E41A9" w:rsidRDefault="00DC2E14">
      <w:pPr>
        <w:rPr>
          <w:del w:id="1462" w:author="Igor P" w:date="2016-09-28T14:12:00Z"/>
          <w:rFonts w:ascii="Courier New" w:hAnsi="Courier New" w:cs="Courier New"/>
          <w:sz w:val="24"/>
        </w:rPr>
      </w:pPr>
      <w:del w:id="1463" w:author="Igor P" w:date="2016-09-28T14:12:00Z">
        <w:r w:rsidRPr="00EC0240" w:rsidDel="008E41A9">
          <w:rPr>
            <w:rFonts w:ascii="Courier New" w:hAnsi="Courier New" w:cs="Courier New"/>
            <w:sz w:val="24"/>
          </w:rPr>
          <w:delText>"Bond to nonexistent atom"</w:delText>
        </w:r>
      </w:del>
    </w:p>
    <w:p w:rsidR="00DC2E14" w:rsidRPr="00EC0240" w:rsidDel="008E41A9" w:rsidRDefault="00DC2E14">
      <w:pPr>
        <w:rPr>
          <w:del w:id="1464" w:author="Igor P" w:date="2016-09-28T14:12:00Z"/>
          <w:rFonts w:ascii="Courier New" w:hAnsi="Courier New" w:cs="Courier New"/>
          <w:sz w:val="24"/>
        </w:rPr>
      </w:pPr>
      <w:del w:id="1465" w:author="Igor P" w:date="2016-09-28T14:12:00Z">
        <w:r w:rsidRPr="00EC0240" w:rsidDel="008E41A9">
          <w:rPr>
            <w:rFonts w:ascii="Courier New" w:hAnsi="Courier New" w:cs="Courier New"/>
            <w:sz w:val="24"/>
          </w:rPr>
          <w:delText>"Multiple bonds between two atoms"</w:delText>
        </w:r>
      </w:del>
    </w:p>
    <w:p w:rsidR="00DC2E14" w:rsidRPr="00EC0240" w:rsidDel="008E41A9" w:rsidRDefault="00DC2E14">
      <w:pPr>
        <w:rPr>
          <w:del w:id="1466" w:author="Igor P" w:date="2016-09-28T14:12:00Z"/>
          <w:rFonts w:ascii="Courier New" w:hAnsi="Courier New" w:cs="Courier New"/>
          <w:sz w:val="24"/>
        </w:rPr>
      </w:pPr>
      <w:del w:id="1467" w:author="Igor P" w:date="2016-09-28T14:12:00Z">
        <w:r w:rsidRPr="00EC0240" w:rsidDel="008E41A9">
          <w:rPr>
            <w:rFonts w:ascii="Courier New" w:hAnsi="Courier New" w:cs="Courier New"/>
            <w:sz w:val="24"/>
          </w:rPr>
          <w:delText>"Atom has more than 3 aromatic bonds"</w:delText>
        </w:r>
      </w:del>
    </w:p>
    <w:p w:rsidR="00DC2E14" w:rsidRPr="00EC0240" w:rsidDel="008E41A9" w:rsidRDefault="00DC2E14">
      <w:pPr>
        <w:rPr>
          <w:del w:id="1468" w:author="Igor P" w:date="2016-09-28T14:12:00Z"/>
          <w:rFonts w:ascii="Courier New" w:hAnsi="Courier New" w:cs="Courier New"/>
          <w:sz w:val="24"/>
        </w:rPr>
      </w:pPr>
      <w:del w:id="1469" w:author="Igor P" w:date="2016-09-28T14:12:00Z">
        <w:r w:rsidRPr="00EC0240" w:rsidDel="008E41A9">
          <w:rPr>
            <w:rFonts w:ascii="Courier New" w:hAnsi="Courier New" w:cs="Courier New"/>
            <w:sz w:val="24"/>
          </w:rPr>
          <w:delText>"Too many atoms"</w:delText>
        </w:r>
      </w:del>
    </w:p>
    <w:p w:rsidR="00DC2E14" w:rsidRPr="00EC0240" w:rsidDel="008E41A9" w:rsidRDefault="00DC2E14">
      <w:pPr>
        <w:rPr>
          <w:del w:id="1470" w:author="Igor P" w:date="2016-09-28T14:12:00Z"/>
          <w:rFonts w:ascii="Courier New" w:hAnsi="Courier New" w:cs="Courier New"/>
          <w:sz w:val="24"/>
        </w:rPr>
      </w:pPr>
      <w:del w:id="1471" w:author="Igor P" w:date="2016-09-28T14:12:00Z">
        <w:r w:rsidRPr="00EC0240" w:rsidDel="008E41A9">
          <w:rPr>
            <w:rFonts w:ascii="Courier New" w:hAnsi="Courier New" w:cs="Courier New"/>
            <w:sz w:val="24"/>
          </w:rPr>
          <w:delText>"Empty structure"</w:delText>
        </w:r>
      </w:del>
    </w:p>
    <w:p w:rsidR="00DC2E14" w:rsidRPr="00EC0240" w:rsidDel="008E41A9" w:rsidRDefault="00DC2E14">
      <w:pPr>
        <w:rPr>
          <w:del w:id="1472" w:author="Igor P" w:date="2016-09-28T14:12:00Z"/>
          <w:rFonts w:ascii="Courier New" w:hAnsi="Courier New" w:cs="Courier New"/>
          <w:sz w:val="24"/>
        </w:rPr>
      </w:pPr>
      <w:del w:id="1473" w:author="Igor P" w:date="2016-09-28T14:12:00Z">
        <w:r w:rsidRPr="00EC0240" w:rsidDel="008E41A9">
          <w:rPr>
            <w:rFonts w:ascii="Courier New" w:hAnsi="Courier New" w:cs="Courier New"/>
            <w:sz w:val="24"/>
          </w:rPr>
          <w:lastRenderedPageBreak/>
          <w:delText>"Atom ‘X’ has more than 20 bonds" (X is the chemical element symbol)</w:delText>
        </w:r>
      </w:del>
    </w:p>
    <w:p w:rsidR="00DC2E14" w:rsidDel="008E41A9" w:rsidRDefault="00DC2E14">
      <w:pPr>
        <w:rPr>
          <w:del w:id="1474" w:author="Igor P" w:date="2016-09-28T14:12:00Z"/>
          <w:sz w:val="24"/>
        </w:rPr>
      </w:pPr>
    </w:p>
    <w:p w:rsidR="00DC2E14" w:rsidRPr="009F5804" w:rsidDel="008E41A9" w:rsidRDefault="00DC2E14">
      <w:pPr>
        <w:pStyle w:val="Heading3"/>
        <w:spacing w:before="0"/>
        <w:rPr>
          <w:del w:id="1475" w:author="Igor P" w:date="2016-09-28T14:12:00Z"/>
        </w:rPr>
        <w:pPrChange w:id="1476" w:author="Igor P" w:date="2016-09-28T14:12:00Z">
          <w:pPr>
            <w:pStyle w:val="Heading3"/>
          </w:pPr>
        </w:pPrChange>
      </w:pPr>
      <w:bookmarkStart w:id="1477" w:name="_Toc107649099"/>
      <w:bookmarkStart w:id="1478" w:name="_Toc107650986"/>
      <w:del w:id="1479" w:author="Igor P" w:date="2016-09-28T14:12:00Z">
        <w:r w:rsidRPr="009F5804" w:rsidDel="008E41A9">
          <w:delText>InChI calculation errors</w:delText>
        </w:r>
        <w:bookmarkEnd w:id="1477"/>
        <w:bookmarkEnd w:id="1478"/>
      </w:del>
    </w:p>
    <w:p w:rsidR="00DC2E14" w:rsidRPr="00EC0240" w:rsidDel="008E41A9" w:rsidRDefault="00DC2E14">
      <w:pPr>
        <w:rPr>
          <w:del w:id="1480" w:author="Igor P" w:date="2016-09-28T14:12:00Z"/>
          <w:rFonts w:ascii="Courier New" w:hAnsi="Courier New" w:cs="Courier New"/>
          <w:sz w:val="24"/>
        </w:rPr>
      </w:pPr>
    </w:p>
    <w:p w:rsidR="00DC2E14" w:rsidRPr="00EC0240" w:rsidDel="008E41A9" w:rsidRDefault="00DC2E14">
      <w:pPr>
        <w:rPr>
          <w:del w:id="1481" w:author="Igor P" w:date="2016-09-28T14:12:00Z"/>
          <w:rFonts w:ascii="Courier New" w:hAnsi="Courier New" w:cs="Courier New"/>
          <w:sz w:val="24"/>
        </w:rPr>
      </w:pPr>
      <w:del w:id="1482" w:author="Igor P" w:date="2016-09-28T14:12:00Z">
        <w:r w:rsidRPr="00EC0240" w:rsidDel="008E41A9">
          <w:rPr>
            <w:rFonts w:ascii="Courier New" w:hAnsi="Courier New" w:cs="Courier New"/>
            <w:sz w:val="24"/>
          </w:rPr>
          <w:delText>"Output buffer overflow"</w:delText>
        </w:r>
      </w:del>
    </w:p>
    <w:p w:rsidR="00DC2E14" w:rsidRPr="00EC0240" w:rsidDel="008E41A9" w:rsidRDefault="00DC2E14">
      <w:pPr>
        <w:rPr>
          <w:del w:id="1483" w:author="Igor P" w:date="2016-09-28T14:12:00Z"/>
          <w:rFonts w:ascii="Courier New" w:hAnsi="Courier New" w:cs="Courier New"/>
          <w:sz w:val="24"/>
        </w:rPr>
      </w:pPr>
      <w:del w:id="1484" w:author="Igor P" w:date="2016-09-28T14:12:00Z">
        <w:r w:rsidRPr="00EC0240" w:rsidDel="008E41A9">
          <w:rPr>
            <w:rFonts w:ascii="Courier New" w:hAnsi="Courier New" w:cs="Courier New"/>
            <w:sz w:val="24"/>
          </w:rPr>
          <w:delText>"Cannot process free radical center"</w:delText>
        </w:r>
      </w:del>
    </w:p>
    <w:p w:rsidR="00DC2E14" w:rsidRPr="00EC0240" w:rsidDel="008E41A9" w:rsidRDefault="00DC2E14">
      <w:pPr>
        <w:rPr>
          <w:del w:id="1485" w:author="Igor P" w:date="2016-09-28T14:12:00Z"/>
          <w:rFonts w:ascii="Courier New" w:hAnsi="Courier New" w:cs="Courier New"/>
          <w:sz w:val="24"/>
        </w:rPr>
      </w:pPr>
      <w:del w:id="1486" w:author="Igor P" w:date="2016-09-28T14:12:00Z">
        <w:r w:rsidRPr="00EC0240" w:rsidDel="008E41A9">
          <w:rPr>
            <w:rFonts w:ascii="Courier New" w:hAnsi="Courier New" w:cs="Courier New"/>
            <w:sz w:val="24"/>
          </w:rPr>
          <w:delText>"Time limit exceeded"</w:delText>
        </w:r>
      </w:del>
    </w:p>
    <w:p w:rsidR="00DC2E14" w:rsidRPr="00EC0240" w:rsidDel="008E41A9" w:rsidRDefault="00DC2E14">
      <w:pPr>
        <w:rPr>
          <w:del w:id="1487" w:author="Igor P" w:date="2016-09-28T14:12:00Z"/>
          <w:rFonts w:ascii="Courier New" w:hAnsi="Courier New" w:cs="Courier New"/>
          <w:sz w:val="24"/>
        </w:rPr>
      </w:pPr>
      <w:del w:id="1488" w:author="Igor P" w:date="2016-09-28T14:12:00Z">
        <w:r w:rsidRPr="00EC0240" w:rsidDel="008E41A9">
          <w:rPr>
            <w:rFonts w:ascii="Courier New" w:hAnsi="Courier New" w:cs="Courier New"/>
            <w:sz w:val="24"/>
          </w:rPr>
          <w:delText>"User requested termination"</w:delText>
        </w:r>
      </w:del>
    </w:p>
    <w:p w:rsidR="00DC2E14" w:rsidDel="008E41A9" w:rsidRDefault="00DC2E14">
      <w:pPr>
        <w:rPr>
          <w:del w:id="1489" w:author="Igor P" w:date="2016-09-28T14:12:00Z"/>
          <w:sz w:val="24"/>
        </w:rPr>
      </w:pPr>
    </w:p>
    <w:p w:rsidR="00DC2E14" w:rsidDel="008E41A9" w:rsidRDefault="00DC2E14">
      <w:pPr>
        <w:rPr>
          <w:del w:id="1490" w:author="Igor P" w:date="2016-09-28T14:12:00Z"/>
          <w:sz w:val="24"/>
        </w:rPr>
      </w:pPr>
    </w:p>
    <w:p w:rsidR="00DC2E14" w:rsidRPr="009F5804" w:rsidDel="008E41A9" w:rsidRDefault="00DC2E14">
      <w:pPr>
        <w:pStyle w:val="Heading3"/>
        <w:spacing w:before="0"/>
        <w:rPr>
          <w:del w:id="1491" w:author="Igor P" w:date="2016-09-28T14:12:00Z"/>
        </w:rPr>
        <w:pPrChange w:id="1492" w:author="Igor P" w:date="2016-09-28T14:12:00Z">
          <w:pPr>
            <w:pStyle w:val="Heading3"/>
          </w:pPr>
        </w:pPrChange>
      </w:pPr>
      <w:bookmarkStart w:id="1493" w:name="_Toc107649100"/>
      <w:bookmarkStart w:id="1494" w:name="_Toc107650987"/>
      <w:del w:id="1495" w:author="Igor P" w:date="2016-09-28T14:12:00Z">
        <w:r w:rsidRPr="009F5804" w:rsidDel="008E41A9">
          <w:delText>Reading M</w:delText>
        </w:r>
        <w:r w:rsidR="004A1BCE" w:rsidDel="008E41A9">
          <w:delText>ol</w:delText>
        </w:r>
        <w:r w:rsidRPr="009F5804" w:rsidDel="008E41A9">
          <w:delText>file warnings</w:delText>
        </w:r>
        <w:bookmarkEnd w:id="1493"/>
        <w:bookmarkEnd w:id="1494"/>
      </w:del>
    </w:p>
    <w:p w:rsidR="00DC2E14" w:rsidRPr="00EC0240" w:rsidDel="008E41A9" w:rsidRDefault="00DC2E14">
      <w:pPr>
        <w:rPr>
          <w:del w:id="1496" w:author="Igor P" w:date="2016-09-28T14:12:00Z"/>
          <w:rFonts w:ascii="Courier New" w:hAnsi="Courier New" w:cs="Courier New"/>
          <w:sz w:val="24"/>
        </w:rPr>
      </w:pPr>
    </w:p>
    <w:p w:rsidR="00DC2E14" w:rsidRPr="00EC0240" w:rsidDel="008E41A9" w:rsidRDefault="00DC2E14">
      <w:pPr>
        <w:rPr>
          <w:del w:id="1497" w:author="Igor P" w:date="2016-09-28T14:12:00Z"/>
          <w:rFonts w:ascii="Courier New" w:hAnsi="Courier New" w:cs="Courier New"/>
          <w:sz w:val="24"/>
        </w:rPr>
      </w:pPr>
      <w:del w:id="1498" w:author="Igor P" w:date="2016-09-28T14:12:00Z">
        <w:r w:rsidRPr="00EC0240" w:rsidDel="008E41A9">
          <w:rPr>
            <w:rFonts w:ascii="Courier New" w:hAnsi="Courier New" w:cs="Courier New"/>
            <w:sz w:val="24"/>
          </w:rPr>
          <w:delText>"Too long counts line"</w:delText>
        </w:r>
      </w:del>
    </w:p>
    <w:p w:rsidR="00DC2E14" w:rsidRPr="00EC0240" w:rsidDel="008E41A9" w:rsidRDefault="00DC2E14">
      <w:pPr>
        <w:rPr>
          <w:del w:id="1499" w:author="Igor P" w:date="2016-09-28T14:12:00Z"/>
          <w:rFonts w:ascii="Courier New" w:hAnsi="Courier New" w:cs="Courier New"/>
          <w:sz w:val="24"/>
        </w:rPr>
      </w:pPr>
      <w:del w:id="1500" w:author="Igor P" w:date="2016-09-28T14:12:00Z">
        <w:r w:rsidRPr="00EC0240" w:rsidDel="008E41A9">
          <w:rPr>
            <w:rFonts w:ascii="Courier New" w:hAnsi="Courier New" w:cs="Courier New"/>
            <w:sz w:val="24"/>
          </w:rPr>
          <w:delText>"Too long atom block line"</w:delText>
        </w:r>
      </w:del>
    </w:p>
    <w:p w:rsidR="00DC2E14" w:rsidRPr="00EC0240" w:rsidDel="008E41A9" w:rsidRDefault="00DC2E14">
      <w:pPr>
        <w:rPr>
          <w:del w:id="1501" w:author="Igor P" w:date="2016-09-28T14:12:00Z"/>
          <w:rFonts w:ascii="Courier New" w:hAnsi="Courier New" w:cs="Courier New"/>
          <w:sz w:val="24"/>
        </w:rPr>
      </w:pPr>
      <w:del w:id="1502" w:author="Igor P" w:date="2016-09-28T14:12:00Z">
        <w:r w:rsidRPr="00EC0240" w:rsidDel="008E41A9">
          <w:rPr>
            <w:rFonts w:ascii="Courier New" w:hAnsi="Courier New" w:cs="Courier New"/>
            <w:sz w:val="24"/>
          </w:rPr>
          <w:delText>"Too long properties block line"</w:delText>
        </w:r>
      </w:del>
    </w:p>
    <w:p w:rsidR="00DC2E14" w:rsidRPr="00EC0240" w:rsidDel="008E41A9" w:rsidRDefault="00DC2E14">
      <w:pPr>
        <w:rPr>
          <w:del w:id="1503" w:author="Igor P" w:date="2016-09-28T14:12:00Z"/>
          <w:rFonts w:ascii="Courier New" w:hAnsi="Courier New" w:cs="Courier New"/>
          <w:sz w:val="24"/>
        </w:rPr>
      </w:pPr>
      <w:del w:id="1504" w:author="Igor P" w:date="2016-09-28T14:12:00Z">
        <w:r w:rsidRPr="00EC0240" w:rsidDel="008E41A9">
          <w:rPr>
            <w:rFonts w:ascii="Courier New" w:hAnsi="Courier New" w:cs="Courier New"/>
            <w:sz w:val="24"/>
          </w:rPr>
          <w:delText>"Charge not recognized:…"</w:delText>
        </w:r>
      </w:del>
    </w:p>
    <w:p w:rsidR="00DC2E14" w:rsidRPr="00EC0240" w:rsidDel="008E41A9" w:rsidRDefault="00DC2E14">
      <w:pPr>
        <w:rPr>
          <w:del w:id="1505" w:author="Igor P" w:date="2016-09-28T14:12:00Z"/>
          <w:rFonts w:ascii="Courier New" w:hAnsi="Courier New" w:cs="Courier New"/>
          <w:sz w:val="24"/>
        </w:rPr>
      </w:pPr>
      <w:del w:id="1506" w:author="Igor P" w:date="2016-09-28T14:12:00Z">
        <w:r w:rsidRPr="00EC0240" w:rsidDel="008E41A9">
          <w:rPr>
            <w:rFonts w:ascii="Courier New" w:hAnsi="Courier New" w:cs="Courier New"/>
            <w:sz w:val="24"/>
          </w:rPr>
          <w:delText>"Radical not recognized:…"</w:delText>
        </w:r>
      </w:del>
    </w:p>
    <w:p w:rsidR="00DC2E14" w:rsidRPr="00EC0240" w:rsidDel="008E41A9" w:rsidRDefault="00DC2E14">
      <w:pPr>
        <w:rPr>
          <w:del w:id="1507" w:author="Igor P" w:date="2016-09-28T14:12:00Z"/>
          <w:rFonts w:ascii="Courier New" w:hAnsi="Courier New" w:cs="Courier New"/>
          <w:sz w:val="24"/>
        </w:rPr>
      </w:pPr>
      <w:del w:id="1508" w:author="Igor P" w:date="2016-09-28T14:12:00Z">
        <w:r w:rsidRPr="00EC0240" w:rsidDel="008E41A9">
          <w:rPr>
            <w:rFonts w:ascii="Courier New" w:hAnsi="Courier New" w:cs="Courier New"/>
            <w:sz w:val="24"/>
          </w:rPr>
          <w:delText>"Isotopic data not recognized:"</w:delText>
        </w:r>
      </w:del>
    </w:p>
    <w:p w:rsidR="00DC2E14" w:rsidRPr="00EC0240" w:rsidDel="008E41A9" w:rsidRDefault="00DC2E14">
      <w:pPr>
        <w:rPr>
          <w:del w:id="1509" w:author="Igor P" w:date="2016-09-28T14:12:00Z"/>
          <w:rFonts w:ascii="Courier New" w:hAnsi="Courier New" w:cs="Courier New"/>
          <w:sz w:val="24"/>
        </w:rPr>
      </w:pPr>
      <w:del w:id="1510" w:author="Igor P" w:date="2016-09-28T14:12:00Z">
        <w:r w:rsidRPr="00EC0240" w:rsidDel="008E41A9">
          <w:rPr>
            <w:rFonts w:ascii="Courier New" w:hAnsi="Courier New" w:cs="Courier New"/>
            <w:sz w:val="24"/>
          </w:rPr>
          <w:delText>"Too long SData line truncated" (SData line was truncated to 200 characters)</w:delText>
        </w:r>
      </w:del>
    </w:p>
    <w:p w:rsidR="00DC2E14" w:rsidDel="008E41A9" w:rsidRDefault="00DC2E14">
      <w:pPr>
        <w:rPr>
          <w:del w:id="1511" w:author="Igor P" w:date="2016-09-28T14:12:00Z"/>
          <w:sz w:val="24"/>
        </w:rPr>
      </w:pPr>
    </w:p>
    <w:p w:rsidR="00DC2E14" w:rsidRPr="009F5804" w:rsidDel="008E41A9" w:rsidRDefault="00DC2E14">
      <w:pPr>
        <w:pStyle w:val="Heading3"/>
        <w:spacing w:before="0"/>
        <w:rPr>
          <w:del w:id="1512" w:author="Igor P" w:date="2016-09-28T14:12:00Z"/>
        </w:rPr>
        <w:pPrChange w:id="1513" w:author="Igor P" w:date="2016-09-28T14:12:00Z">
          <w:pPr>
            <w:pStyle w:val="Heading3"/>
          </w:pPr>
        </w:pPrChange>
      </w:pPr>
      <w:bookmarkStart w:id="1514" w:name="_Toc107649101"/>
      <w:bookmarkStart w:id="1515" w:name="_Toc107650988"/>
      <w:del w:id="1516" w:author="Igor P" w:date="2016-09-28T14:12:00Z">
        <w:r w:rsidRPr="009F5804" w:rsidDel="008E41A9">
          <w:delText>Reading M</w:delText>
        </w:r>
        <w:r w:rsidR="004A1BCE" w:rsidDel="008E41A9">
          <w:delText>ol</w:delText>
        </w:r>
        <w:r w:rsidRPr="009F5804" w:rsidDel="008E41A9">
          <w:delText>file errors</w:delText>
        </w:r>
        <w:bookmarkEnd w:id="1514"/>
        <w:bookmarkEnd w:id="1515"/>
      </w:del>
    </w:p>
    <w:p w:rsidR="00DC2E14" w:rsidDel="008E41A9" w:rsidRDefault="00DC2E14">
      <w:pPr>
        <w:rPr>
          <w:del w:id="1517" w:author="Igor P" w:date="2016-09-28T14:12:00Z"/>
          <w:sz w:val="24"/>
        </w:rPr>
      </w:pPr>
    </w:p>
    <w:p w:rsidR="00DC2E14" w:rsidRPr="00EC0240" w:rsidDel="008E41A9" w:rsidRDefault="00DC2E14">
      <w:pPr>
        <w:rPr>
          <w:del w:id="1518" w:author="Igor P" w:date="2016-09-28T14:12:00Z"/>
          <w:rFonts w:ascii="Courier New" w:hAnsi="Courier New" w:cs="Courier New"/>
          <w:sz w:val="24"/>
        </w:rPr>
      </w:pPr>
      <w:del w:id="1519" w:author="Igor P" w:date="2016-09-28T14:12:00Z">
        <w:r w:rsidRPr="00EC0240" w:rsidDel="008E41A9">
          <w:rPr>
            <w:rFonts w:ascii="Courier New" w:hAnsi="Courier New" w:cs="Courier New"/>
            <w:sz w:val="24"/>
          </w:rPr>
          <w:delText>"Unrecognized bond type:#"</w:delText>
        </w:r>
      </w:del>
    </w:p>
    <w:p w:rsidR="00DC2E14" w:rsidRPr="00EC0240" w:rsidDel="008E41A9" w:rsidRDefault="00DC2E14">
      <w:pPr>
        <w:rPr>
          <w:del w:id="1520" w:author="Igor P" w:date="2016-09-28T14:12:00Z"/>
          <w:rFonts w:ascii="Courier New" w:hAnsi="Courier New" w:cs="Courier New"/>
          <w:sz w:val="24"/>
        </w:rPr>
      </w:pPr>
      <w:del w:id="1521" w:author="Igor P" w:date="2016-09-28T14:12:00Z">
        <w:r w:rsidRPr="00EC0240" w:rsidDel="008E41A9">
          <w:rPr>
            <w:rFonts w:ascii="Courier New" w:hAnsi="Courier New" w:cs="Courier New"/>
            <w:sz w:val="24"/>
          </w:rPr>
          <w:delText>"Unrecognized bond stereo"</w:delText>
        </w:r>
      </w:del>
    </w:p>
    <w:p w:rsidR="00DC2E14" w:rsidRPr="00EC0240" w:rsidDel="008E41A9" w:rsidRDefault="00DC2E14">
      <w:pPr>
        <w:rPr>
          <w:del w:id="1522" w:author="Igor P" w:date="2016-09-28T14:12:00Z"/>
          <w:rFonts w:ascii="Courier New" w:hAnsi="Courier New" w:cs="Courier New"/>
          <w:sz w:val="24"/>
        </w:rPr>
      </w:pPr>
      <w:del w:id="1523" w:author="Igor P" w:date="2016-09-28T14:12:00Z">
        <w:r w:rsidRPr="00EC0240" w:rsidDel="008E41A9">
          <w:rPr>
            <w:rFonts w:ascii="Courier New" w:hAnsi="Courier New" w:cs="Courier New"/>
            <w:sz w:val="24"/>
          </w:rPr>
          <w:delText>"Program error interpreting MOLfile"</w:delText>
        </w:r>
      </w:del>
    </w:p>
    <w:p w:rsidR="00DC2E14" w:rsidRPr="00EC0240" w:rsidDel="008E41A9" w:rsidRDefault="00DC2E14">
      <w:pPr>
        <w:rPr>
          <w:del w:id="1524" w:author="Igor P" w:date="2016-09-28T14:12:00Z"/>
          <w:rFonts w:ascii="Courier New" w:hAnsi="Courier New" w:cs="Courier New"/>
          <w:sz w:val="24"/>
        </w:rPr>
      </w:pPr>
      <w:del w:id="1525" w:author="Igor P" w:date="2016-09-28T14:12:00Z">
        <w:r w:rsidRPr="00EC0240" w:rsidDel="008E41A9">
          <w:rPr>
            <w:rFonts w:ascii="Courier New" w:hAnsi="Courier New" w:cs="Courier New"/>
            <w:sz w:val="24"/>
          </w:rPr>
          <w:delText>"Unknown error"</w:delText>
        </w:r>
      </w:del>
    </w:p>
    <w:p w:rsidR="00DC2E14" w:rsidRPr="00EC0240" w:rsidDel="008E41A9" w:rsidRDefault="00DC2E14">
      <w:pPr>
        <w:rPr>
          <w:del w:id="1526" w:author="Igor P" w:date="2016-09-28T14:12:00Z"/>
          <w:rFonts w:ascii="Courier New" w:hAnsi="Courier New" w:cs="Courier New"/>
          <w:sz w:val="24"/>
        </w:rPr>
      </w:pPr>
      <w:del w:id="1527" w:author="Igor P" w:date="2016-09-28T14:12:00Z">
        <w:r w:rsidRPr="00EC0240" w:rsidDel="008E41A9">
          <w:rPr>
            <w:rFonts w:ascii="Courier New" w:hAnsi="Courier New" w:cs="Courier New"/>
            <w:sz w:val="24"/>
          </w:rPr>
          <w:delText>"Cannot read counts line"</w:delText>
        </w:r>
      </w:del>
    </w:p>
    <w:p w:rsidR="00DC2E14" w:rsidRPr="00EC0240" w:rsidDel="008E41A9" w:rsidRDefault="00DC2E14">
      <w:pPr>
        <w:rPr>
          <w:del w:id="1528" w:author="Igor P" w:date="2016-09-28T14:12:00Z"/>
          <w:rFonts w:ascii="Courier New" w:hAnsi="Courier New" w:cs="Courier New"/>
          <w:sz w:val="24"/>
        </w:rPr>
      </w:pPr>
      <w:del w:id="1529" w:author="Igor P" w:date="2016-09-28T14:12:00Z">
        <w:r w:rsidRPr="00EC0240" w:rsidDel="008E41A9">
          <w:rPr>
            <w:rFonts w:ascii="Courier New" w:hAnsi="Courier New" w:cs="Courier New"/>
            <w:sz w:val="24"/>
          </w:rPr>
          <w:delText>"Cannot interpret counts line:…"</w:delText>
        </w:r>
      </w:del>
    </w:p>
    <w:p w:rsidR="00DC2E14" w:rsidRPr="00EC0240" w:rsidDel="008E41A9" w:rsidRDefault="00DC2E14">
      <w:pPr>
        <w:rPr>
          <w:del w:id="1530" w:author="Igor P" w:date="2016-09-28T14:12:00Z"/>
          <w:rFonts w:ascii="Courier New" w:hAnsi="Courier New" w:cs="Courier New"/>
          <w:sz w:val="24"/>
        </w:rPr>
      </w:pPr>
      <w:del w:id="1531" w:author="Igor P" w:date="2016-09-28T14:12:00Z">
        <w:r w:rsidRPr="00EC0240" w:rsidDel="008E41A9">
          <w:rPr>
            <w:rFonts w:ascii="Courier New" w:hAnsi="Courier New" w:cs="Courier New"/>
            <w:sz w:val="24"/>
          </w:rPr>
          <w:delText>"Cannot read atom block line"</w:delText>
        </w:r>
      </w:del>
    </w:p>
    <w:p w:rsidR="00DC2E14" w:rsidRPr="00EC0240" w:rsidDel="008E41A9" w:rsidRDefault="00DC2E14">
      <w:pPr>
        <w:rPr>
          <w:del w:id="1532" w:author="Igor P" w:date="2016-09-28T14:12:00Z"/>
          <w:rFonts w:ascii="Courier New" w:hAnsi="Courier New" w:cs="Courier New"/>
          <w:sz w:val="24"/>
        </w:rPr>
      </w:pPr>
      <w:del w:id="1533" w:author="Igor P" w:date="2016-09-28T14:12:00Z">
        <w:r w:rsidRPr="00EC0240" w:rsidDel="008E41A9">
          <w:rPr>
            <w:rFonts w:ascii="Courier New" w:hAnsi="Courier New" w:cs="Courier New"/>
            <w:sz w:val="24"/>
          </w:rPr>
          <w:delText>"Cannot interpret atom block line:…"</w:delText>
        </w:r>
      </w:del>
    </w:p>
    <w:p w:rsidR="00DC2E14" w:rsidRPr="00EC0240" w:rsidDel="008E41A9" w:rsidRDefault="00DC2E14">
      <w:pPr>
        <w:rPr>
          <w:del w:id="1534" w:author="Igor P" w:date="2016-09-28T14:12:00Z"/>
          <w:rFonts w:ascii="Courier New" w:hAnsi="Courier New" w:cs="Courier New"/>
          <w:sz w:val="24"/>
        </w:rPr>
      </w:pPr>
      <w:del w:id="1535" w:author="Igor P" w:date="2016-09-28T14:12:00Z">
        <w:r w:rsidRPr="00EC0240" w:rsidDel="008E41A9">
          <w:rPr>
            <w:rFonts w:ascii="Courier New" w:hAnsi="Courier New" w:cs="Courier New"/>
            <w:sz w:val="24"/>
          </w:rPr>
          <w:delText>"Cannot read bond block line"</w:delText>
        </w:r>
      </w:del>
    </w:p>
    <w:p w:rsidR="00DC2E14" w:rsidRPr="00EC0240" w:rsidDel="008E41A9" w:rsidRDefault="00DC2E14">
      <w:pPr>
        <w:rPr>
          <w:del w:id="1536" w:author="Igor P" w:date="2016-09-28T14:12:00Z"/>
          <w:rFonts w:ascii="Courier New" w:hAnsi="Courier New" w:cs="Courier New"/>
          <w:sz w:val="24"/>
        </w:rPr>
      </w:pPr>
      <w:del w:id="1537" w:author="Igor P" w:date="2016-09-28T14:12:00Z">
        <w:r w:rsidRPr="00EC0240" w:rsidDel="008E41A9">
          <w:rPr>
            <w:rFonts w:ascii="Courier New" w:hAnsi="Courier New" w:cs="Courier New"/>
            <w:sz w:val="24"/>
          </w:rPr>
          <w:delText>"Cannot interpret bond block line:…"</w:delText>
        </w:r>
      </w:del>
    </w:p>
    <w:p w:rsidR="00DC2E14" w:rsidRPr="00EC0240" w:rsidDel="008E41A9" w:rsidRDefault="00DC2E14">
      <w:pPr>
        <w:rPr>
          <w:del w:id="1538" w:author="Igor P" w:date="2016-09-28T14:12:00Z"/>
          <w:rFonts w:ascii="Courier New" w:hAnsi="Courier New" w:cs="Courier New"/>
          <w:sz w:val="24"/>
        </w:rPr>
      </w:pPr>
      <w:del w:id="1539" w:author="Igor P" w:date="2016-09-28T14:12:00Z">
        <w:r w:rsidRPr="00EC0240" w:rsidDel="008E41A9">
          <w:rPr>
            <w:rFonts w:ascii="Courier New" w:hAnsi="Courier New" w:cs="Courier New"/>
            <w:sz w:val="24"/>
          </w:rPr>
          <w:delText>"Cannot read STEXT block line"</w:delText>
        </w:r>
      </w:del>
    </w:p>
    <w:p w:rsidR="00DC2E14" w:rsidRPr="00EC0240" w:rsidDel="008E41A9" w:rsidRDefault="00DC2E14">
      <w:pPr>
        <w:rPr>
          <w:del w:id="1540" w:author="Igor P" w:date="2016-09-28T14:12:00Z"/>
          <w:rFonts w:ascii="Courier New" w:hAnsi="Courier New" w:cs="Courier New"/>
          <w:sz w:val="24"/>
        </w:rPr>
      </w:pPr>
      <w:del w:id="1541" w:author="Igor P" w:date="2016-09-28T14:12:00Z">
        <w:r w:rsidRPr="00EC0240" w:rsidDel="008E41A9">
          <w:rPr>
            <w:rFonts w:ascii="Courier New" w:hAnsi="Courier New" w:cs="Courier New"/>
            <w:sz w:val="24"/>
          </w:rPr>
          <w:delText>"Cannot read properties block line"</w:delText>
        </w:r>
      </w:del>
    </w:p>
    <w:p w:rsidR="00DC2E14" w:rsidRPr="00EC0240" w:rsidDel="008E41A9" w:rsidRDefault="00DC2E14">
      <w:pPr>
        <w:rPr>
          <w:del w:id="1542" w:author="Igor P" w:date="2016-09-28T14:12:00Z"/>
          <w:rFonts w:ascii="Courier New" w:hAnsi="Courier New" w:cs="Courier New"/>
          <w:sz w:val="24"/>
        </w:rPr>
      </w:pPr>
      <w:del w:id="1543" w:author="Igor P" w:date="2016-09-28T14:12:00Z">
        <w:r w:rsidRPr="00EC0240" w:rsidDel="008E41A9">
          <w:rPr>
            <w:rFonts w:ascii="Courier New" w:hAnsi="Courier New" w:cs="Courier New"/>
            <w:sz w:val="24"/>
          </w:rPr>
          <w:delText>"Unexpected SData header line</w:delText>
        </w:r>
      </w:del>
    </w:p>
    <w:p w:rsidR="00DC2E14" w:rsidRPr="00EC0240" w:rsidDel="008E41A9" w:rsidRDefault="00DC2E14">
      <w:pPr>
        <w:rPr>
          <w:del w:id="1544" w:author="Igor P" w:date="2016-09-28T14:12:00Z"/>
          <w:rFonts w:ascii="Courier New" w:hAnsi="Courier New" w:cs="Courier New"/>
          <w:sz w:val="24"/>
        </w:rPr>
      </w:pPr>
      <w:del w:id="1545" w:author="Igor P" w:date="2016-09-28T14:12:00Z">
        <w:r w:rsidRPr="00EC0240" w:rsidDel="008E41A9">
          <w:rPr>
            <w:rFonts w:ascii="Courier New" w:hAnsi="Courier New" w:cs="Courier New"/>
            <w:sz w:val="24"/>
          </w:rPr>
          <w:delText>"Bypassing to next structure"</w:delText>
        </w:r>
      </w:del>
    </w:p>
    <w:p w:rsidR="00DC2E14" w:rsidDel="008E41A9" w:rsidRDefault="00DC2E14">
      <w:pPr>
        <w:rPr>
          <w:del w:id="1546" w:author="Igor P" w:date="2016-09-28T14:12:00Z"/>
          <w:sz w:val="24"/>
        </w:rPr>
      </w:pPr>
    </w:p>
    <w:p w:rsidR="00DC2E14" w:rsidRPr="009F5804" w:rsidDel="008E41A9" w:rsidRDefault="00DC2E14">
      <w:pPr>
        <w:pStyle w:val="Heading3"/>
        <w:spacing w:before="0"/>
        <w:rPr>
          <w:del w:id="1547" w:author="Igor P" w:date="2016-09-28T14:12:00Z"/>
        </w:rPr>
        <w:pPrChange w:id="1548" w:author="Igor P" w:date="2016-09-28T14:12:00Z">
          <w:pPr>
            <w:pStyle w:val="Heading3"/>
          </w:pPr>
        </w:pPrChange>
      </w:pPr>
      <w:bookmarkStart w:id="1549" w:name="_Toc107649102"/>
      <w:bookmarkStart w:id="1550" w:name="_Toc107650989"/>
      <w:del w:id="1551" w:author="Igor P" w:date="2016-09-28T14:12:00Z">
        <w:r w:rsidRPr="009F5804" w:rsidDel="008E41A9">
          <w:delText>Reading pre-existing InChI output errors</w:delText>
        </w:r>
        <w:bookmarkEnd w:id="1549"/>
        <w:bookmarkEnd w:id="1550"/>
      </w:del>
    </w:p>
    <w:p w:rsidR="00DC2E14" w:rsidDel="008E41A9" w:rsidRDefault="00DC2E14">
      <w:pPr>
        <w:rPr>
          <w:del w:id="1552" w:author="Igor P" w:date="2016-09-28T14:12:00Z"/>
          <w:sz w:val="24"/>
        </w:rPr>
      </w:pPr>
    </w:p>
    <w:p w:rsidR="00DC2E14" w:rsidRPr="00A47C9B" w:rsidDel="008E41A9" w:rsidRDefault="00DC2E14">
      <w:pPr>
        <w:pStyle w:val="CodeStyle"/>
        <w:rPr>
          <w:del w:id="1553" w:author="Igor P" w:date="2016-09-28T14:12:00Z"/>
        </w:rPr>
      </w:pPr>
      <w:del w:id="1554" w:author="Igor P" w:date="2016-09-28T14:12:00Z">
        <w:r w:rsidRPr="00A47C9B" w:rsidDel="008E41A9">
          <w:delText>"Missing atom data"</w:delText>
        </w:r>
      </w:del>
    </w:p>
    <w:p w:rsidR="00DC2E14" w:rsidRPr="00A47C9B" w:rsidDel="008E41A9" w:rsidRDefault="00DC2E14">
      <w:pPr>
        <w:pStyle w:val="CodeStyle"/>
        <w:rPr>
          <w:del w:id="1555" w:author="Igor P" w:date="2016-09-28T14:12:00Z"/>
        </w:rPr>
      </w:pPr>
      <w:del w:id="1556" w:author="Igor P" w:date="2016-09-28T14:12:00Z">
        <w:r w:rsidRPr="00A47C9B" w:rsidDel="008E41A9">
          <w:delText>"Wrong atoms data"</w:delText>
        </w:r>
      </w:del>
    </w:p>
    <w:p w:rsidR="00DC2E14" w:rsidRPr="00A47C9B" w:rsidDel="008E41A9" w:rsidRDefault="00DC2E14">
      <w:pPr>
        <w:pStyle w:val="CodeStyle"/>
        <w:rPr>
          <w:del w:id="1557" w:author="Igor P" w:date="2016-09-28T14:12:00Z"/>
        </w:rPr>
      </w:pPr>
      <w:del w:id="1558" w:author="Igor P" w:date="2016-09-28T14:12:00Z">
        <w:r w:rsidRPr="00A47C9B" w:rsidDel="008E41A9">
          <w:delText>"Wrong number of atoms"</w:delText>
        </w:r>
      </w:del>
    </w:p>
    <w:p w:rsidR="00DC2E14" w:rsidRPr="00A47C9B" w:rsidDel="008E41A9" w:rsidRDefault="00DC2E14">
      <w:pPr>
        <w:pStyle w:val="CodeStyle"/>
        <w:rPr>
          <w:del w:id="1559" w:author="Igor P" w:date="2016-09-28T14:12:00Z"/>
        </w:rPr>
      </w:pPr>
      <w:del w:id="1560" w:author="Igor P" w:date="2016-09-28T14:12:00Z">
        <w:r w:rsidRPr="00A47C9B" w:rsidDel="008E41A9">
          <w:delText>"Wrong bonds data"</w:delText>
        </w:r>
      </w:del>
    </w:p>
    <w:p w:rsidR="00DC2E14" w:rsidRPr="00A47C9B" w:rsidDel="008E41A9" w:rsidRDefault="00DC2E14">
      <w:pPr>
        <w:pStyle w:val="CodeStyle"/>
        <w:rPr>
          <w:del w:id="1561" w:author="Igor P" w:date="2016-09-28T14:12:00Z"/>
        </w:rPr>
      </w:pPr>
      <w:del w:id="1562" w:author="Igor P" w:date="2016-09-28T14:12:00Z">
        <w:r w:rsidRPr="00A47C9B" w:rsidDel="008E41A9">
          <w:lastRenderedPageBreak/>
          <w:delText>"Wrong bond type"</w:delText>
        </w:r>
      </w:del>
    </w:p>
    <w:p w:rsidR="00DC2E14" w:rsidRPr="00A47C9B" w:rsidDel="008E41A9" w:rsidRDefault="00DC2E14">
      <w:pPr>
        <w:pStyle w:val="CodeStyle"/>
        <w:rPr>
          <w:del w:id="1563" w:author="Igor P" w:date="2016-09-28T14:12:00Z"/>
        </w:rPr>
      </w:pPr>
      <w:del w:id="1564" w:author="Igor P" w:date="2016-09-28T14:12:00Z">
        <w:r w:rsidRPr="00A47C9B" w:rsidDel="008E41A9">
          <w:delText>"Wrong number of bonds"</w:delText>
        </w:r>
      </w:del>
    </w:p>
    <w:p w:rsidR="00DC2E14" w:rsidRPr="00A47C9B" w:rsidDel="008E41A9" w:rsidRDefault="00DC2E14">
      <w:pPr>
        <w:pStyle w:val="CodeStyle"/>
        <w:rPr>
          <w:del w:id="1565" w:author="Igor P" w:date="2016-09-28T14:12:00Z"/>
        </w:rPr>
      </w:pPr>
      <w:del w:id="1566" w:author="Igor P" w:date="2016-09-28T14:12:00Z">
        <w:r w:rsidRPr="00A47C9B" w:rsidDel="008E41A9">
          <w:delText>"Missing atom coordinates data"</w:delText>
        </w:r>
      </w:del>
    </w:p>
    <w:p w:rsidR="00DC2E14" w:rsidRPr="00A47C9B" w:rsidDel="008E41A9" w:rsidRDefault="00DC2E14">
      <w:pPr>
        <w:pStyle w:val="CodeStyle"/>
        <w:rPr>
          <w:del w:id="1567" w:author="Igor P" w:date="2016-09-28T14:12:00Z"/>
        </w:rPr>
      </w:pPr>
      <w:del w:id="1568" w:author="Igor P" w:date="2016-09-28T14:12:00Z">
        <w:r w:rsidRPr="00A47C9B" w:rsidDel="008E41A9">
          <w:delText>"Wrong atom coordinates data"</w:delText>
        </w:r>
      </w:del>
    </w:p>
    <w:p w:rsidR="00DC2E14" w:rsidRPr="00A47C9B" w:rsidDel="008E41A9" w:rsidRDefault="00DC2E14">
      <w:pPr>
        <w:pStyle w:val="CodeStyle"/>
        <w:rPr>
          <w:del w:id="1569" w:author="Igor P" w:date="2016-09-28T14:12:00Z"/>
        </w:rPr>
      </w:pPr>
      <w:del w:id="1570" w:author="Igor P" w:date="2016-09-28T14:12:00Z">
        <w:r w:rsidRPr="00A47C9B" w:rsidDel="008E41A9">
          <w:delText>"Wrong number of coordinates"</w:delText>
        </w:r>
      </w:del>
    </w:p>
    <w:p w:rsidR="00DC2E14" w:rsidRPr="00A47C9B" w:rsidDel="008E41A9" w:rsidRDefault="00DC2E14">
      <w:pPr>
        <w:pStyle w:val="CodeStyle"/>
        <w:rPr>
          <w:del w:id="1571" w:author="Igor P" w:date="2016-09-28T14:12:00Z"/>
        </w:rPr>
      </w:pPr>
      <w:del w:id="1572" w:author="Igor P" w:date="2016-09-28T14:12:00Z">
        <w:r w:rsidRPr="00A47C9B" w:rsidDel="008E41A9">
          <w:delText xml:space="preserve">"Wrong version of auxiliary information" </w:delText>
        </w:r>
      </w:del>
    </w:p>
    <w:p w:rsidR="00DC2E14" w:rsidRPr="00A47C9B" w:rsidDel="008E41A9" w:rsidRDefault="00DC2E14">
      <w:pPr>
        <w:pStyle w:val="CodeStyle"/>
        <w:rPr>
          <w:del w:id="1573" w:author="Igor P" w:date="2016-09-28T14:12:00Z"/>
        </w:rPr>
      </w:pPr>
      <w:del w:id="1574" w:author="Igor P" w:date="2016-09-28T14:12:00Z">
        <w:r w:rsidRPr="00A47C9B" w:rsidDel="008E41A9">
          <w:delText>"Cannot interpret reversibility information"</w:delText>
        </w:r>
      </w:del>
    </w:p>
    <w:p w:rsidR="00DC2E14" w:rsidRPr="00A47C9B" w:rsidDel="008E41A9" w:rsidRDefault="00DC2E14">
      <w:pPr>
        <w:pStyle w:val="CodeStyle"/>
        <w:rPr>
          <w:del w:id="1575" w:author="Igor P" w:date="2016-09-28T14:12:00Z"/>
        </w:rPr>
      </w:pPr>
      <w:del w:id="1576" w:author="Igor P" w:date="2016-09-28T14:12:00Z">
        <w:r w:rsidRPr="00A47C9B" w:rsidDel="008E41A9">
          <w:delText>"Program error interpreting InChI aux"</w:delText>
        </w:r>
      </w:del>
    </w:p>
    <w:p w:rsidR="00DC2E14" w:rsidRPr="00A47C9B" w:rsidDel="008E41A9" w:rsidRDefault="00DC2E14">
      <w:pPr>
        <w:pStyle w:val="CodeStyle"/>
        <w:rPr>
          <w:del w:id="1577" w:author="Igor P" w:date="2016-09-28T14:12:00Z"/>
        </w:rPr>
      </w:pPr>
      <w:del w:id="1578" w:author="Igor P" w:date="2016-09-28T14:12:00Z">
        <w:r w:rsidRPr="00A47C9B" w:rsidDel="008E41A9">
          <w:delText>"Unknown error"</w:delText>
        </w:r>
      </w:del>
    </w:p>
    <w:p w:rsidR="00DC2E14" w:rsidDel="008E41A9" w:rsidRDefault="00DC2E14">
      <w:pPr>
        <w:rPr>
          <w:del w:id="1579" w:author="Igor P" w:date="2016-09-28T14:12:00Z"/>
          <w:sz w:val="24"/>
        </w:rPr>
      </w:pPr>
    </w:p>
    <w:p w:rsidR="00DC2E14" w:rsidDel="008E41A9" w:rsidRDefault="00DC2E14">
      <w:pPr>
        <w:rPr>
          <w:del w:id="1580" w:author="Igor P" w:date="2016-09-28T14:12:00Z"/>
          <w:sz w:val="24"/>
        </w:rPr>
      </w:pPr>
    </w:p>
    <w:p w:rsidR="00DC2E14" w:rsidRPr="009F5804" w:rsidDel="008E41A9" w:rsidRDefault="00DC2E14">
      <w:pPr>
        <w:pStyle w:val="Heading3"/>
        <w:spacing w:before="0"/>
        <w:rPr>
          <w:del w:id="1581" w:author="Igor P" w:date="2016-09-28T14:12:00Z"/>
        </w:rPr>
        <w:pPrChange w:id="1582" w:author="Igor P" w:date="2016-09-28T14:12:00Z">
          <w:pPr>
            <w:pStyle w:val="Heading3"/>
          </w:pPr>
        </w:pPrChange>
      </w:pPr>
      <w:bookmarkStart w:id="1583" w:name="_Toc107649103"/>
      <w:bookmarkStart w:id="1584" w:name="_Toc107650990"/>
      <w:del w:id="1585" w:author="Igor P" w:date="2016-09-28T14:12:00Z">
        <w:r w:rsidRPr="009F5804" w:rsidDel="008E41A9">
          <w:delText>Internal errors (possible software error)</w:delText>
        </w:r>
        <w:bookmarkEnd w:id="1583"/>
        <w:bookmarkEnd w:id="1584"/>
      </w:del>
    </w:p>
    <w:p w:rsidR="00DC2E14" w:rsidDel="008E41A9" w:rsidRDefault="00DC2E14">
      <w:pPr>
        <w:rPr>
          <w:del w:id="1586" w:author="Igor P" w:date="2016-09-28T14:12:00Z"/>
          <w:sz w:val="24"/>
        </w:rPr>
      </w:pPr>
    </w:p>
    <w:p w:rsidR="00DC2E14" w:rsidRPr="00A47C9B" w:rsidDel="008E41A9" w:rsidRDefault="00DC2E14">
      <w:pPr>
        <w:pStyle w:val="CodeStyle"/>
        <w:rPr>
          <w:del w:id="1587" w:author="Igor P" w:date="2016-09-28T14:12:00Z"/>
        </w:rPr>
      </w:pPr>
      <w:del w:id="1588" w:author="Igor P" w:date="2016-09-28T14:12:00Z">
        <w:r w:rsidRPr="00A47C9B" w:rsidDel="008E41A9">
          <w:delText>"Out of RAM"</w:delText>
        </w:r>
      </w:del>
    </w:p>
    <w:p w:rsidR="00DC2E14" w:rsidRPr="00A47C9B" w:rsidDel="008E41A9" w:rsidRDefault="00DC2E14">
      <w:pPr>
        <w:pStyle w:val="CodeStyle"/>
        <w:rPr>
          <w:del w:id="1589" w:author="Igor P" w:date="2016-09-28T14:12:00Z"/>
        </w:rPr>
      </w:pPr>
      <w:del w:id="1590" w:author="Igor P" w:date="2016-09-28T14:12:00Z">
        <w:r w:rsidRPr="00A47C9B" w:rsidDel="008E41A9">
          <w:delText>"Cannot disconnect metal error"</w:delText>
        </w:r>
      </w:del>
    </w:p>
    <w:p w:rsidR="00DC2E14" w:rsidRPr="00A47C9B" w:rsidDel="008E41A9" w:rsidRDefault="00DC2E14">
      <w:pPr>
        <w:pStyle w:val="CodeStyle"/>
        <w:rPr>
          <w:del w:id="1591" w:author="Igor P" w:date="2016-09-28T14:12:00Z"/>
        </w:rPr>
      </w:pPr>
      <w:del w:id="1592" w:author="Igor P" w:date="2016-09-28T14:12:00Z">
        <w:r w:rsidRPr="00A47C9B" w:rsidDel="008E41A9">
          <w:delText>"Fatal undetermined program error"</w:delText>
        </w:r>
      </w:del>
    </w:p>
    <w:p w:rsidR="00DC2E14" w:rsidRPr="00A47C9B" w:rsidDel="008E41A9" w:rsidRDefault="00DC2E14">
      <w:pPr>
        <w:pStyle w:val="CodeStyle"/>
        <w:rPr>
          <w:del w:id="1593" w:author="Igor P" w:date="2016-09-28T14:12:00Z"/>
        </w:rPr>
      </w:pPr>
      <w:del w:id="1594" w:author="Igor P" w:date="2016-09-28T14:12:00Z">
        <w:r w:rsidRPr="00A47C9B" w:rsidDel="008E41A9">
          <w:delText>"Cannot allocate output data. Terminating"</w:delText>
        </w:r>
      </w:del>
    </w:p>
    <w:p w:rsidR="00DC2E14" w:rsidRPr="00A47C9B" w:rsidDel="008E41A9" w:rsidRDefault="00DC2E14">
      <w:pPr>
        <w:pStyle w:val="CodeStyle"/>
        <w:rPr>
          <w:del w:id="1595" w:author="Igor P" w:date="2016-09-28T14:12:00Z"/>
        </w:rPr>
      </w:pPr>
      <w:del w:id="1596" w:author="Igor P" w:date="2016-09-28T14:12:00Z">
        <w:r w:rsidRPr="00A47C9B" w:rsidDel="008E41A9">
          <w:delText xml:space="preserve">"Cannot distinguish components” </w:delText>
        </w:r>
      </w:del>
    </w:p>
    <w:p w:rsidR="00DC2E14" w:rsidRPr="00A47C9B" w:rsidDel="008E41A9" w:rsidRDefault="00DC2E14">
      <w:pPr>
        <w:pStyle w:val="CodeStyle"/>
        <w:rPr>
          <w:del w:id="1597" w:author="Igor P" w:date="2016-09-28T14:12:00Z"/>
        </w:rPr>
      </w:pPr>
      <w:del w:id="1598" w:author="Igor P" w:date="2016-09-28T14:12:00Z">
        <w:r w:rsidRPr="00A47C9B" w:rsidDel="008E41A9">
          <w:delText>"Cannot extract Component"</w:delText>
        </w:r>
      </w:del>
    </w:p>
    <w:p w:rsidR="00DC2E14" w:rsidRPr="00A47C9B" w:rsidDel="008E41A9" w:rsidRDefault="00DC2E14">
      <w:pPr>
        <w:pStyle w:val="CodeStyle"/>
        <w:rPr>
          <w:del w:id="1599" w:author="Igor P" w:date="2016-09-28T14:12:00Z"/>
        </w:rPr>
      </w:pPr>
      <w:del w:id="1600" w:author="Igor P" w:date="2016-09-28T14:12:00Z">
        <w:r w:rsidRPr="00A47C9B" w:rsidDel="008E41A9">
          <w:delText>"ARRAY OVERFLOW"</w:delText>
        </w:r>
      </w:del>
    </w:p>
    <w:p w:rsidR="00DC2E14" w:rsidRPr="00A47C9B" w:rsidDel="008E41A9" w:rsidRDefault="00DC2E14">
      <w:pPr>
        <w:pStyle w:val="CodeStyle"/>
        <w:rPr>
          <w:del w:id="1601" w:author="Igor P" w:date="2016-09-28T14:12:00Z"/>
        </w:rPr>
      </w:pPr>
      <w:del w:id="1602" w:author="Igor P" w:date="2016-09-28T14:12:00Z">
        <w:r w:rsidRPr="00A47C9B" w:rsidDel="008E41A9">
          <w:delText>"LENGTH_MISMATCH"</w:delText>
        </w:r>
      </w:del>
    </w:p>
    <w:p w:rsidR="00DC2E14" w:rsidRPr="00A47C9B" w:rsidDel="008E41A9" w:rsidRDefault="00DC2E14">
      <w:pPr>
        <w:pStyle w:val="CodeStyle"/>
        <w:rPr>
          <w:del w:id="1603" w:author="Igor P" w:date="2016-09-28T14:12:00Z"/>
        </w:rPr>
      </w:pPr>
      <w:del w:id="1604" w:author="Igor P" w:date="2016-09-28T14:12:00Z">
        <w:r w:rsidRPr="00A47C9B" w:rsidDel="008E41A9">
          <w:delText>"OUT_OF_RAM"</w:delText>
        </w:r>
      </w:del>
    </w:p>
    <w:p w:rsidR="00DC2E14" w:rsidRPr="00A47C9B" w:rsidDel="008E41A9" w:rsidRDefault="00DC2E14">
      <w:pPr>
        <w:pStyle w:val="CodeStyle"/>
        <w:rPr>
          <w:del w:id="1605" w:author="Igor P" w:date="2016-09-28T14:12:00Z"/>
        </w:rPr>
      </w:pPr>
      <w:del w:id="1606" w:author="Igor P" w:date="2016-09-28T14:12:00Z">
        <w:r w:rsidRPr="00A47C9B" w:rsidDel="008E41A9">
          <w:delText>"RANKING_ERR"</w:delText>
        </w:r>
      </w:del>
    </w:p>
    <w:p w:rsidR="00DC2E14" w:rsidRPr="00A47C9B" w:rsidDel="008E41A9" w:rsidRDefault="00DC2E14">
      <w:pPr>
        <w:pStyle w:val="CodeStyle"/>
        <w:rPr>
          <w:del w:id="1607" w:author="Igor P" w:date="2016-09-28T14:12:00Z"/>
        </w:rPr>
      </w:pPr>
      <w:del w:id="1608" w:author="Igor P" w:date="2016-09-28T14:12:00Z">
        <w:r w:rsidRPr="00A47C9B" w:rsidDel="008E41A9">
          <w:delText>"ISOCOUNT_ERR"</w:delText>
        </w:r>
      </w:del>
    </w:p>
    <w:p w:rsidR="00DC2E14" w:rsidRPr="00A47C9B" w:rsidDel="008E41A9" w:rsidRDefault="00DC2E14">
      <w:pPr>
        <w:pStyle w:val="CodeStyle"/>
        <w:rPr>
          <w:del w:id="1609" w:author="Igor P" w:date="2016-09-28T14:12:00Z"/>
        </w:rPr>
      </w:pPr>
      <w:del w:id="1610" w:author="Igor P" w:date="2016-09-28T14:12:00Z">
        <w:r w:rsidRPr="00A47C9B" w:rsidDel="008E41A9">
          <w:delText>"TAUCOUNT_ERR"</w:delText>
        </w:r>
      </w:del>
    </w:p>
    <w:p w:rsidR="00DC2E14" w:rsidRPr="00A47C9B" w:rsidDel="008E41A9" w:rsidRDefault="00DC2E14">
      <w:pPr>
        <w:pStyle w:val="CodeStyle"/>
        <w:rPr>
          <w:del w:id="1611" w:author="Igor P" w:date="2016-09-28T14:12:00Z"/>
        </w:rPr>
      </w:pPr>
      <w:del w:id="1612" w:author="Igor P" w:date="2016-09-28T14:12:00Z">
        <w:r w:rsidRPr="00A47C9B" w:rsidDel="008E41A9">
          <w:delText>"ISOTAUCOUNT_ERR"</w:delText>
        </w:r>
      </w:del>
    </w:p>
    <w:p w:rsidR="00DC2E14" w:rsidRPr="00A47C9B" w:rsidDel="008E41A9" w:rsidRDefault="00DC2E14">
      <w:pPr>
        <w:pStyle w:val="CodeStyle"/>
        <w:rPr>
          <w:del w:id="1613" w:author="Igor P" w:date="2016-09-28T14:12:00Z"/>
        </w:rPr>
      </w:pPr>
      <w:del w:id="1614" w:author="Igor P" w:date="2016-09-28T14:12:00Z">
        <w:r w:rsidRPr="00A47C9B" w:rsidDel="008E41A9">
          <w:delText>"MAPCOUNT_ERR"</w:delText>
        </w:r>
      </w:del>
    </w:p>
    <w:p w:rsidR="00DC2E14" w:rsidRPr="00A47C9B" w:rsidDel="008E41A9" w:rsidRDefault="00DC2E14">
      <w:pPr>
        <w:pStyle w:val="CodeStyle"/>
        <w:rPr>
          <w:del w:id="1615" w:author="Igor P" w:date="2016-09-28T14:12:00Z"/>
        </w:rPr>
      </w:pPr>
      <w:del w:id="1616" w:author="Igor P" w:date="2016-09-28T14:12:00Z">
        <w:r w:rsidRPr="00A47C9B" w:rsidDel="008E41A9">
          <w:delText>"ISO_H_ERR"</w:delText>
        </w:r>
      </w:del>
    </w:p>
    <w:p w:rsidR="00DC2E14" w:rsidRPr="00A47C9B" w:rsidDel="008E41A9" w:rsidRDefault="00DC2E14">
      <w:pPr>
        <w:pStyle w:val="CodeStyle"/>
        <w:rPr>
          <w:del w:id="1617" w:author="Igor P" w:date="2016-09-28T14:12:00Z"/>
        </w:rPr>
      </w:pPr>
      <w:del w:id="1618" w:author="Igor P" w:date="2016-09-28T14:12:00Z">
        <w:r w:rsidRPr="00A47C9B" w:rsidDel="008E41A9">
          <w:delText>"STEREOCOUNT_ERR"</w:delText>
        </w:r>
      </w:del>
    </w:p>
    <w:p w:rsidR="00DC2E14" w:rsidRPr="00A47C9B" w:rsidDel="008E41A9" w:rsidRDefault="00DC2E14">
      <w:pPr>
        <w:pStyle w:val="CodeStyle"/>
        <w:rPr>
          <w:del w:id="1619" w:author="Igor P" w:date="2016-09-28T14:12:00Z"/>
        </w:rPr>
      </w:pPr>
      <w:del w:id="1620" w:author="Igor P" w:date="2016-09-28T14:12:00Z">
        <w:r w:rsidRPr="00A47C9B" w:rsidDel="008E41A9">
          <w:delText>"ATOMCOUNT_ERR"</w:delText>
        </w:r>
      </w:del>
    </w:p>
    <w:p w:rsidR="00DC2E14" w:rsidRPr="00A47C9B" w:rsidDel="008E41A9" w:rsidRDefault="00DC2E14">
      <w:pPr>
        <w:pStyle w:val="CodeStyle"/>
        <w:rPr>
          <w:del w:id="1621" w:author="Igor P" w:date="2016-09-28T14:12:00Z"/>
        </w:rPr>
      </w:pPr>
      <w:del w:id="1622" w:author="Igor P" w:date="2016-09-28T14:12:00Z">
        <w:r w:rsidRPr="00A47C9B" w:rsidDel="008E41A9">
          <w:delText>"STEREOBOND_ERR"</w:delText>
        </w:r>
      </w:del>
    </w:p>
    <w:p w:rsidR="00DC2E14" w:rsidRPr="00A47C9B" w:rsidDel="008E41A9" w:rsidRDefault="00DC2E14">
      <w:pPr>
        <w:pStyle w:val="CodeStyle"/>
        <w:rPr>
          <w:del w:id="1623" w:author="Igor P" w:date="2016-09-28T14:12:00Z"/>
        </w:rPr>
      </w:pPr>
      <w:del w:id="1624" w:author="Igor P" w:date="2016-09-28T14:12:00Z">
        <w:r w:rsidRPr="00A47C9B" w:rsidDel="008E41A9">
          <w:delText>"REMOVE_STEREO_ERR"</w:delText>
        </w:r>
      </w:del>
    </w:p>
    <w:p w:rsidR="00DC2E14" w:rsidRPr="00A47C9B" w:rsidDel="008E41A9" w:rsidRDefault="00DC2E14">
      <w:pPr>
        <w:pStyle w:val="CodeStyle"/>
        <w:rPr>
          <w:del w:id="1625" w:author="Igor P" w:date="2016-09-28T14:12:00Z"/>
        </w:rPr>
      </w:pPr>
      <w:del w:id="1626" w:author="Igor P" w:date="2016-09-28T14:12:00Z">
        <w:r w:rsidRPr="00A47C9B" w:rsidDel="008E41A9">
          <w:delText>"CALC_STEREO_ERR"</w:delText>
        </w:r>
      </w:del>
    </w:p>
    <w:p w:rsidR="00DC2E14" w:rsidRPr="00A47C9B" w:rsidDel="008E41A9" w:rsidRDefault="00DC2E14">
      <w:pPr>
        <w:pStyle w:val="CodeStyle"/>
        <w:rPr>
          <w:del w:id="1627" w:author="Igor P" w:date="2016-09-28T14:12:00Z"/>
        </w:rPr>
      </w:pPr>
      <w:del w:id="1628" w:author="Igor P" w:date="2016-09-28T14:12:00Z">
        <w:r w:rsidRPr="00A47C9B" w:rsidDel="008E41A9">
          <w:delText>"STEREO_CANON_ERR"</w:delText>
        </w:r>
      </w:del>
    </w:p>
    <w:p w:rsidR="00DC2E14" w:rsidRPr="00A47C9B" w:rsidDel="008E41A9" w:rsidRDefault="00DC2E14">
      <w:pPr>
        <w:pStyle w:val="CodeStyle"/>
        <w:rPr>
          <w:del w:id="1629" w:author="Igor P" w:date="2016-09-28T14:12:00Z"/>
        </w:rPr>
      </w:pPr>
      <w:del w:id="1630" w:author="Igor P" w:date="2016-09-28T14:12:00Z">
        <w:r w:rsidRPr="00A47C9B" w:rsidDel="008E41A9">
          <w:delText>"CANON_ERR"</w:delText>
        </w:r>
      </w:del>
    </w:p>
    <w:p w:rsidR="00DC2E14" w:rsidRPr="00A47C9B" w:rsidDel="008E41A9" w:rsidRDefault="00DC2E14">
      <w:pPr>
        <w:pStyle w:val="CodeStyle"/>
        <w:rPr>
          <w:del w:id="1631" w:author="Igor P" w:date="2016-09-28T14:12:00Z"/>
        </w:rPr>
      </w:pPr>
      <w:del w:id="1632" w:author="Igor P" w:date="2016-09-28T14:12:00Z">
        <w:r w:rsidRPr="00A47C9B" w:rsidDel="008E41A9">
          <w:delText>"UNKNOWN_ERR(#)</w:delText>
        </w:r>
      </w:del>
    </w:p>
    <w:p w:rsidR="00DC2E14" w:rsidRPr="00A47C9B" w:rsidDel="008E41A9" w:rsidRDefault="00DC2E14">
      <w:pPr>
        <w:pStyle w:val="CodeStyle"/>
        <w:rPr>
          <w:del w:id="1633" w:author="Igor P" w:date="2016-09-28T14:12:00Z"/>
        </w:rPr>
      </w:pPr>
      <w:del w:id="1634" w:author="Igor P" w:date="2016-09-28T14:12:00Z">
        <w:r w:rsidRPr="00A47C9B" w:rsidDel="008E41A9">
          <w:delText>"No description(#)"</w:delText>
        </w:r>
      </w:del>
    </w:p>
    <w:p w:rsidR="00CF64C9" w:rsidDel="008E41A9" w:rsidRDefault="00CF64C9">
      <w:pPr>
        <w:pStyle w:val="CodeStyle"/>
        <w:rPr>
          <w:del w:id="1635" w:author="Igor P" w:date="2016-09-28T14:12:00Z"/>
        </w:rPr>
      </w:pPr>
    </w:p>
    <w:p w:rsidR="00CF64C9" w:rsidDel="008E41A9" w:rsidRDefault="00CF64C9">
      <w:pPr>
        <w:rPr>
          <w:del w:id="1636" w:author="Igor P" w:date="2016-09-28T14:12:00Z"/>
          <w:sz w:val="24"/>
        </w:rPr>
      </w:pPr>
    </w:p>
    <w:p w:rsidR="007F3674" w:rsidRPr="007F3674" w:rsidRDefault="007F3674">
      <w:pPr>
        <w:pStyle w:val="Heading1"/>
        <w:keepNext w:val="0"/>
        <w:spacing w:before="0" w:after="0"/>
        <w:pPrChange w:id="1637" w:author="Igor P" w:date="2016-09-28T14:12:00Z">
          <w:pPr>
            <w:pStyle w:val="Heading1"/>
          </w:pPr>
        </w:pPrChange>
      </w:pPr>
    </w:p>
    <w:sectPr w:rsidR="007F3674" w:rsidRPr="007F3674">
      <w:footerReference w:type="even" r:id="rId28"/>
      <w:footerReference w:type="default" r:id="rId29"/>
      <w:pgSz w:w="12240" w:h="15840"/>
      <w:pgMar w:top="1440" w:right="1800" w:bottom="1440" w:left="180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34A8" w:rsidRDefault="005334A8">
      <w:r>
        <w:separator/>
      </w:r>
    </w:p>
  </w:endnote>
  <w:endnote w:type="continuationSeparator" w:id="0">
    <w:p w:rsidR="005334A8" w:rsidRDefault="005334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530F1AFF-2AA1-4D12-8EF6-F6659CFB78E8}"/>
  </w:font>
  <w:font w:name="Times New Roman">
    <w:panose1 w:val="02020603050405020304"/>
    <w:charset w:val="00"/>
    <w:family w:val="roman"/>
    <w:pitch w:val="variable"/>
    <w:sig w:usb0="E0002EFF" w:usb1="C0007843" w:usb2="00000009" w:usb3="00000000" w:csb0="000001FF" w:csb1="00000000"/>
    <w:embedRegular r:id="rId2" w:fontKey="{F50963F0-0A0D-4D16-8F37-6ADD2E30DE4D}"/>
    <w:embedBold r:id="rId3" w:fontKey="{30799B67-590F-4097-9769-3676E15C5D4E}"/>
    <w:embedItalic r:id="rId4" w:fontKey="{E5B43BF1-FF75-429F-B3B8-662A10B34019}"/>
    <w:embedBoldItalic r:id="rId5" w:fontKey="{232E09D9-6663-480E-9B18-F55AF5840631}"/>
  </w:font>
  <w:font w:name="Courier New">
    <w:panose1 w:val="02070309020205020404"/>
    <w:charset w:val="00"/>
    <w:family w:val="modern"/>
    <w:pitch w:val="fixed"/>
    <w:sig w:usb0="E0002AFF" w:usb1="C0007843" w:usb2="00000009" w:usb3="00000000" w:csb0="000001FF" w:csb1="00000000"/>
    <w:embedRegular r:id="rId6" w:fontKey="{B6458861-5FF3-4379-A5EA-702FD8432627}"/>
    <w:embedBold r:id="rId7" w:fontKey="{9433762B-220A-4D04-8E99-A5015CF5C7F4}"/>
    <w:embedItalic r:id="rId8" w:fontKey="{4E5FC773-EF1B-44EA-BAFF-4114DC9FFE28}"/>
  </w:font>
  <w:font w:name="Wingdings">
    <w:panose1 w:val="05000000000000000000"/>
    <w:charset w:val="02"/>
    <w:family w:val="auto"/>
    <w:pitch w:val="variable"/>
    <w:sig w:usb0="00000000" w:usb1="10000000" w:usb2="00000000" w:usb3="00000000" w:csb0="80000000" w:csb1="00000000"/>
    <w:embedRegular r:id="rId9" w:fontKey="{001CBA76-75E2-4873-81AC-0381377AEB14}"/>
  </w:font>
  <w:font w:name="Arial">
    <w:panose1 w:val="020B0604020202020204"/>
    <w:charset w:val="00"/>
    <w:family w:val="swiss"/>
    <w:pitch w:val="variable"/>
    <w:sig w:usb0="E0002AFF" w:usb1="C0007843" w:usb2="00000009" w:usb3="00000000" w:csb0="000001FF" w:csb1="00000000"/>
    <w:embedRegular r:id="rId10" w:fontKey="{278E1316-128A-4C12-8353-12DAA836AF6F}"/>
    <w:embedBold r:id="rId11" w:fontKey="{DA84F948-BA5D-40C0-9782-30BE8DB7640B}"/>
    <w:embedItalic r:id="rId12" w:fontKey="{64A4C771-EF04-479E-B33F-03D588AF68C2}"/>
    <w:embedBoldItalic r:id="rId13" w:fontKey="{F5D08B07-6824-4B67-83B4-2633C4D2248B}"/>
  </w:font>
  <w:font w:name="Tahoma">
    <w:panose1 w:val="020B0604030504040204"/>
    <w:charset w:val="00"/>
    <w:family w:val="swiss"/>
    <w:pitch w:val="variable"/>
    <w:sig w:usb0="E1002EFF" w:usb1="C000605B" w:usb2="00000029" w:usb3="00000000" w:csb0="000101FF" w:csb1="00000000"/>
    <w:embedRegular r:id="rId14" w:fontKey="{683FCD14-77E3-4AC8-A705-AAD7315ECE78}"/>
  </w:font>
  <w:font w:name="Calibri">
    <w:panose1 w:val="020F0502020204030204"/>
    <w:charset w:val="00"/>
    <w:family w:val="swiss"/>
    <w:pitch w:val="variable"/>
    <w:sig w:usb0="E00002FF" w:usb1="4000ACFF" w:usb2="00000001" w:usb3="00000000" w:csb0="0000019F" w:csb1="00000000"/>
    <w:embedRegular r:id="rId15" w:fontKey="{965E7976-F9DE-4A37-85E6-A5BFDB11C4B0}"/>
  </w:font>
  <w:font w:name="Arial Narrow">
    <w:panose1 w:val="020B0606020202030204"/>
    <w:charset w:val="00"/>
    <w:family w:val="swiss"/>
    <w:pitch w:val="variable"/>
    <w:sig w:usb0="00000287" w:usb1="00000800" w:usb2="00000000" w:usb3="00000000" w:csb0="0000009F" w:csb1="00000000"/>
    <w:embedRegular r:id="rId16" w:fontKey="{FB8EB5BB-C2C4-4596-9D0C-DDFA8DD5894D}"/>
    <w:embedBold r:id="rId17" w:fontKey="{90368AA8-4A59-4650-B57D-A0738A09EE6A}"/>
  </w:font>
  <w:font w:name="Calibri Light">
    <w:panose1 w:val="020F0302020204030204"/>
    <w:charset w:val="00"/>
    <w:family w:val="swiss"/>
    <w:pitch w:val="variable"/>
    <w:sig w:usb0="A00002EF" w:usb1="4000207B" w:usb2="00000000" w:usb3="00000000" w:csb0="0000019F" w:csb1="00000000"/>
    <w:embedRegular r:id="rId18" w:fontKey="{319462E3-46FE-4DB6-8520-A3B6C6CA6CC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6C53" w:rsidRDefault="00CE6C53" w:rsidP="00DB303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CE6C53" w:rsidRDefault="00CE6C5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6C53" w:rsidRDefault="00CE6C53" w:rsidP="00DB303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A4CC8">
      <w:rPr>
        <w:rStyle w:val="PageNumber"/>
        <w:noProof/>
      </w:rPr>
      <w:t>54</w:t>
    </w:r>
    <w:r>
      <w:rPr>
        <w:rStyle w:val="PageNumber"/>
      </w:rPr>
      <w:fldChar w:fldCharType="end"/>
    </w:r>
  </w:p>
  <w:p w:rsidR="00CE6C53" w:rsidRDefault="00CE6C5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34A8" w:rsidRDefault="005334A8">
      <w:r>
        <w:separator/>
      </w:r>
    </w:p>
  </w:footnote>
  <w:footnote w:type="continuationSeparator" w:id="0">
    <w:p w:rsidR="005334A8" w:rsidRDefault="005334A8">
      <w:r>
        <w:continuationSeparator/>
      </w:r>
    </w:p>
  </w:footnote>
  <w:footnote w:id="1">
    <w:p w:rsidR="00CE6C53" w:rsidRDefault="00CE6C53" w:rsidP="00121600">
      <w:pPr>
        <w:pStyle w:val="FootnoteText"/>
        <w:jc w:val="both"/>
        <w:rPr>
          <w:lang w:val="en-US"/>
        </w:rPr>
      </w:pPr>
      <w:r>
        <w:rPr>
          <w:rStyle w:val="FootnoteReference"/>
        </w:rPr>
        <w:footnoteRef/>
      </w:r>
      <w:r w:rsidRPr="0030329C">
        <w:rPr>
          <w:lang w:val="en-US"/>
        </w:rPr>
        <w:t xml:space="preserve"> </w:t>
      </w:r>
      <w:r>
        <w:rPr>
          <w:lang w:val="en-US"/>
        </w:rPr>
        <w:t xml:space="preserve">There is an important difference in wildcard expansion under Windows and Linux. </w:t>
      </w:r>
    </w:p>
    <w:p w:rsidR="00CE6C53" w:rsidRDefault="00CE6C53" w:rsidP="00121600">
      <w:pPr>
        <w:pStyle w:val="FootnoteText"/>
        <w:jc w:val="both"/>
        <w:rPr>
          <w:lang w:val="en-US"/>
        </w:rPr>
      </w:pPr>
      <w:r>
        <w:rPr>
          <w:lang w:val="en-US"/>
        </w:rPr>
        <w:t xml:space="preserve">Under Windows, inchi-1 executable makes an expansion itself (if “AMI” switch is specified). </w:t>
      </w:r>
      <w:proofErr w:type="gramStart"/>
      <w:r>
        <w:rPr>
          <w:lang w:val="en-US"/>
        </w:rPr>
        <w:t>That  is</w:t>
      </w:r>
      <w:proofErr w:type="gramEnd"/>
      <w:r>
        <w:rPr>
          <w:lang w:val="en-US"/>
        </w:rPr>
        <w:t>, if “AMI” is omitted, no expansion occurs and “*.</w:t>
      </w:r>
      <w:proofErr w:type="spellStart"/>
      <w:r>
        <w:rPr>
          <w:lang w:val="en-US"/>
        </w:rPr>
        <w:t>mol</w:t>
      </w:r>
      <w:proofErr w:type="spellEnd"/>
      <w:r>
        <w:rPr>
          <w:lang w:val="en-US"/>
        </w:rPr>
        <w:t xml:space="preserve">” is just considered as an invalid file name. </w:t>
      </w:r>
    </w:p>
    <w:p w:rsidR="00CE6C53" w:rsidRPr="0030329C" w:rsidRDefault="00CE6C53" w:rsidP="00121600">
      <w:pPr>
        <w:pStyle w:val="FootnoteText"/>
        <w:jc w:val="both"/>
        <w:rPr>
          <w:lang w:val="en-US"/>
        </w:rPr>
      </w:pPr>
      <w:r>
        <w:rPr>
          <w:lang w:val="en-US"/>
        </w:rPr>
        <w:t xml:space="preserve">Under Linux, wildcards are always expanded by shell. That </w:t>
      </w:r>
      <w:proofErr w:type="gramStart"/>
      <w:r>
        <w:rPr>
          <w:lang w:val="en-US"/>
        </w:rPr>
        <w:t>is,  if</w:t>
      </w:r>
      <w:proofErr w:type="gramEnd"/>
      <w:r>
        <w:rPr>
          <w:lang w:val="en-US"/>
        </w:rPr>
        <w:t xml:space="preserve"> “AMI” is omitted, “*.</w:t>
      </w:r>
      <w:proofErr w:type="spellStart"/>
      <w:r>
        <w:rPr>
          <w:lang w:val="en-US"/>
        </w:rPr>
        <w:t>mol</w:t>
      </w:r>
      <w:proofErr w:type="spellEnd"/>
      <w:r>
        <w:rPr>
          <w:lang w:val="en-US"/>
        </w:rPr>
        <w:t>” will be expanded to the list of file names; the first four of them will be treated by inchi-1, according to single-input rules, as input, output, log and problem file names (which means that the last three files will be over-written).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D22F1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5F85C7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8CB4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00E959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4B48C1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6FA095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8B272F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8B49A1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856EA9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0D4CF2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7771BF"/>
    <w:multiLevelType w:val="hybridMultilevel"/>
    <w:tmpl w:val="95E850F0"/>
    <w:lvl w:ilvl="0" w:tplc="E728A690">
      <w:start w:val="1"/>
      <w:numFmt w:val="decimal"/>
      <w:lvlText w:val="%1)"/>
      <w:lvlJc w:val="left"/>
      <w:pPr>
        <w:tabs>
          <w:tab w:val="num" w:pos="360"/>
        </w:tabs>
        <w:ind w:left="360" w:hanging="360"/>
      </w:pPr>
      <w:rPr>
        <w:rFonts w:hint="default"/>
      </w:rPr>
    </w:lvl>
    <w:lvl w:ilvl="1" w:tplc="8BA836F2" w:tentative="1">
      <w:start w:val="1"/>
      <w:numFmt w:val="lowerLetter"/>
      <w:lvlText w:val="%2."/>
      <w:lvlJc w:val="left"/>
      <w:pPr>
        <w:tabs>
          <w:tab w:val="num" w:pos="1080"/>
        </w:tabs>
        <w:ind w:left="1080" w:hanging="360"/>
      </w:pPr>
    </w:lvl>
    <w:lvl w:ilvl="2" w:tplc="553C4B06" w:tentative="1">
      <w:start w:val="1"/>
      <w:numFmt w:val="lowerRoman"/>
      <w:lvlText w:val="%3."/>
      <w:lvlJc w:val="right"/>
      <w:pPr>
        <w:tabs>
          <w:tab w:val="num" w:pos="1800"/>
        </w:tabs>
        <w:ind w:left="1800" w:hanging="180"/>
      </w:pPr>
    </w:lvl>
    <w:lvl w:ilvl="3" w:tplc="8154DE44" w:tentative="1">
      <w:start w:val="1"/>
      <w:numFmt w:val="decimal"/>
      <w:lvlText w:val="%4."/>
      <w:lvlJc w:val="left"/>
      <w:pPr>
        <w:tabs>
          <w:tab w:val="num" w:pos="2520"/>
        </w:tabs>
        <w:ind w:left="2520" w:hanging="360"/>
      </w:pPr>
    </w:lvl>
    <w:lvl w:ilvl="4" w:tplc="861C51D8" w:tentative="1">
      <w:start w:val="1"/>
      <w:numFmt w:val="lowerLetter"/>
      <w:lvlText w:val="%5."/>
      <w:lvlJc w:val="left"/>
      <w:pPr>
        <w:tabs>
          <w:tab w:val="num" w:pos="3240"/>
        </w:tabs>
        <w:ind w:left="3240" w:hanging="360"/>
      </w:pPr>
    </w:lvl>
    <w:lvl w:ilvl="5" w:tplc="60FC135A" w:tentative="1">
      <w:start w:val="1"/>
      <w:numFmt w:val="lowerRoman"/>
      <w:lvlText w:val="%6."/>
      <w:lvlJc w:val="right"/>
      <w:pPr>
        <w:tabs>
          <w:tab w:val="num" w:pos="3960"/>
        </w:tabs>
        <w:ind w:left="3960" w:hanging="180"/>
      </w:pPr>
    </w:lvl>
    <w:lvl w:ilvl="6" w:tplc="B55403EA" w:tentative="1">
      <w:start w:val="1"/>
      <w:numFmt w:val="decimal"/>
      <w:lvlText w:val="%7."/>
      <w:lvlJc w:val="left"/>
      <w:pPr>
        <w:tabs>
          <w:tab w:val="num" w:pos="4680"/>
        </w:tabs>
        <w:ind w:left="4680" w:hanging="360"/>
      </w:pPr>
    </w:lvl>
    <w:lvl w:ilvl="7" w:tplc="A49EEB00" w:tentative="1">
      <w:start w:val="1"/>
      <w:numFmt w:val="lowerLetter"/>
      <w:lvlText w:val="%8."/>
      <w:lvlJc w:val="left"/>
      <w:pPr>
        <w:tabs>
          <w:tab w:val="num" w:pos="5400"/>
        </w:tabs>
        <w:ind w:left="5400" w:hanging="360"/>
      </w:pPr>
    </w:lvl>
    <w:lvl w:ilvl="8" w:tplc="E4423F30" w:tentative="1">
      <w:start w:val="1"/>
      <w:numFmt w:val="lowerRoman"/>
      <w:lvlText w:val="%9."/>
      <w:lvlJc w:val="right"/>
      <w:pPr>
        <w:tabs>
          <w:tab w:val="num" w:pos="6120"/>
        </w:tabs>
        <w:ind w:left="6120" w:hanging="180"/>
      </w:pPr>
    </w:lvl>
  </w:abstractNum>
  <w:abstractNum w:abstractNumId="11" w15:restartNumberingAfterBreak="0">
    <w:nsid w:val="0B137D05"/>
    <w:multiLevelType w:val="hybridMultilevel"/>
    <w:tmpl w:val="08FCF9D6"/>
    <w:lvl w:ilvl="0" w:tplc="63AC446E">
      <w:start w:val="1"/>
      <w:numFmt w:val="bullet"/>
      <w:lvlText w:val=""/>
      <w:lvlJc w:val="left"/>
      <w:pPr>
        <w:tabs>
          <w:tab w:val="num" w:pos="1008"/>
        </w:tabs>
        <w:ind w:left="1008" w:hanging="432"/>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B740A6D"/>
    <w:multiLevelType w:val="hybridMultilevel"/>
    <w:tmpl w:val="E9FE61A6"/>
    <w:lvl w:ilvl="0" w:tplc="92B49724">
      <w:start w:val="1"/>
      <w:numFmt w:val="decimal"/>
      <w:lvlText w:val="%1."/>
      <w:lvlJc w:val="left"/>
      <w:pPr>
        <w:tabs>
          <w:tab w:val="num" w:pos="720"/>
        </w:tabs>
        <w:ind w:left="720" w:hanging="360"/>
      </w:pPr>
      <w:rPr>
        <w:rFonts w:hint="default"/>
      </w:rPr>
    </w:lvl>
    <w:lvl w:ilvl="1" w:tplc="E8A46A72">
      <w:numFmt w:val="none"/>
      <w:lvlText w:val=""/>
      <w:lvlJc w:val="left"/>
      <w:pPr>
        <w:tabs>
          <w:tab w:val="num" w:pos="360"/>
        </w:tabs>
      </w:pPr>
    </w:lvl>
    <w:lvl w:ilvl="2" w:tplc="0B8C6FE8">
      <w:numFmt w:val="none"/>
      <w:lvlText w:val=""/>
      <w:lvlJc w:val="left"/>
      <w:pPr>
        <w:tabs>
          <w:tab w:val="num" w:pos="360"/>
        </w:tabs>
      </w:pPr>
    </w:lvl>
    <w:lvl w:ilvl="3" w:tplc="AEEC2B6A">
      <w:numFmt w:val="none"/>
      <w:lvlText w:val=""/>
      <w:lvlJc w:val="left"/>
      <w:pPr>
        <w:tabs>
          <w:tab w:val="num" w:pos="360"/>
        </w:tabs>
      </w:pPr>
    </w:lvl>
    <w:lvl w:ilvl="4" w:tplc="E6E0DB30">
      <w:numFmt w:val="none"/>
      <w:lvlText w:val=""/>
      <w:lvlJc w:val="left"/>
      <w:pPr>
        <w:tabs>
          <w:tab w:val="num" w:pos="360"/>
        </w:tabs>
      </w:pPr>
    </w:lvl>
    <w:lvl w:ilvl="5" w:tplc="5CD242E0">
      <w:numFmt w:val="none"/>
      <w:lvlText w:val=""/>
      <w:lvlJc w:val="left"/>
      <w:pPr>
        <w:tabs>
          <w:tab w:val="num" w:pos="360"/>
        </w:tabs>
      </w:pPr>
    </w:lvl>
    <w:lvl w:ilvl="6" w:tplc="E5A815E0">
      <w:numFmt w:val="none"/>
      <w:lvlText w:val=""/>
      <w:lvlJc w:val="left"/>
      <w:pPr>
        <w:tabs>
          <w:tab w:val="num" w:pos="360"/>
        </w:tabs>
      </w:pPr>
    </w:lvl>
    <w:lvl w:ilvl="7" w:tplc="7A7ED1B6">
      <w:numFmt w:val="none"/>
      <w:lvlText w:val=""/>
      <w:lvlJc w:val="left"/>
      <w:pPr>
        <w:tabs>
          <w:tab w:val="num" w:pos="360"/>
        </w:tabs>
      </w:pPr>
    </w:lvl>
    <w:lvl w:ilvl="8" w:tplc="D3388674">
      <w:numFmt w:val="none"/>
      <w:lvlText w:val=""/>
      <w:lvlJc w:val="left"/>
      <w:pPr>
        <w:tabs>
          <w:tab w:val="num" w:pos="360"/>
        </w:tabs>
      </w:pPr>
    </w:lvl>
  </w:abstractNum>
  <w:abstractNum w:abstractNumId="13" w15:restartNumberingAfterBreak="0">
    <w:nsid w:val="0FA30486"/>
    <w:multiLevelType w:val="hybridMultilevel"/>
    <w:tmpl w:val="8F16CCC0"/>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6E338C3"/>
    <w:multiLevelType w:val="multilevel"/>
    <w:tmpl w:val="7570C1EE"/>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15:restartNumberingAfterBreak="0">
    <w:nsid w:val="26F41A24"/>
    <w:multiLevelType w:val="hybridMultilevel"/>
    <w:tmpl w:val="1B4A280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6" w15:restartNumberingAfterBreak="0">
    <w:nsid w:val="291249B8"/>
    <w:multiLevelType w:val="hybridMultilevel"/>
    <w:tmpl w:val="A24EFA9A"/>
    <w:lvl w:ilvl="0" w:tplc="63AC446E">
      <w:start w:val="1"/>
      <w:numFmt w:val="bullet"/>
      <w:lvlText w:val=""/>
      <w:lvlJc w:val="left"/>
      <w:pPr>
        <w:tabs>
          <w:tab w:val="num" w:pos="1008"/>
        </w:tabs>
        <w:ind w:left="1008" w:hanging="432"/>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EB644E4"/>
    <w:multiLevelType w:val="hybridMultilevel"/>
    <w:tmpl w:val="14346B12"/>
    <w:lvl w:ilvl="0" w:tplc="BDE6970A">
      <w:start w:val="1"/>
      <w:numFmt w:val="decimal"/>
      <w:lvlText w:val="%1)"/>
      <w:lvlJc w:val="left"/>
      <w:pPr>
        <w:tabs>
          <w:tab w:val="num" w:pos="720"/>
        </w:tabs>
        <w:ind w:left="720" w:hanging="360"/>
      </w:pPr>
      <w:rPr>
        <w:rFonts w:hint="default"/>
      </w:rPr>
    </w:lvl>
    <w:lvl w:ilvl="1" w:tplc="E0ACE3C4" w:tentative="1">
      <w:start w:val="1"/>
      <w:numFmt w:val="lowerLetter"/>
      <w:lvlText w:val="%2."/>
      <w:lvlJc w:val="left"/>
      <w:pPr>
        <w:tabs>
          <w:tab w:val="num" w:pos="1440"/>
        </w:tabs>
        <w:ind w:left="1440" w:hanging="360"/>
      </w:pPr>
    </w:lvl>
    <w:lvl w:ilvl="2" w:tplc="676C336E" w:tentative="1">
      <w:start w:val="1"/>
      <w:numFmt w:val="lowerRoman"/>
      <w:lvlText w:val="%3."/>
      <w:lvlJc w:val="right"/>
      <w:pPr>
        <w:tabs>
          <w:tab w:val="num" w:pos="2160"/>
        </w:tabs>
        <w:ind w:left="2160" w:hanging="180"/>
      </w:pPr>
    </w:lvl>
    <w:lvl w:ilvl="3" w:tplc="67220A26" w:tentative="1">
      <w:start w:val="1"/>
      <w:numFmt w:val="decimal"/>
      <w:lvlText w:val="%4."/>
      <w:lvlJc w:val="left"/>
      <w:pPr>
        <w:tabs>
          <w:tab w:val="num" w:pos="2880"/>
        </w:tabs>
        <w:ind w:left="2880" w:hanging="360"/>
      </w:pPr>
    </w:lvl>
    <w:lvl w:ilvl="4" w:tplc="9B687424" w:tentative="1">
      <w:start w:val="1"/>
      <w:numFmt w:val="lowerLetter"/>
      <w:lvlText w:val="%5."/>
      <w:lvlJc w:val="left"/>
      <w:pPr>
        <w:tabs>
          <w:tab w:val="num" w:pos="3600"/>
        </w:tabs>
        <w:ind w:left="3600" w:hanging="360"/>
      </w:pPr>
    </w:lvl>
    <w:lvl w:ilvl="5" w:tplc="F8BE2C80" w:tentative="1">
      <w:start w:val="1"/>
      <w:numFmt w:val="lowerRoman"/>
      <w:lvlText w:val="%6."/>
      <w:lvlJc w:val="right"/>
      <w:pPr>
        <w:tabs>
          <w:tab w:val="num" w:pos="4320"/>
        </w:tabs>
        <w:ind w:left="4320" w:hanging="180"/>
      </w:pPr>
    </w:lvl>
    <w:lvl w:ilvl="6" w:tplc="79727D0A" w:tentative="1">
      <w:start w:val="1"/>
      <w:numFmt w:val="decimal"/>
      <w:lvlText w:val="%7."/>
      <w:lvlJc w:val="left"/>
      <w:pPr>
        <w:tabs>
          <w:tab w:val="num" w:pos="5040"/>
        </w:tabs>
        <w:ind w:left="5040" w:hanging="360"/>
      </w:pPr>
    </w:lvl>
    <w:lvl w:ilvl="7" w:tplc="853CF002" w:tentative="1">
      <w:start w:val="1"/>
      <w:numFmt w:val="lowerLetter"/>
      <w:lvlText w:val="%8."/>
      <w:lvlJc w:val="left"/>
      <w:pPr>
        <w:tabs>
          <w:tab w:val="num" w:pos="5760"/>
        </w:tabs>
        <w:ind w:left="5760" w:hanging="360"/>
      </w:pPr>
    </w:lvl>
    <w:lvl w:ilvl="8" w:tplc="31027674" w:tentative="1">
      <w:start w:val="1"/>
      <w:numFmt w:val="lowerRoman"/>
      <w:lvlText w:val="%9."/>
      <w:lvlJc w:val="right"/>
      <w:pPr>
        <w:tabs>
          <w:tab w:val="num" w:pos="6480"/>
        </w:tabs>
        <w:ind w:left="6480" w:hanging="180"/>
      </w:pPr>
    </w:lvl>
  </w:abstractNum>
  <w:abstractNum w:abstractNumId="18" w15:restartNumberingAfterBreak="0">
    <w:nsid w:val="322F6CD0"/>
    <w:multiLevelType w:val="singleLevel"/>
    <w:tmpl w:val="60808F64"/>
    <w:lvl w:ilvl="0">
      <w:start w:val="1"/>
      <w:numFmt w:val="decimal"/>
      <w:lvlText w:val="%1."/>
      <w:legacy w:legacy="1" w:legacySpace="120" w:legacyIndent="360"/>
      <w:lvlJc w:val="left"/>
      <w:pPr>
        <w:ind w:left="720" w:hanging="360"/>
      </w:pPr>
    </w:lvl>
  </w:abstractNum>
  <w:abstractNum w:abstractNumId="19" w15:restartNumberingAfterBreak="0">
    <w:nsid w:val="3391102A"/>
    <w:multiLevelType w:val="hybridMultilevel"/>
    <w:tmpl w:val="98905FD8"/>
    <w:lvl w:ilvl="0" w:tplc="024EA36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503683B"/>
    <w:multiLevelType w:val="hybridMultilevel"/>
    <w:tmpl w:val="6D60973E"/>
    <w:lvl w:ilvl="0" w:tplc="041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080"/>
        </w:tabs>
        <w:ind w:left="1080" w:hanging="360"/>
      </w:pPr>
      <w:rPr>
        <w:rFonts w:ascii="Symbol" w:hAnsi="Symbol"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375D2629"/>
    <w:multiLevelType w:val="hybridMultilevel"/>
    <w:tmpl w:val="7570C1EE"/>
    <w:lvl w:ilvl="0" w:tplc="F738AFE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3777029A"/>
    <w:multiLevelType w:val="hybridMultilevel"/>
    <w:tmpl w:val="FDDA41E8"/>
    <w:lvl w:ilvl="0" w:tplc="63AC446E">
      <w:start w:val="1"/>
      <w:numFmt w:val="bullet"/>
      <w:lvlText w:val=""/>
      <w:lvlJc w:val="left"/>
      <w:pPr>
        <w:tabs>
          <w:tab w:val="num" w:pos="1008"/>
        </w:tabs>
        <w:ind w:left="1008" w:hanging="432"/>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8250FC0"/>
    <w:multiLevelType w:val="hybridMultilevel"/>
    <w:tmpl w:val="F0D4A9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01246B4"/>
    <w:multiLevelType w:val="hybridMultilevel"/>
    <w:tmpl w:val="7164674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15:restartNumberingAfterBreak="0">
    <w:nsid w:val="42100FD2"/>
    <w:multiLevelType w:val="hybridMultilevel"/>
    <w:tmpl w:val="2B48B8E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F04743"/>
    <w:multiLevelType w:val="hybridMultilevel"/>
    <w:tmpl w:val="1C322488"/>
    <w:lvl w:ilvl="0" w:tplc="F60606F2">
      <w:start w:val="1"/>
      <w:numFmt w:val="decimal"/>
      <w:lvlText w:val="(%1)"/>
      <w:lvlJc w:val="left"/>
      <w:pPr>
        <w:tabs>
          <w:tab w:val="num" w:pos="432"/>
        </w:tabs>
        <w:ind w:left="432"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4A5F6D98"/>
    <w:multiLevelType w:val="hybridMultilevel"/>
    <w:tmpl w:val="BCCC7AE4"/>
    <w:lvl w:ilvl="0" w:tplc="2208ED96">
      <w:numFmt w:val="bullet"/>
      <w:lvlText w:val=""/>
      <w:lvlJc w:val="left"/>
      <w:pPr>
        <w:tabs>
          <w:tab w:val="num" w:pos="360"/>
        </w:tabs>
        <w:ind w:left="360" w:hanging="360"/>
      </w:pPr>
      <w:rPr>
        <w:rFonts w:ascii="Symbol" w:eastAsia="Times New Roman" w:hAnsi="Symbol" w:cs="Arial" w:hint="default"/>
      </w:rPr>
    </w:lvl>
    <w:lvl w:ilvl="1" w:tplc="04090001">
      <w:start w:val="1"/>
      <w:numFmt w:val="bullet"/>
      <w:lvlText w:val=""/>
      <w:lvlJc w:val="left"/>
      <w:pPr>
        <w:tabs>
          <w:tab w:val="num" w:pos="1080"/>
        </w:tabs>
        <w:ind w:left="1080" w:hanging="360"/>
      </w:pPr>
      <w:rPr>
        <w:rFonts w:ascii="Symbol" w:hAnsi="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512E0E0D"/>
    <w:multiLevelType w:val="hybridMultilevel"/>
    <w:tmpl w:val="5232C676"/>
    <w:lvl w:ilvl="0" w:tplc="BA1EAC9A">
      <w:start w:val="1"/>
      <w:numFmt w:val="decimal"/>
      <w:lvlText w:val="(%1)"/>
      <w:lvlJc w:val="left"/>
      <w:pPr>
        <w:tabs>
          <w:tab w:val="num" w:pos="432"/>
        </w:tabs>
        <w:ind w:left="432"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51B72467"/>
    <w:multiLevelType w:val="multilevel"/>
    <w:tmpl w:val="71646746"/>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0" w15:restartNumberingAfterBreak="0">
    <w:nsid w:val="51CC4B47"/>
    <w:multiLevelType w:val="hybridMultilevel"/>
    <w:tmpl w:val="E4DEDDA2"/>
    <w:lvl w:ilvl="0" w:tplc="250A4A18">
      <w:start w:val="1"/>
      <w:numFmt w:val="decimal"/>
      <w:lvlText w:val="%1)"/>
      <w:lvlJc w:val="left"/>
      <w:pPr>
        <w:tabs>
          <w:tab w:val="num" w:pos="720"/>
        </w:tabs>
        <w:ind w:left="720" w:hanging="360"/>
      </w:pPr>
      <w:rPr>
        <w:rFonts w:hint="default"/>
      </w:rPr>
    </w:lvl>
    <w:lvl w:ilvl="1" w:tplc="03E6CF54" w:tentative="1">
      <w:start w:val="1"/>
      <w:numFmt w:val="lowerLetter"/>
      <w:lvlText w:val="%2."/>
      <w:lvlJc w:val="left"/>
      <w:pPr>
        <w:tabs>
          <w:tab w:val="num" w:pos="1440"/>
        </w:tabs>
        <w:ind w:left="1440" w:hanging="360"/>
      </w:pPr>
    </w:lvl>
    <w:lvl w:ilvl="2" w:tplc="4D5E9DCA" w:tentative="1">
      <w:start w:val="1"/>
      <w:numFmt w:val="lowerRoman"/>
      <w:lvlText w:val="%3."/>
      <w:lvlJc w:val="right"/>
      <w:pPr>
        <w:tabs>
          <w:tab w:val="num" w:pos="2160"/>
        </w:tabs>
        <w:ind w:left="2160" w:hanging="180"/>
      </w:pPr>
    </w:lvl>
    <w:lvl w:ilvl="3" w:tplc="E2E28724" w:tentative="1">
      <w:start w:val="1"/>
      <w:numFmt w:val="decimal"/>
      <w:lvlText w:val="%4."/>
      <w:lvlJc w:val="left"/>
      <w:pPr>
        <w:tabs>
          <w:tab w:val="num" w:pos="2880"/>
        </w:tabs>
        <w:ind w:left="2880" w:hanging="360"/>
      </w:pPr>
    </w:lvl>
    <w:lvl w:ilvl="4" w:tplc="EC0ADFE8" w:tentative="1">
      <w:start w:val="1"/>
      <w:numFmt w:val="lowerLetter"/>
      <w:lvlText w:val="%5."/>
      <w:lvlJc w:val="left"/>
      <w:pPr>
        <w:tabs>
          <w:tab w:val="num" w:pos="3600"/>
        </w:tabs>
        <w:ind w:left="3600" w:hanging="360"/>
      </w:pPr>
    </w:lvl>
    <w:lvl w:ilvl="5" w:tplc="5FE8CCDC" w:tentative="1">
      <w:start w:val="1"/>
      <w:numFmt w:val="lowerRoman"/>
      <w:lvlText w:val="%6."/>
      <w:lvlJc w:val="right"/>
      <w:pPr>
        <w:tabs>
          <w:tab w:val="num" w:pos="4320"/>
        </w:tabs>
        <w:ind w:left="4320" w:hanging="180"/>
      </w:pPr>
    </w:lvl>
    <w:lvl w:ilvl="6" w:tplc="D3FA9D80" w:tentative="1">
      <w:start w:val="1"/>
      <w:numFmt w:val="decimal"/>
      <w:lvlText w:val="%7."/>
      <w:lvlJc w:val="left"/>
      <w:pPr>
        <w:tabs>
          <w:tab w:val="num" w:pos="5040"/>
        </w:tabs>
        <w:ind w:left="5040" w:hanging="360"/>
      </w:pPr>
    </w:lvl>
    <w:lvl w:ilvl="7" w:tplc="B70A9374" w:tentative="1">
      <w:start w:val="1"/>
      <w:numFmt w:val="lowerLetter"/>
      <w:lvlText w:val="%8."/>
      <w:lvlJc w:val="left"/>
      <w:pPr>
        <w:tabs>
          <w:tab w:val="num" w:pos="5760"/>
        </w:tabs>
        <w:ind w:left="5760" w:hanging="360"/>
      </w:pPr>
    </w:lvl>
    <w:lvl w:ilvl="8" w:tplc="6B7E43A8" w:tentative="1">
      <w:start w:val="1"/>
      <w:numFmt w:val="lowerRoman"/>
      <w:lvlText w:val="%9."/>
      <w:lvlJc w:val="right"/>
      <w:pPr>
        <w:tabs>
          <w:tab w:val="num" w:pos="6480"/>
        </w:tabs>
        <w:ind w:left="6480" w:hanging="180"/>
      </w:pPr>
    </w:lvl>
  </w:abstractNum>
  <w:abstractNum w:abstractNumId="31" w15:restartNumberingAfterBreak="0">
    <w:nsid w:val="57AF1AF4"/>
    <w:multiLevelType w:val="multilevel"/>
    <w:tmpl w:val="1B4A2804"/>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2" w15:restartNumberingAfterBreak="0">
    <w:nsid w:val="59E60D0C"/>
    <w:multiLevelType w:val="hybridMultilevel"/>
    <w:tmpl w:val="7696B62C"/>
    <w:lvl w:ilvl="0" w:tplc="A6C691E8">
      <w:start w:val="1"/>
      <w:numFmt w:val="decimal"/>
      <w:lvlText w:val="%1."/>
      <w:lvlJc w:val="left"/>
      <w:pPr>
        <w:tabs>
          <w:tab w:val="num" w:pos="450"/>
        </w:tabs>
        <w:ind w:left="450" w:hanging="360"/>
      </w:pPr>
      <w:rPr>
        <w:rFonts w:hint="default"/>
      </w:rPr>
    </w:lvl>
    <w:lvl w:ilvl="1" w:tplc="16D2E2FA">
      <w:numFmt w:val="none"/>
      <w:lvlText w:val=""/>
      <w:lvlJc w:val="left"/>
      <w:pPr>
        <w:tabs>
          <w:tab w:val="num" w:pos="360"/>
        </w:tabs>
      </w:pPr>
    </w:lvl>
    <w:lvl w:ilvl="2" w:tplc="5010DBBE">
      <w:numFmt w:val="none"/>
      <w:lvlText w:val=""/>
      <w:lvlJc w:val="left"/>
      <w:pPr>
        <w:tabs>
          <w:tab w:val="num" w:pos="360"/>
        </w:tabs>
      </w:pPr>
    </w:lvl>
    <w:lvl w:ilvl="3" w:tplc="97868A28">
      <w:numFmt w:val="none"/>
      <w:lvlText w:val=""/>
      <w:lvlJc w:val="left"/>
      <w:pPr>
        <w:tabs>
          <w:tab w:val="num" w:pos="360"/>
        </w:tabs>
      </w:pPr>
    </w:lvl>
    <w:lvl w:ilvl="4" w:tplc="89AE5190">
      <w:numFmt w:val="none"/>
      <w:lvlText w:val=""/>
      <w:lvlJc w:val="left"/>
      <w:pPr>
        <w:tabs>
          <w:tab w:val="num" w:pos="360"/>
        </w:tabs>
      </w:pPr>
    </w:lvl>
    <w:lvl w:ilvl="5" w:tplc="899E006A">
      <w:numFmt w:val="none"/>
      <w:lvlText w:val=""/>
      <w:lvlJc w:val="left"/>
      <w:pPr>
        <w:tabs>
          <w:tab w:val="num" w:pos="360"/>
        </w:tabs>
      </w:pPr>
    </w:lvl>
    <w:lvl w:ilvl="6" w:tplc="1F52DCB4">
      <w:numFmt w:val="none"/>
      <w:lvlText w:val=""/>
      <w:lvlJc w:val="left"/>
      <w:pPr>
        <w:tabs>
          <w:tab w:val="num" w:pos="360"/>
        </w:tabs>
      </w:pPr>
    </w:lvl>
    <w:lvl w:ilvl="7" w:tplc="90A6940C">
      <w:numFmt w:val="none"/>
      <w:lvlText w:val=""/>
      <w:lvlJc w:val="left"/>
      <w:pPr>
        <w:tabs>
          <w:tab w:val="num" w:pos="360"/>
        </w:tabs>
      </w:pPr>
    </w:lvl>
    <w:lvl w:ilvl="8" w:tplc="FD741004">
      <w:numFmt w:val="none"/>
      <w:lvlText w:val=""/>
      <w:lvlJc w:val="left"/>
      <w:pPr>
        <w:tabs>
          <w:tab w:val="num" w:pos="360"/>
        </w:tabs>
      </w:pPr>
    </w:lvl>
  </w:abstractNum>
  <w:abstractNum w:abstractNumId="33" w15:restartNumberingAfterBreak="0">
    <w:nsid w:val="60CA7E55"/>
    <w:multiLevelType w:val="hybridMultilevel"/>
    <w:tmpl w:val="0FFEDE56"/>
    <w:lvl w:ilvl="0" w:tplc="4036E320">
      <w:start w:val="1"/>
      <w:numFmt w:val="decimal"/>
      <w:lvlText w:val="%1)"/>
      <w:lvlJc w:val="left"/>
      <w:pPr>
        <w:tabs>
          <w:tab w:val="num" w:pos="720"/>
        </w:tabs>
        <w:ind w:left="720" w:hanging="360"/>
      </w:pPr>
      <w:rPr>
        <w:rFonts w:hint="default"/>
      </w:rPr>
    </w:lvl>
    <w:lvl w:ilvl="1" w:tplc="C812037E" w:tentative="1">
      <w:start w:val="1"/>
      <w:numFmt w:val="lowerLetter"/>
      <w:lvlText w:val="%2."/>
      <w:lvlJc w:val="left"/>
      <w:pPr>
        <w:tabs>
          <w:tab w:val="num" w:pos="1440"/>
        </w:tabs>
        <w:ind w:left="1440" w:hanging="360"/>
      </w:pPr>
    </w:lvl>
    <w:lvl w:ilvl="2" w:tplc="64404BEC" w:tentative="1">
      <w:start w:val="1"/>
      <w:numFmt w:val="lowerRoman"/>
      <w:lvlText w:val="%3."/>
      <w:lvlJc w:val="right"/>
      <w:pPr>
        <w:tabs>
          <w:tab w:val="num" w:pos="2160"/>
        </w:tabs>
        <w:ind w:left="2160" w:hanging="180"/>
      </w:pPr>
    </w:lvl>
    <w:lvl w:ilvl="3" w:tplc="350C5A16" w:tentative="1">
      <w:start w:val="1"/>
      <w:numFmt w:val="decimal"/>
      <w:lvlText w:val="%4."/>
      <w:lvlJc w:val="left"/>
      <w:pPr>
        <w:tabs>
          <w:tab w:val="num" w:pos="2880"/>
        </w:tabs>
        <w:ind w:left="2880" w:hanging="360"/>
      </w:pPr>
    </w:lvl>
    <w:lvl w:ilvl="4" w:tplc="6368F7E4" w:tentative="1">
      <w:start w:val="1"/>
      <w:numFmt w:val="lowerLetter"/>
      <w:lvlText w:val="%5."/>
      <w:lvlJc w:val="left"/>
      <w:pPr>
        <w:tabs>
          <w:tab w:val="num" w:pos="3600"/>
        </w:tabs>
        <w:ind w:left="3600" w:hanging="360"/>
      </w:pPr>
    </w:lvl>
    <w:lvl w:ilvl="5" w:tplc="92462C92" w:tentative="1">
      <w:start w:val="1"/>
      <w:numFmt w:val="lowerRoman"/>
      <w:lvlText w:val="%6."/>
      <w:lvlJc w:val="right"/>
      <w:pPr>
        <w:tabs>
          <w:tab w:val="num" w:pos="4320"/>
        </w:tabs>
        <w:ind w:left="4320" w:hanging="180"/>
      </w:pPr>
    </w:lvl>
    <w:lvl w:ilvl="6" w:tplc="256AB9F6" w:tentative="1">
      <w:start w:val="1"/>
      <w:numFmt w:val="decimal"/>
      <w:lvlText w:val="%7."/>
      <w:lvlJc w:val="left"/>
      <w:pPr>
        <w:tabs>
          <w:tab w:val="num" w:pos="5040"/>
        </w:tabs>
        <w:ind w:left="5040" w:hanging="360"/>
      </w:pPr>
    </w:lvl>
    <w:lvl w:ilvl="7" w:tplc="98CA1CA8" w:tentative="1">
      <w:start w:val="1"/>
      <w:numFmt w:val="lowerLetter"/>
      <w:lvlText w:val="%8."/>
      <w:lvlJc w:val="left"/>
      <w:pPr>
        <w:tabs>
          <w:tab w:val="num" w:pos="5760"/>
        </w:tabs>
        <w:ind w:left="5760" w:hanging="360"/>
      </w:pPr>
    </w:lvl>
    <w:lvl w:ilvl="8" w:tplc="C212DEC2" w:tentative="1">
      <w:start w:val="1"/>
      <w:numFmt w:val="lowerRoman"/>
      <w:lvlText w:val="%9."/>
      <w:lvlJc w:val="right"/>
      <w:pPr>
        <w:tabs>
          <w:tab w:val="num" w:pos="6480"/>
        </w:tabs>
        <w:ind w:left="6480" w:hanging="180"/>
      </w:pPr>
    </w:lvl>
  </w:abstractNum>
  <w:abstractNum w:abstractNumId="34" w15:restartNumberingAfterBreak="0">
    <w:nsid w:val="66466880"/>
    <w:multiLevelType w:val="hybridMultilevel"/>
    <w:tmpl w:val="A7E80B4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5" w15:restartNumberingAfterBreak="0">
    <w:nsid w:val="6B170EEF"/>
    <w:multiLevelType w:val="hybridMultilevel"/>
    <w:tmpl w:val="1CB26382"/>
    <w:lvl w:ilvl="0" w:tplc="63AC446E">
      <w:start w:val="1"/>
      <w:numFmt w:val="bullet"/>
      <w:lvlText w:val=""/>
      <w:lvlJc w:val="left"/>
      <w:pPr>
        <w:tabs>
          <w:tab w:val="num" w:pos="432"/>
        </w:tabs>
        <w:ind w:left="432" w:hanging="432"/>
      </w:pPr>
      <w:rPr>
        <w:rFonts w:ascii="Symbol" w:hAnsi="Symbol" w:hint="default"/>
      </w:rPr>
    </w:lvl>
    <w:lvl w:ilvl="1" w:tplc="04090003" w:tentative="1">
      <w:start w:val="1"/>
      <w:numFmt w:val="bullet"/>
      <w:lvlText w:val="o"/>
      <w:lvlJc w:val="left"/>
      <w:pPr>
        <w:tabs>
          <w:tab w:val="num" w:pos="864"/>
        </w:tabs>
        <w:ind w:left="864" w:hanging="360"/>
      </w:pPr>
      <w:rPr>
        <w:rFonts w:ascii="Courier New" w:hAnsi="Courier New" w:cs="Courier New" w:hint="default"/>
      </w:rPr>
    </w:lvl>
    <w:lvl w:ilvl="2" w:tplc="04090005" w:tentative="1">
      <w:start w:val="1"/>
      <w:numFmt w:val="bullet"/>
      <w:lvlText w:val=""/>
      <w:lvlJc w:val="left"/>
      <w:pPr>
        <w:tabs>
          <w:tab w:val="num" w:pos="1584"/>
        </w:tabs>
        <w:ind w:left="1584" w:hanging="360"/>
      </w:pPr>
      <w:rPr>
        <w:rFonts w:ascii="Wingdings" w:hAnsi="Wingdings" w:hint="default"/>
      </w:rPr>
    </w:lvl>
    <w:lvl w:ilvl="3" w:tplc="04090001" w:tentative="1">
      <w:start w:val="1"/>
      <w:numFmt w:val="bullet"/>
      <w:lvlText w:val=""/>
      <w:lvlJc w:val="left"/>
      <w:pPr>
        <w:tabs>
          <w:tab w:val="num" w:pos="2304"/>
        </w:tabs>
        <w:ind w:left="2304" w:hanging="360"/>
      </w:pPr>
      <w:rPr>
        <w:rFonts w:ascii="Symbol" w:hAnsi="Symbol" w:hint="default"/>
      </w:rPr>
    </w:lvl>
    <w:lvl w:ilvl="4" w:tplc="04090003" w:tentative="1">
      <w:start w:val="1"/>
      <w:numFmt w:val="bullet"/>
      <w:lvlText w:val="o"/>
      <w:lvlJc w:val="left"/>
      <w:pPr>
        <w:tabs>
          <w:tab w:val="num" w:pos="3024"/>
        </w:tabs>
        <w:ind w:left="3024" w:hanging="360"/>
      </w:pPr>
      <w:rPr>
        <w:rFonts w:ascii="Courier New" w:hAnsi="Courier New" w:cs="Courier New" w:hint="default"/>
      </w:rPr>
    </w:lvl>
    <w:lvl w:ilvl="5" w:tplc="04090005" w:tentative="1">
      <w:start w:val="1"/>
      <w:numFmt w:val="bullet"/>
      <w:lvlText w:val=""/>
      <w:lvlJc w:val="left"/>
      <w:pPr>
        <w:tabs>
          <w:tab w:val="num" w:pos="3744"/>
        </w:tabs>
        <w:ind w:left="3744" w:hanging="360"/>
      </w:pPr>
      <w:rPr>
        <w:rFonts w:ascii="Wingdings" w:hAnsi="Wingdings" w:hint="default"/>
      </w:rPr>
    </w:lvl>
    <w:lvl w:ilvl="6" w:tplc="04090001" w:tentative="1">
      <w:start w:val="1"/>
      <w:numFmt w:val="bullet"/>
      <w:lvlText w:val=""/>
      <w:lvlJc w:val="left"/>
      <w:pPr>
        <w:tabs>
          <w:tab w:val="num" w:pos="4464"/>
        </w:tabs>
        <w:ind w:left="4464" w:hanging="360"/>
      </w:pPr>
      <w:rPr>
        <w:rFonts w:ascii="Symbol" w:hAnsi="Symbol" w:hint="default"/>
      </w:rPr>
    </w:lvl>
    <w:lvl w:ilvl="7" w:tplc="04090003" w:tentative="1">
      <w:start w:val="1"/>
      <w:numFmt w:val="bullet"/>
      <w:lvlText w:val="o"/>
      <w:lvlJc w:val="left"/>
      <w:pPr>
        <w:tabs>
          <w:tab w:val="num" w:pos="5184"/>
        </w:tabs>
        <w:ind w:left="5184" w:hanging="360"/>
      </w:pPr>
      <w:rPr>
        <w:rFonts w:ascii="Courier New" w:hAnsi="Courier New" w:cs="Courier New" w:hint="default"/>
      </w:rPr>
    </w:lvl>
    <w:lvl w:ilvl="8" w:tplc="04090005" w:tentative="1">
      <w:start w:val="1"/>
      <w:numFmt w:val="bullet"/>
      <w:lvlText w:val=""/>
      <w:lvlJc w:val="left"/>
      <w:pPr>
        <w:tabs>
          <w:tab w:val="num" w:pos="5904"/>
        </w:tabs>
        <w:ind w:left="5904" w:hanging="360"/>
      </w:pPr>
      <w:rPr>
        <w:rFonts w:ascii="Wingdings" w:hAnsi="Wingdings" w:hint="default"/>
      </w:rPr>
    </w:lvl>
  </w:abstractNum>
  <w:abstractNum w:abstractNumId="36" w15:restartNumberingAfterBreak="0">
    <w:nsid w:val="6EA92448"/>
    <w:multiLevelType w:val="hybridMultilevel"/>
    <w:tmpl w:val="2140F7EC"/>
    <w:lvl w:ilvl="0" w:tplc="63AC446E">
      <w:start w:val="1"/>
      <w:numFmt w:val="bullet"/>
      <w:lvlText w:val=""/>
      <w:lvlJc w:val="left"/>
      <w:pPr>
        <w:tabs>
          <w:tab w:val="num" w:pos="1008"/>
        </w:tabs>
        <w:ind w:left="1008" w:hanging="432"/>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0C3356F"/>
    <w:multiLevelType w:val="hybridMultilevel"/>
    <w:tmpl w:val="664025F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8" w15:restartNumberingAfterBreak="0">
    <w:nsid w:val="77DF7406"/>
    <w:multiLevelType w:val="multilevel"/>
    <w:tmpl w:val="98905FD8"/>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15:restartNumberingAfterBreak="0">
    <w:nsid w:val="7B402869"/>
    <w:multiLevelType w:val="multilevel"/>
    <w:tmpl w:val="EC54DA02"/>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0" w15:restartNumberingAfterBreak="0">
    <w:nsid w:val="7BC03FE9"/>
    <w:multiLevelType w:val="hybridMultilevel"/>
    <w:tmpl w:val="EE5863D6"/>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30"/>
  </w:num>
  <w:num w:numId="2">
    <w:abstractNumId w:val="33"/>
  </w:num>
  <w:num w:numId="3">
    <w:abstractNumId w:val="10"/>
  </w:num>
  <w:num w:numId="4">
    <w:abstractNumId w:val="17"/>
  </w:num>
  <w:num w:numId="5">
    <w:abstractNumId w:val="16"/>
  </w:num>
  <w:num w:numId="6">
    <w:abstractNumId w:val="22"/>
  </w:num>
  <w:num w:numId="7">
    <w:abstractNumId w:val="32"/>
  </w:num>
  <w:num w:numId="8">
    <w:abstractNumId w:val="39"/>
  </w:num>
  <w:num w:numId="9">
    <w:abstractNumId w:val="18"/>
  </w:num>
  <w:num w:numId="10">
    <w:abstractNumId w:val="36"/>
  </w:num>
  <w:num w:numId="11">
    <w:abstractNumId w:val="35"/>
  </w:num>
  <w:num w:numId="12">
    <w:abstractNumId w:val="12"/>
  </w:num>
  <w:num w:numId="13">
    <w:abstractNumId w:val="11"/>
  </w:num>
  <w:num w:numId="14">
    <w:abstractNumId w:val="20"/>
  </w:num>
  <w:num w:numId="15">
    <w:abstractNumId w:val="34"/>
  </w:num>
  <w:num w:numId="16">
    <w:abstractNumId w:val="40"/>
  </w:num>
  <w:num w:numId="17">
    <w:abstractNumId w:val="25"/>
  </w:num>
  <w:num w:numId="18">
    <w:abstractNumId w:val="24"/>
  </w:num>
  <w:num w:numId="19">
    <w:abstractNumId w:val="15"/>
  </w:num>
  <w:num w:numId="20">
    <w:abstractNumId w:val="29"/>
  </w:num>
  <w:num w:numId="21">
    <w:abstractNumId w:val="19"/>
  </w:num>
  <w:num w:numId="22">
    <w:abstractNumId w:val="31"/>
  </w:num>
  <w:num w:numId="23">
    <w:abstractNumId w:val="21"/>
  </w:num>
  <w:num w:numId="24">
    <w:abstractNumId w:val="38"/>
  </w:num>
  <w:num w:numId="25">
    <w:abstractNumId w:val="26"/>
  </w:num>
  <w:num w:numId="26">
    <w:abstractNumId w:val="14"/>
  </w:num>
  <w:num w:numId="27">
    <w:abstractNumId w:val="28"/>
  </w:num>
  <w:num w:numId="28">
    <w:abstractNumId w:val="37"/>
  </w:num>
  <w:num w:numId="29">
    <w:abstractNumId w:val="23"/>
  </w:num>
  <w:num w:numId="30">
    <w:abstractNumId w:val="27"/>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gor P">
    <w15:presenceInfo w15:providerId="Windows Live" w15:userId="7737d41aee939181"/>
  </w15:person>
  <w15:person w15:author="Alan McNaught">
    <w15:presenceInfo w15:providerId="Windows Live" w15:userId="6c58fc93be8e2d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hideSpellingErrors/>
  <w:hideGrammaticalErrors/>
  <w:activeWritingStyle w:appName="MSWord" w:lang="en-US" w:vendorID="64" w:dllVersion="131078" w:nlCheck="1" w:checkStyle="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56C7"/>
    <w:rsid w:val="00002908"/>
    <w:rsid w:val="00005E18"/>
    <w:rsid w:val="00006BB0"/>
    <w:rsid w:val="00006CFF"/>
    <w:rsid w:val="00006D3C"/>
    <w:rsid w:val="00017F04"/>
    <w:rsid w:val="00022002"/>
    <w:rsid w:val="000220AD"/>
    <w:rsid w:val="00022186"/>
    <w:rsid w:val="00036CA5"/>
    <w:rsid w:val="0004140E"/>
    <w:rsid w:val="00046455"/>
    <w:rsid w:val="000538B8"/>
    <w:rsid w:val="000774B9"/>
    <w:rsid w:val="00080DC5"/>
    <w:rsid w:val="0008169E"/>
    <w:rsid w:val="00085EFE"/>
    <w:rsid w:val="0009027A"/>
    <w:rsid w:val="000930E3"/>
    <w:rsid w:val="00093FA2"/>
    <w:rsid w:val="000979CB"/>
    <w:rsid w:val="000A537A"/>
    <w:rsid w:val="000A787B"/>
    <w:rsid w:val="000B2B68"/>
    <w:rsid w:val="000B2DE4"/>
    <w:rsid w:val="000B65C7"/>
    <w:rsid w:val="000B66E7"/>
    <w:rsid w:val="000C4D8D"/>
    <w:rsid w:val="000C5969"/>
    <w:rsid w:val="000C68F3"/>
    <w:rsid w:val="000C70CC"/>
    <w:rsid w:val="000E18D7"/>
    <w:rsid w:val="000E43FB"/>
    <w:rsid w:val="00107286"/>
    <w:rsid w:val="001172E5"/>
    <w:rsid w:val="00121600"/>
    <w:rsid w:val="00121C0F"/>
    <w:rsid w:val="0012213B"/>
    <w:rsid w:val="00123DEC"/>
    <w:rsid w:val="00125C75"/>
    <w:rsid w:val="00126E3B"/>
    <w:rsid w:val="00131687"/>
    <w:rsid w:val="001317C7"/>
    <w:rsid w:val="00140696"/>
    <w:rsid w:val="001426EE"/>
    <w:rsid w:val="001434B1"/>
    <w:rsid w:val="00143507"/>
    <w:rsid w:val="00151F0E"/>
    <w:rsid w:val="00153F6E"/>
    <w:rsid w:val="00160F50"/>
    <w:rsid w:val="001700DE"/>
    <w:rsid w:val="001722BA"/>
    <w:rsid w:val="0017335E"/>
    <w:rsid w:val="00183D57"/>
    <w:rsid w:val="001858DC"/>
    <w:rsid w:val="00186FA2"/>
    <w:rsid w:val="001C274D"/>
    <w:rsid w:val="001C5155"/>
    <w:rsid w:val="001D1563"/>
    <w:rsid w:val="001E089E"/>
    <w:rsid w:val="001E2943"/>
    <w:rsid w:val="001F4055"/>
    <w:rsid w:val="001F419E"/>
    <w:rsid w:val="001F62ED"/>
    <w:rsid w:val="0020516C"/>
    <w:rsid w:val="00205CFF"/>
    <w:rsid w:val="0020612D"/>
    <w:rsid w:val="00206DF9"/>
    <w:rsid w:val="00214CC1"/>
    <w:rsid w:val="00215000"/>
    <w:rsid w:val="002156A7"/>
    <w:rsid w:val="00216973"/>
    <w:rsid w:val="002170C1"/>
    <w:rsid w:val="0022776F"/>
    <w:rsid w:val="0023081A"/>
    <w:rsid w:val="00241DEE"/>
    <w:rsid w:val="002420D7"/>
    <w:rsid w:val="00246359"/>
    <w:rsid w:val="002467E5"/>
    <w:rsid w:val="00246A2F"/>
    <w:rsid w:val="00250520"/>
    <w:rsid w:val="00252CF7"/>
    <w:rsid w:val="00254E87"/>
    <w:rsid w:val="00261BE2"/>
    <w:rsid w:val="002677AF"/>
    <w:rsid w:val="00272725"/>
    <w:rsid w:val="00283671"/>
    <w:rsid w:val="00284C46"/>
    <w:rsid w:val="00286105"/>
    <w:rsid w:val="002867CF"/>
    <w:rsid w:val="0029024A"/>
    <w:rsid w:val="0029112C"/>
    <w:rsid w:val="00293B75"/>
    <w:rsid w:val="002A2630"/>
    <w:rsid w:val="002A386B"/>
    <w:rsid w:val="002A3BFB"/>
    <w:rsid w:val="002A4CC8"/>
    <w:rsid w:val="002B4DD0"/>
    <w:rsid w:val="002D46A1"/>
    <w:rsid w:val="002D78EC"/>
    <w:rsid w:val="002D7D6A"/>
    <w:rsid w:val="002E0448"/>
    <w:rsid w:val="002F0B7E"/>
    <w:rsid w:val="002F1B88"/>
    <w:rsid w:val="002F4D01"/>
    <w:rsid w:val="00304403"/>
    <w:rsid w:val="00305A40"/>
    <w:rsid w:val="00307E94"/>
    <w:rsid w:val="003101CE"/>
    <w:rsid w:val="00315A6F"/>
    <w:rsid w:val="003339A4"/>
    <w:rsid w:val="00334F06"/>
    <w:rsid w:val="003444A0"/>
    <w:rsid w:val="00345841"/>
    <w:rsid w:val="00356293"/>
    <w:rsid w:val="003573F2"/>
    <w:rsid w:val="00362062"/>
    <w:rsid w:val="003655E9"/>
    <w:rsid w:val="00374924"/>
    <w:rsid w:val="0037789E"/>
    <w:rsid w:val="00380972"/>
    <w:rsid w:val="00383AD0"/>
    <w:rsid w:val="00393C7F"/>
    <w:rsid w:val="003A230A"/>
    <w:rsid w:val="003A451B"/>
    <w:rsid w:val="003A783D"/>
    <w:rsid w:val="003B2712"/>
    <w:rsid w:val="003C6BF5"/>
    <w:rsid w:val="003C6ED7"/>
    <w:rsid w:val="003C7B47"/>
    <w:rsid w:val="003D1E97"/>
    <w:rsid w:val="003E414A"/>
    <w:rsid w:val="003E4BFD"/>
    <w:rsid w:val="003F4A27"/>
    <w:rsid w:val="003F590B"/>
    <w:rsid w:val="00403587"/>
    <w:rsid w:val="004064D2"/>
    <w:rsid w:val="00410220"/>
    <w:rsid w:val="004171F8"/>
    <w:rsid w:val="004209E0"/>
    <w:rsid w:val="004255F2"/>
    <w:rsid w:val="00427A59"/>
    <w:rsid w:val="0044235C"/>
    <w:rsid w:val="004435FA"/>
    <w:rsid w:val="00446DCB"/>
    <w:rsid w:val="004530D9"/>
    <w:rsid w:val="0045371F"/>
    <w:rsid w:val="0045430E"/>
    <w:rsid w:val="004614F3"/>
    <w:rsid w:val="0046586B"/>
    <w:rsid w:val="004729DE"/>
    <w:rsid w:val="004735E0"/>
    <w:rsid w:val="0047380E"/>
    <w:rsid w:val="00475894"/>
    <w:rsid w:val="00476A06"/>
    <w:rsid w:val="004807C6"/>
    <w:rsid w:val="004818D4"/>
    <w:rsid w:val="00481AA2"/>
    <w:rsid w:val="00482620"/>
    <w:rsid w:val="00483A40"/>
    <w:rsid w:val="00490EF6"/>
    <w:rsid w:val="004918CE"/>
    <w:rsid w:val="00491D99"/>
    <w:rsid w:val="004954F2"/>
    <w:rsid w:val="004A1BCE"/>
    <w:rsid w:val="004B2FDC"/>
    <w:rsid w:val="004B45DD"/>
    <w:rsid w:val="004C1120"/>
    <w:rsid w:val="004C254E"/>
    <w:rsid w:val="004C2CB0"/>
    <w:rsid w:val="004D26DF"/>
    <w:rsid w:val="004D376E"/>
    <w:rsid w:val="004D4D8C"/>
    <w:rsid w:val="004D4DEA"/>
    <w:rsid w:val="004E483F"/>
    <w:rsid w:val="004E582A"/>
    <w:rsid w:val="004F2C23"/>
    <w:rsid w:val="004F415E"/>
    <w:rsid w:val="004F58A9"/>
    <w:rsid w:val="0050031D"/>
    <w:rsid w:val="00502DEC"/>
    <w:rsid w:val="0050471E"/>
    <w:rsid w:val="00506864"/>
    <w:rsid w:val="00511C93"/>
    <w:rsid w:val="005131B6"/>
    <w:rsid w:val="00514487"/>
    <w:rsid w:val="0052195D"/>
    <w:rsid w:val="0052314C"/>
    <w:rsid w:val="005232FA"/>
    <w:rsid w:val="00523DE7"/>
    <w:rsid w:val="005334A8"/>
    <w:rsid w:val="00543175"/>
    <w:rsid w:val="00547BEF"/>
    <w:rsid w:val="00552C8B"/>
    <w:rsid w:val="00553F2C"/>
    <w:rsid w:val="00564878"/>
    <w:rsid w:val="00566B41"/>
    <w:rsid w:val="005672BF"/>
    <w:rsid w:val="00572189"/>
    <w:rsid w:val="00573686"/>
    <w:rsid w:val="005748BD"/>
    <w:rsid w:val="00577558"/>
    <w:rsid w:val="0059232A"/>
    <w:rsid w:val="005942A7"/>
    <w:rsid w:val="005A476E"/>
    <w:rsid w:val="005B0EEE"/>
    <w:rsid w:val="005B2007"/>
    <w:rsid w:val="005B2E2F"/>
    <w:rsid w:val="005B49D3"/>
    <w:rsid w:val="005C3595"/>
    <w:rsid w:val="005D61A6"/>
    <w:rsid w:val="005D7C0A"/>
    <w:rsid w:val="005E6AA4"/>
    <w:rsid w:val="005E6E1B"/>
    <w:rsid w:val="005F1F9E"/>
    <w:rsid w:val="005F2115"/>
    <w:rsid w:val="005F2F13"/>
    <w:rsid w:val="00614278"/>
    <w:rsid w:val="00623A83"/>
    <w:rsid w:val="00631AC7"/>
    <w:rsid w:val="006326CA"/>
    <w:rsid w:val="00634E28"/>
    <w:rsid w:val="0064117A"/>
    <w:rsid w:val="006537A3"/>
    <w:rsid w:val="00657AFC"/>
    <w:rsid w:val="00657C53"/>
    <w:rsid w:val="006635A3"/>
    <w:rsid w:val="006665EA"/>
    <w:rsid w:val="00666F01"/>
    <w:rsid w:val="00671293"/>
    <w:rsid w:val="00671768"/>
    <w:rsid w:val="0067321D"/>
    <w:rsid w:val="0067367F"/>
    <w:rsid w:val="00676B7E"/>
    <w:rsid w:val="006912AD"/>
    <w:rsid w:val="00691F49"/>
    <w:rsid w:val="006938EF"/>
    <w:rsid w:val="006939AD"/>
    <w:rsid w:val="00696874"/>
    <w:rsid w:val="00696B9A"/>
    <w:rsid w:val="006A0E56"/>
    <w:rsid w:val="006D58AD"/>
    <w:rsid w:val="006E0822"/>
    <w:rsid w:val="006E2381"/>
    <w:rsid w:val="0070317F"/>
    <w:rsid w:val="00703633"/>
    <w:rsid w:val="0071103C"/>
    <w:rsid w:val="00716AD3"/>
    <w:rsid w:val="00723629"/>
    <w:rsid w:val="0072738A"/>
    <w:rsid w:val="00727992"/>
    <w:rsid w:val="00730416"/>
    <w:rsid w:val="0073149F"/>
    <w:rsid w:val="00731A83"/>
    <w:rsid w:val="00742327"/>
    <w:rsid w:val="0075445C"/>
    <w:rsid w:val="0075716E"/>
    <w:rsid w:val="0076496E"/>
    <w:rsid w:val="00766418"/>
    <w:rsid w:val="007666F2"/>
    <w:rsid w:val="00770BE9"/>
    <w:rsid w:val="00775EC1"/>
    <w:rsid w:val="007810DB"/>
    <w:rsid w:val="00781151"/>
    <w:rsid w:val="00787BDC"/>
    <w:rsid w:val="007900A6"/>
    <w:rsid w:val="007913D1"/>
    <w:rsid w:val="007A0868"/>
    <w:rsid w:val="007A09D9"/>
    <w:rsid w:val="007A13EB"/>
    <w:rsid w:val="007A559A"/>
    <w:rsid w:val="007A5AF5"/>
    <w:rsid w:val="007A739C"/>
    <w:rsid w:val="007A7EA0"/>
    <w:rsid w:val="007B0563"/>
    <w:rsid w:val="007B1430"/>
    <w:rsid w:val="007B31DF"/>
    <w:rsid w:val="007B452F"/>
    <w:rsid w:val="007C39AD"/>
    <w:rsid w:val="007C7396"/>
    <w:rsid w:val="007D04E5"/>
    <w:rsid w:val="007D1DC9"/>
    <w:rsid w:val="007E6D02"/>
    <w:rsid w:val="007F0BAE"/>
    <w:rsid w:val="007F176F"/>
    <w:rsid w:val="007F3674"/>
    <w:rsid w:val="007F5EBD"/>
    <w:rsid w:val="00800402"/>
    <w:rsid w:val="008013E8"/>
    <w:rsid w:val="00804531"/>
    <w:rsid w:val="00805301"/>
    <w:rsid w:val="008075EF"/>
    <w:rsid w:val="00810DCF"/>
    <w:rsid w:val="00813B44"/>
    <w:rsid w:val="00817F49"/>
    <w:rsid w:val="008303F3"/>
    <w:rsid w:val="00843756"/>
    <w:rsid w:val="00844490"/>
    <w:rsid w:val="0086005C"/>
    <w:rsid w:val="008611D6"/>
    <w:rsid w:val="008668EC"/>
    <w:rsid w:val="008726CE"/>
    <w:rsid w:val="00883023"/>
    <w:rsid w:val="0088740C"/>
    <w:rsid w:val="00896E44"/>
    <w:rsid w:val="00897F88"/>
    <w:rsid w:val="008A18F2"/>
    <w:rsid w:val="008A61AB"/>
    <w:rsid w:val="008A6343"/>
    <w:rsid w:val="008B281A"/>
    <w:rsid w:val="008B3448"/>
    <w:rsid w:val="008B59A1"/>
    <w:rsid w:val="008B5B5E"/>
    <w:rsid w:val="008C42EB"/>
    <w:rsid w:val="008C59AE"/>
    <w:rsid w:val="008D074A"/>
    <w:rsid w:val="008D2153"/>
    <w:rsid w:val="008D458D"/>
    <w:rsid w:val="008D6792"/>
    <w:rsid w:val="008E41A9"/>
    <w:rsid w:val="008E53C7"/>
    <w:rsid w:val="008E54A8"/>
    <w:rsid w:val="008E5C9B"/>
    <w:rsid w:val="008E760E"/>
    <w:rsid w:val="008F40D5"/>
    <w:rsid w:val="008F70D1"/>
    <w:rsid w:val="009078CF"/>
    <w:rsid w:val="00910970"/>
    <w:rsid w:val="0091548D"/>
    <w:rsid w:val="009303F5"/>
    <w:rsid w:val="0093225A"/>
    <w:rsid w:val="00933D20"/>
    <w:rsid w:val="0093541D"/>
    <w:rsid w:val="00943615"/>
    <w:rsid w:val="00943D40"/>
    <w:rsid w:val="00946F92"/>
    <w:rsid w:val="00952B26"/>
    <w:rsid w:val="00960D1D"/>
    <w:rsid w:val="00972190"/>
    <w:rsid w:val="00976B77"/>
    <w:rsid w:val="00977F88"/>
    <w:rsid w:val="00985519"/>
    <w:rsid w:val="0099171B"/>
    <w:rsid w:val="009961B7"/>
    <w:rsid w:val="009979F8"/>
    <w:rsid w:val="009A0102"/>
    <w:rsid w:val="009A2390"/>
    <w:rsid w:val="009A571F"/>
    <w:rsid w:val="009B31E8"/>
    <w:rsid w:val="009B4441"/>
    <w:rsid w:val="009C1655"/>
    <w:rsid w:val="009C3BF4"/>
    <w:rsid w:val="009C71A4"/>
    <w:rsid w:val="009C79B9"/>
    <w:rsid w:val="009D6D7D"/>
    <w:rsid w:val="009E3B49"/>
    <w:rsid w:val="009E5C47"/>
    <w:rsid w:val="009E65DE"/>
    <w:rsid w:val="009F4B51"/>
    <w:rsid w:val="009F5804"/>
    <w:rsid w:val="009F6578"/>
    <w:rsid w:val="00A06C36"/>
    <w:rsid w:val="00A12777"/>
    <w:rsid w:val="00A12CF3"/>
    <w:rsid w:val="00A30F60"/>
    <w:rsid w:val="00A35258"/>
    <w:rsid w:val="00A4002D"/>
    <w:rsid w:val="00A43D4F"/>
    <w:rsid w:val="00A4583F"/>
    <w:rsid w:val="00A47C9B"/>
    <w:rsid w:val="00A50343"/>
    <w:rsid w:val="00A550C6"/>
    <w:rsid w:val="00A559EE"/>
    <w:rsid w:val="00A560FC"/>
    <w:rsid w:val="00A637D1"/>
    <w:rsid w:val="00A65725"/>
    <w:rsid w:val="00A73418"/>
    <w:rsid w:val="00A804A9"/>
    <w:rsid w:val="00A818BE"/>
    <w:rsid w:val="00A87F22"/>
    <w:rsid w:val="00A9722C"/>
    <w:rsid w:val="00AA30A0"/>
    <w:rsid w:val="00AA7695"/>
    <w:rsid w:val="00AB0E70"/>
    <w:rsid w:val="00AB2978"/>
    <w:rsid w:val="00AB7776"/>
    <w:rsid w:val="00AD54F5"/>
    <w:rsid w:val="00AD578C"/>
    <w:rsid w:val="00AD644E"/>
    <w:rsid w:val="00AE40CA"/>
    <w:rsid w:val="00AE4D0C"/>
    <w:rsid w:val="00AF3C87"/>
    <w:rsid w:val="00AF53D3"/>
    <w:rsid w:val="00AF5849"/>
    <w:rsid w:val="00AF7895"/>
    <w:rsid w:val="00B07EF2"/>
    <w:rsid w:val="00B1202B"/>
    <w:rsid w:val="00B14CD8"/>
    <w:rsid w:val="00B205EC"/>
    <w:rsid w:val="00B20BD5"/>
    <w:rsid w:val="00B252FB"/>
    <w:rsid w:val="00B2671A"/>
    <w:rsid w:val="00B2704D"/>
    <w:rsid w:val="00B312D2"/>
    <w:rsid w:val="00B33A9B"/>
    <w:rsid w:val="00B362A8"/>
    <w:rsid w:val="00B44715"/>
    <w:rsid w:val="00B464E8"/>
    <w:rsid w:val="00B47634"/>
    <w:rsid w:val="00B50C48"/>
    <w:rsid w:val="00B53179"/>
    <w:rsid w:val="00B55D12"/>
    <w:rsid w:val="00B61235"/>
    <w:rsid w:val="00B65132"/>
    <w:rsid w:val="00B655F6"/>
    <w:rsid w:val="00B70B90"/>
    <w:rsid w:val="00B71232"/>
    <w:rsid w:val="00B72A2E"/>
    <w:rsid w:val="00B779AB"/>
    <w:rsid w:val="00B928C5"/>
    <w:rsid w:val="00B93FB5"/>
    <w:rsid w:val="00B94E6F"/>
    <w:rsid w:val="00B96D84"/>
    <w:rsid w:val="00BA2EFB"/>
    <w:rsid w:val="00BA3991"/>
    <w:rsid w:val="00BB3CC7"/>
    <w:rsid w:val="00BC079F"/>
    <w:rsid w:val="00BC2123"/>
    <w:rsid w:val="00BC2606"/>
    <w:rsid w:val="00BC2DB3"/>
    <w:rsid w:val="00BC37BE"/>
    <w:rsid w:val="00BE46BA"/>
    <w:rsid w:val="00BE47CF"/>
    <w:rsid w:val="00BF27A0"/>
    <w:rsid w:val="00BF33B9"/>
    <w:rsid w:val="00BF4C18"/>
    <w:rsid w:val="00BF574F"/>
    <w:rsid w:val="00C01F15"/>
    <w:rsid w:val="00C0349F"/>
    <w:rsid w:val="00C170AA"/>
    <w:rsid w:val="00C170B9"/>
    <w:rsid w:val="00C17863"/>
    <w:rsid w:val="00C21587"/>
    <w:rsid w:val="00C26B49"/>
    <w:rsid w:val="00C310D9"/>
    <w:rsid w:val="00C5644F"/>
    <w:rsid w:val="00C62745"/>
    <w:rsid w:val="00C672CE"/>
    <w:rsid w:val="00C678B5"/>
    <w:rsid w:val="00C70307"/>
    <w:rsid w:val="00C728C5"/>
    <w:rsid w:val="00C760DB"/>
    <w:rsid w:val="00C7692C"/>
    <w:rsid w:val="00C8197B"/>
    <w:rsid w:val="00C83CFD"/>
    <w:rsid w:val="00C86EDE"/>
    <w:rsid w:val="00C87BED"/>
    <w:rsid w:val="00C9072C"/>
    <w:rsid w:val="00C91E14"/>
    <w:rsid w:val="00C956C7"/>
    <w:rsid w:val="00C96504"/>
    <w:rsid w:val="00CA3029"/>
    <w:rsid w:val="00CA737C"/>
    <w:rsid w:val="00CB0277"/>
    <w:rsid w:val="00CB72A5"/>
    <w:rsid w:val="00CB7494"/>
    <w:rsid w:val="00CC22F7"/>
    <w:rsid w:val="00CD046A"/>
    <w:rsid w:val="00CD0562"/>
    <w:rsid w:val="00CD79C5"/>
    <w:rsid w:val="00CE1483"/>
    <w:rsid w:val="00CE1F60"/>
    <w:rsid w:val="00CE6C53"/>
    <w:rsid w:val="00CE7159"/>
    <w:rsid w:val="00CF64C9"/>
    <w:rsid w:val="00CF6DC6"/>
    <w:rsid w:val="00D00FFB"/>
    <w:rsid w:val="00D071A6"/>
    <w:rsid w:val="00D138FE"/>
    <w:rsid w:val="00D17C0B"/>
    <w:rsid w:val="00D3635E"/>
    <w:rsid w:val="00D40FD2"/>
    <w:rsid w:val="00D441DA"/>
    <w:rsid w:val="00D473F7"/>
    <w:rsid w:val="00D56CB8"/>
    <w:rsid w:val="00D5785A"/>
    <w:rsid w:val="00D60E5D"/>
    <w:rsid w:val="00D65560"/>
    <w:rsid w:val="00D71B12"/>
    <w:rsid w:val="00D7295F"/>
    <w:rsid w:val="00D740A8"/>
    <w:rsid w:val="00D77770"/>
    <w:rsid w:val="00D81217"/>
    <w:rsid w:val="00D813C0"/>
    <w:rsid w:val="00D8293C"/>
    <w:rsid w:val="00D83964"/>
    <w:rsid w:val="00D83BA2"/>
    <w:rsid w:val="00D9642A"/>
    <w:rsid w:val="00DA38E0"/>
    <w:rsid w:val="00DB3030"/>
    <w:rsid w:val="00DB3BEF"/>
    <w:rsid w:val="00DC2711"/>
    <w:rsid w:val="00DC2E14"/>
    <w:rsid w:val="00DC3998"/>
    <w:rsid w:val="00DC45A7"/>
    <w:rsid w:val="00DC5E5E"/>
    <w:rsid w:val="00DD0365"/>
    <w:rsid w:val="00DD2BAD"/>
    <w:rsid w:val="00DE2520"/>
    <w:rsid w:val="00DE27B6"/>
    <w:rsid w:val="00DE7BC2"/>
    <w:rsid w:val="00DF0E4A"/>
    <w:rsid w:val="00DF5AB1"/>
    <w:rsid w:val="00DF750B"/>
    <w:rsid w:val="00E0014C"/>
    <w:rsid w:val="00E031F0"/>
    <w:rsid w:val="00E05FC3"/>
    <w:rsid w:val="00E07CAA"/>
    <w:rsid w:val="00E15F38"/>
    <w:rsid w:val="00E21AEC"/>
    <w:rsid w:val="00E229BF"/>
    <w:rsid w:val="00E22C8B"/>
    <w:rsid w:val="00E3148F"/>
    <w:rsid w:val="00E330C6"/>
    <w:rsid w:val="00E35B28"/>
    <w:rsid w:val="00E543AF"/>
    <w:rsid w:val="00E5495F"/>
    <w:rsid w:val="00E60023"/>
    <w:rsid w:val="00E6131D"/>
    <w:rsid w:val="00E6287A"/>
    <w:rsid w:val="00E63F64"/>
    <w:rsid w:val="00E6410E"/>
    <w:rsid w:val="00E64988"/>
    <w:rsid w:val="00E72D79"/>
    <w:rsid w:val="00E74BED"/>
    <w:rsid w:val="00E76239"/>
    <w:rsid w:val="00E76ADB"/>
    <w:rsid w:val="00E85DBD"/>
    <w:rsid w:val="00E90251"/>
    <w:rsid w:val="00E944E3"/>
    <w:rsid w:val="00EA22AF"/>
    <w:rsid w:val="00EB07A9"/>
    <w:rsid w:val="00EC0240"/>
    <w:rsid w:val="00EC36D3"/>
    <w:rsid w:val="00ED2105"/>
    <w:rsid w:val="00ED4805"/>
    <w:rsid w:val="00ED632D"/>
    <w:rsid w:val="00ED731B"/>
    <w:rsid w:val="00EE10B8"/>
    <w:rsid w:val="00EF21B4"/>
    <w:rsid w:val="00EF2892"/>
    <w:rsid w:val="00EF38F6"/>
    <w:rsid w:val="00F04233"/>
    <w:rsid w:val="00F10A5E"/>
    <w:rsid w:val="00F1175B"/>
    <w:rsid w:val="00F2361B"/>
    <w:rsid w:val="00F268FC"/>
    <w:rsid w:val="00F31B42"/>
    <w:rsid w:val="00F375E7"/>
    <w:rsid w:val="00F42486"/>
    <w:rsid w:val="00F424F9"/>
    <w:rsid w:val="00F42630"/>
    <w:rsid w:val="00F443AB"/>
    <w:rsid w:val="00F45016"/>
    <w:rsid w:val="00F51ABF"/>
    <w:rsid w:val="00F56FCE"/>
    <w:rsid w:val="00F625AE"/>
    <w:rsid w:val="00F63C4B"/>
    <w:rsid w:val="00F649A9"/>
    <w:rsid w:val="00F64B4F"/>
    <w:rsid w:val="00F7528F"/>
    <w:rsid w:val="00F753AE"/>
    <w:rsid w:val="00F81193"/>
    <w:rsid w:val="00F81C23"/>
    <w:rsid w:val="00F91655"/>
    <w:rsid w:val="00F97357"/>
    <w:rsid w:val="00F978D5"/>
    <w:rsid w:val="00FA30DB"/>
    <w:rsid w:val="00FA4959"/>
    <w:rsid w:val="00FA7472"/>
    <w:rsid w:val="00FB1628"/>
    <w:rsid w:val="00FB3F34"/>
    <w:rsid w:val="00FC01C8"/>
    <w:rsid w:val="00FC1775"/>
    <w:rsid w:val="00FC744D"/>
    <w:rsid w:val="00FC774F"/>
    <w:rsid w:val="00FD0ECC"/>
    <w:rsid w:val="00FD5581"/>
    <w:rsid w:val="00FE3A46"/>
    <w:rsid w:val="00FE3B8C"/>
    <w:rsid w:val="00FE51DD"/>
    <w:rsid w:val="00FE6556"/>
    <w:rsid w:val="00FE6A3F"/>
    <w:rsid w:val="00FE6B76"/>
    <w:rsid w:val="00FE76FB"/>
    <w:rsid w:val="00FF69D5"/>
    <w:rsid w:val="00FF71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3886A8C"/>
  <w15:chartTrackingRefBased/>
  <w15:docId w15:val="{C3189DEA-5984-4B5C-A5EE-8F0355C48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3">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Pr>
      <w:rFonts w:ascii="Arial" w:hAnsi="Arial" w:cs="Arial"/>
      <w:sz w:val="28"/>
    </w:rPr>
  </w:style>
  <w:style w:type="paragraph" w:styleId="Heading1">
    <w:name w:val="heading 1"/>
    <w:basedOn w:val="Normal"/>
    <w:next w:val="Normal"/>
    <w:qFormat/>
    <w:rsid w:val="00293B75"/>
    <w:pPr>
      <w:keepNext/>
      <w:spacing w:before="480" w:after="120"/>
      <w:outlineLvl w:val="0"/>
    </w:pPr>
    <w:rPr>
      <w:b/>
      <w:bCs/>
      <w:sz w:val="24"/>
    </w:rPr>
  </w:style>
  <w:style w:type="paragraph" w:styleId="Heading2">
    <w:name w:val="heading 2"/>
    <w:basedOn w:val="Normal"/>
    <w:next w:val="Normal"/>
    <w:qFormat/>
    <w:rsid w:val="00293B75"/>
    <w:pPr>
      <w:keepNext/>
      <w:spacing w:before="240" w:after="120"/>
      <w:outlineLvl w:val="1"/>
    </w:pPr>
    <w:rPr>
      <w:b/>
      <w:bCs/>
      <w:i/>
      <w:iCs/>
      <w:sz w:val="24"/>
    </w:rPr>
  </w:style>
  <w:style w:type="paragraph" w:styleId="Heading3">
    <w:name w:val="heading 3"/>
    <w:basedOn w:val="BodyText"/>
    <w:next w:val="Normal"/>
    <w:qFormat/>
    <w:rsid w:val="00787BDC"/>
    <w:pPr>
      <w:outlineLvl w:val="2"/>
    </w:pPr>
    <w:rPr>
      <w:rFonts w:ascii="Arial" w:hAnsi="Arial"/>
      <w:u w:val="single"/>
    </w:rPr>
  </w:style>
  <w:style w:type="paragraph" w:styleId="Heading4">
    <w:name w:val="heading 4"/>
    <w:basedOn w:val="Heading3"/>
    <w:next w:val="Normal"/>
    <w:qFormat/>
    <w:rsid w:val="00883023"/>
    <w:pPr>
      <w:outlineLvl w:val="3"/>
    </w:pPr>
    <w:rPr>
      <w:i/>
      <w:u w:val="none"/>
    </w:rPr>
  </w:style>
  <w:style w:type="paragraph" w:styleId="Heading5">
    <w:name w:val="heading 5"/>
    <w:basedOn w:val="Normal"/>
    <w:next w:val="Normal"/>
    <w:qFormat/>
    <w:pPr>
      <w:keepNext/>
      <w:jc w:val="center"/>
      <w:outlineLvl w:val="4"/>
    </w:pPr>
    <w:rPr>
      <w:b/>
    </w:rPr>
  </w:style>
  <w:style w:type="paragraph" w:styleId="Heading6">
    <w:name w:val="heading 6"/>
    <w:basedOn w:val="Normal"/>
    <w:next w:val="Normal"/>
    <w:qFormat/>
    <w:pPr>
      <w:keepNext/>
      <w:jc w:val="center"/>
      <w:outlineLvl w:val="5"/>
    </w:pPr>
    <w:rPr>
      <w:b/>
    </w:rPr>
  </w:style>
  <w:style w:type="paragraph" w:styleId="Heading7">
    <w:name w:val="heading 7"/>
    <w:basedOn w:val="Normal"/>
    <w:next w:val="Normal"/>
    <w:qFormat/>
    <w:pPr>
      <w:keepNext/>
      <w:jc w:val="center"/>
      <w:outlineLvl w:val="6"/>
    </w:pPr>
    <w:rPr>
      <w:b/>
    </w:rPr>
  </w:style>
  <w:style w:type="paragraph" w:styleId="Heading8">
    <w:name w:val="heading 8"/>
    <w:basedOn w:val="Normal"/>
    <w:next w:val="Normal"/>
    <w:qFormat/>
    <w:pPr>
      <w:keepNext/>
      <w:jc w:val="center"/>
      <w:outlineLvl w:val="7"/>
    </w:pPr>
    <w:rPr>
      <w:b/>
      <w:bCs/>
    </w:rPr>
  </w:style>
  <w:style w:type="paragraph" w:styleId="Heading9">
    <w:name w:val="heading 9"/>
    <w:basedOn w:val="Normal"/>
    <w:next w:val="Normal"/>
    <w:qFormat/>
    <w:pPr>
      <w:keepNext/>
      <w:jc w:val="center"/>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0FF"/>
      <w:u w:val="single"/>
    </w:rPr>
  </w:style>
  <w:style w:type="character" w:styleId="Strong">
    <w:name w:val="Strong"/>
    <w:basedOn w:val="DefaultParagraphFont"/>
    <w:qFormat/>
    <w:rPr>
      <w:b/>
      <w:bCs/>
    </w:rPr>
  </w:style>
  <w:style w:type="paragraph" w:styleId="BodyText">
    <w:name w:val="Body Text"/>
    <w:basedOn w:val="Normal"/>
    <w:link w:val="BodyTextChar1"/>
    <w:rsid w:val="009979F8"/>
    <w:pPr>
      <w:spacing w:before="240" w:line="360" w:lineRule="auto"/>
      <w:jc w:val="both"/>
    </w:pPr>
    <w:rPr>
      <w:rFonts w:ascii="Times New Roman" w:hAnsi="Times New Roman" w:cs="Times New Roman"/>
      <w:sz w:val="24"/>
      <w:szCs w:val="24"/>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sz w:val="20"/>
    </w:rPr>
  </w:style>
  <w:style w:type="paragraph" w:styleId="CommentSubject">
    <w:name w:val="annotation subject"/>
    <w:basedOn w:val="CommentText"/>
    <w:next w:val="CommentText"/>
    <w:semiHidden/>
    <w:rPr>
      <w:b/>
      <w:bC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pPr>
    <w:rPr>
      <w:rFonts w:ascii="Courier New" w:hAnsi="Courier New" w:cs="Courier New"/>
      <w:sz w:val="20"/>
    </w:rPr>
  </w:style>
  <w:style w:type="paragraph" w:customStyle="1" w:styleId="Style1">
    <w:name w:val="Style1"/>
    <w:basedOn w:val="PlainText"/>
    <w:rPr>
      <w:rFonts w:ascii="Times New Roman" w:hAnsi="Times New Roman" w:cs="Times New Roman"/>
      <w:b/>
    </w:rPr>
  </w:style>
  <w:style w:type="paragraph" w:styleId="PlainText">
    <w:name w:val="Plain Text"/>
    <w:basedOn w:val="Normal"/>
    <w:rPr>
      <w:rFonts w:ascii="Courier New" w:hAnsi="Courier New" w:cs="Courier New"/>
      <w:sz w:val="20"/>
    </w:rPr>
  </w:style>
  <w:style w:type="character" w:customStyle="1" w:styleId="BodyTextChar">
    <w:name w:val="Body Text Char"/>
    <w:basedOn w:val="DefaultParagraphFont"/>
    <w:rsid w:val="00ED2105"/>
  </w:style>
  <w:style w:type="character" w:customStyle="1" w:styleId="Heading2Char">
    <w:name w:val="Heading 2 Char"/>
    <w:basedOn w:val="DefaultParagraphFont"/>
    <w:rPr>
      <w:rFonts w:ascii="Arial" w:hAnsi="Arial" w:cs="Arial"/>
      <w:b/>
      <w:bCs/>
      <w:i/>
      <w:iCs/>
      <w:sz w:val="24"/>
      <w:lang w:val="en-US" w:eastAsia="en-US" w:bidi="ar-SA"/>
    </w:rPr>
  </w:style>
  <w:style w:type="character" w:customStyle="1" w:styleId="Heading1Char">
    <w:name w:val="Heading 1 Char"/>
    <w:basedOn w:val="DefaultParagraphFont"/>
    <w:rPr>
      <w:rFonts w:ascii="Arial" w:hAnsi="Arial" w:cs="Arial"/>
      <w:b/>
      <w:bCs/>
      <w:sz w:val="24"/>
      <w:lang w:val="en-US" w:eastAsia="en-US" w:bidi="ar-SA"/>
    </w:rPr>
  </w:style>
  <w:style w:type="character" w:styleId="FollowedHyperlink">
    <w:name w:val="FollowedHyperlink"/>
    <w:basedOn w:val="DefaultParagraphFont"/>
    <w:rPr>
      <w:color w:val="800080"/>
      <w:u w:val="single"/>
    </w:rPr>
  </w:style>
  <w:style w:type="paragraph" w:styleId="DocumentMap">
    <w:name w:val="Document Map"/>
    <w:basedOn w:val="Normal"/>
    <w:semiHidden/>
    <w:rsid w:val="009F5804"/>
    <w:pPr>
      <w:shd w:val="clear" w:color="auto" w:fill="000080"/>
    </w:pPr>
    <w:rPr>
      <w:rFonts w:ascii="Tahoma" w:hAnsi="Tahoma" w:cs="Tahoma"/>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TOC1">
    <w:name w:val="toc 1"/>
    <w:basedOn w:val="Normal"/>
    <w:next w:val="Normal"/>
    <w:autoRedefine/>
    <w:uiPriority w:val="39"/>
    <w:rsid w:val="00E63F64"/>
  </w:style>
  <w:style w:type="paragraph" w:styleId="TOC2">
    <w:name w:val="toc 2"/>
    <w:basedOn w:val="Normal"/>
    <w:next w:val="Normal"/>
    <w:autoRedefine/>
    <w:uiPriority w:val="39"/>
    <w:rsid w:val="00E63F64"/>
    <w:pPr>
      <w:ind w:left="280"/>
    </w:pPr>
  </w:style>
  <w:style w:type="paragraph" w:styleId="TOC3">
    <w:name w:val="toc 3"/>
    <w:basedOn w:val="Normal"/>
    <w:next w:val="Normal"/>
    <w:autoRedefine/>
    <w:uiPriority w:val="39"/>
    <w:rsid w:val="00E63F64"/>
    <w:pPr>
      <w:ind w:left="560"/>
    </w:pPr>
  </w:style>
  <w:style w:type="paragraph" w:styleId="TOC4">
    <w:name w:val="toc 4"/>
    <w:basedOn w:val="Normal"/>
    <w:next w:val="Normal"/>
    <w:autoRedefine/>
    <w:uiPriority w:val="39"/>
    <w:rsid w:val="00843756"/>
    <w:pPr>
      <w:ind w:left="840"/>
    </w:pPr>
  </w:style>
  <w:style w:type="paragraph" w:styleId="TOC5">
    <w:name w:val="toc 5"/>
    <w:basedOn w:val="Normal"/>
    <w:next w:val="Normal"/>
    <w:autoRedefine/>
    <w:semiHidden/>
    <w:rsid w:val="00843756"/>
    <w:pPr>
      <w:ind w:left="1120"/>
    </w:pPr>
  </w:style>
  <w:style w:type="paragraph" w:styleId="TOC6">
    <w:name w:val="toc 6"/>
    <w:basedOn w:val="Normal"/>
    <w:next w:val="Normal"/>
    <w:autoRedefine/>
    <w:semiHidden/>
    <w:rsid w:val="00843756"/>
    <w:pPr>
      <w:ind w:left="1400"/>
    </w:pPr>
  </w:style>
  <w:style w:type="paragraph" w:styleId="TOC7">
    <w:name w:val="toc 7"/>
    <w:basedOn w:val="Normal"/>
    <w:next w:val="Normal"/>
    <w:autoRedefine/>
    <w:semiHidden/>
    <w:rsid w:val="00843756"/>
    <w:pPr>
      <w:ind w:left="1680"/>
    </w:pPr>
  </w:style>
  <w:style w:type="paragraph" w:styleId="TOC8">
    <w:name w:val="toc 8"/>
    <w:basedOn w:val="Normal"/>
    <w:next w:val="Normal"/>
    <w:autoRedefine/>
    <w:semiHidden/>
    <w:rsid w:val="00843756"/>
    <w:pPr>
      <w:ind w:left="1960"/>
    </w:pPr>
  </w:style>
  <w:style w:type="paragraph" w:styleId="TOC9">
    <w:name w:val="toc 9"/>
    <w:basedOn w:val="Normal"/>
    <w:next w:val="Normal"/>
    <w:autoRedefine/>
    <w:semiHidden/>
    <w:rsid w:val="00843756"/>
    <w:pPr>
      <w:ind w:left="2240"/>
    </w:pPr>
  </w:style>
  <w:style w:type="paragraph" w:styleId="Title">
    <w:name w:val="Title"/>
    <w:basedOn w:val="Normal"/>
    <w:link w:val="TitleChar"/>
    <w:qFormat/>
    <w:rsid w:val="00843756"/>
    <w:pPr>
      <w:spacing w:before="240" w:after="60"/>
      <w:jc w:val="center"/>
      <w:outlineLvl w:val="0"/>
    </w:pPr>
    <w:rPr>
      <w:b/>
      <w:bCs/>
      <w:kern w:val="28"/>
      <w:sz w:val="32"/>
      <w:szCs w:val="32"/>
    </w:rPr>
  </w:style>
  <w:style w:type="character" w:customStyle="1" w:styleId="TitleChar">
    <w:name w:val="Title Char"/>
    <w:basedOn w:val="DefaultParagraphFont"/>
    <w:link w:val="Title"/>
    <w:rsid w:val="00843756"/>
    <w:rPr>
      <w:rFonts w:ascii="Arial" w:hAnsi="Arial" w:cs="Arial"/>
      <w:b/>
      <w:bCs/>
      <w:kern w:val="28"/>
      <w:sz w:val="32"/>
      <w:szCs w:val="32"/>
      <w:lang w:val="en-US" w:eastAsia="en-US" w:bidi="ar-SA"/>
    </w:rPr>
  </w:style>
  <w:style w:type="table" w:styleId="TableGrid">
    <w:name w:val="Table Grid"/>
    <w:basedOn w:val="TableNormal"/>
    <w:rsid w:val="00CF64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BodyTextBottomDoublesolidlinesAuto075ptLine">
    <w:name w:val="Style Body Text + Bottom: (Double solid lines Auto  075 pt Line ..."/>
    <w:basedOn w:val="BodyText"/>
    <w:rsid w:val="0029024A"/>
    <w:pPr>
      <w:pBdr>
        <w:bottom w:val="double" w:sz="6" w:space="1" w:color="auto"/>
      </w:pBdr>
      <w:spacing w:before="120"/>
    </w:pPr>
  </w:style>
  <w:style w:type="paragraph" w:customStyle="1" w:styleId="CodeStyle">
    <w:name w:val="CodeStyle"/>
    <w:basedOn w:val="BodyText"/>
    <w:link w:val="CodeStyleChar"/>
    <w:rsid w:val="00D81217"/>
    <w:pPr>
      <w:spacing w:before="0" w:line="240" w:lineRule="auto"/>
    </w:pPr>
    <w:rPr>
      <w:rFonts w:ascii="Courier New" w:hAnsi="Courier New" w:cs="Courier New"/>
    </w:rPr>
  </w:style>
  <w:style w:type="character" w:customStyle="1" w:styleId="CodeStyleChar">
    <w:name w:val="CodeStyle Char"/>
    <w:basedOn w:val="DefaultParagraphFont"/>
    <w:link w:val="CodeStyle"/>
    <w:rsid w:val="00D81217"/>
    <w:rPr>
      <w:rFonts w:ascii="Courier New" w:hAnsi="Courier New" w:cs="Courier New"/>
      <w:sz w:val="24"/>
      <w:szCs w:val="24"/>
      <w:lang w:val="en-US" w:eastAsia="en-US" w:bidi="ar-SA"/>
    </w:rPr>
  </w:style>
  <w:style w:type="table" w:styleId="TableContemporary">
    <w:name w:val="Table Contemporary"/>
    <w:basedOn w:val="TableNormal"/>
    <w:rsid w:val="003C6ED7"/>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customStyle="1" w:styleId="BodyTextChar1">
    <w:name w:val="Body Text Char1"/>
    <w:basedOn w:val="DefaultParagraphFont"/>
    <w:link w:val="BodyText"/>
    <w:rsid w:val="00DB3030"/>
    <w:rPr>
      <w:sz w:val="24"/>
      <w:szCs w:val="24"/>
      <w:lang w:val="en-US" w:eastAsia="en-US" w:bidi="ar-SA"/>
    </w:rPr>
  </w:style>
  <w:style w:type="paragraph" w:styleId="FootnoteText">
    <w:name w:val="footnote text"/>
    <w:basedOn w:val="Normal"/>
    <w:semiHidden/>
    <w:rsid w:val="00121600"/>
    <w:rPr>
      <w:rFonts w:ascii="Times New Roman" w:hAnsi="Times New Roman" w:cs="Times New Roman"/>
      <w:sz w:val="20"/>
      <w:lang w:val="ru-RU" w:eastAsia="ru-RU"/>
    </w:rPr>
  </w:style>
  <w:style w:type="character" w:styleId="FootnoteReference">
    <w:name w:val="footnote reference"/>
    <w:basedOn w:val="DefaultParagraphFont"/>
    <w:semiHidden/>
    <w:rsid w:val="0012160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7944138">
      <w:bodyDiv w:val="1"/>
      <w:marLeft w:val="0"/>
      <w:marRight w:val="0"/>
      <w:marTop w:val="0"/>
      <w:marBottom w:val="0"/>
      <w:divBdr>
        <w:top w:val="none" w:sz="0" w:space="0" w:color="auto"/>
        <w:left w:val="none" w:sz="0" w:space="0" w:color="auto"/>
        <w:bottom w:val="none" w:sz="0" w:space="0" w:color="auto"/>
        <w:right w:val="none" w:sz="0" w:space="0" w:color="auto"/>
      </w:divBdr>
    </w:div>
    <w:div w:id="1040200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mailto:steve@hellers.com"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w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wmf"/><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mailto:igor.pletnev@gmail.com" TargetMode="Externa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D7D74E-3EC5-42BA-BE87-24E3773CC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54</Pages>
  <Words>10963</Words>
  <Characters>62494</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IUPAC Chemical Identifier (InChI) - Version 1</vt:lpstr>
    </vt:vector>
  </TitlesOfParts>
  <Company/>
  <LinksUpToDate>false</LinksUpToDate>
  <CharactersWithSpaces>73311</CharactersWithSpaces>
  <SharedDoc>false</SharedDoc>
  <HLinks>
    <vt:vector size="282" baseType="variant">
      <vt:variant>
        <vt:i4>3276891</vt:i4>
      </vt:variant>
      <vt:variant>
        <vt:i4>279</vt:i4>
      </vt:variant>
      <vt:variant>
        <vt:i4>0</vt:i4>
      </vt:variant>
      <vt:variant>
        <vt:i4>5</vt:i4>
      </vt:variant>
      <vt:variant>
        <vt:lpwstr>mailto:igor.pletnev@gmail.com</vt:lpwstr>
      </vt:variant>
      <vt:variant>
        <vt:lpwstr/>
      </vt:variant>
      <vt:variant>
        <vt:i4>852018</vt:i4>
      </vt:variant>
      <vt:variant>
        <vt:i4>276</vt:i4>
      </vt:variant>
      <vt:variant>
        <vt:i4>0</vt:i4>
      </vt:variant>
      <vt:variant>
        <vt:i4>5</vt:i4>
      </vt:variant>
      <vt:variant>
        <vt:lpwstr>mailto:steve@hellers.com</vt:lpwstr>
      </vt:variant>
      <vt:variant>
        <vt:lpwstr/>
      </vt:variant>
      <vt:variant>
        <vt:i4>1179700</vt:i4>
      </vt:variant>
      <vt:variant>
        <vt:i4>266</vt:i4>
      </vt:variant>
      <vt:variant>
        <vt:i4>0</vt:i4>
      </vt:variant>
      <vt:variant>
        <vt:i4>5</vt:i4>
      </vt:variant>
      <vt:variant>
        <vt:lpwstr/>
      </vt:variant>
      <vt:variant>
        <vt:lpwstr>_Toc300162162</vt:lpwstr>
      </vt:variant>
      <vt:variant>
        <vt:i4>1179700</vt:i4>
      </vt:variant>
      <vt:variant>
        <vt:i4>260</vt:i4>
      </vt:variant>
      <vt:variant>
        <vt:i4>0</vt:i4>
      </vt:variant>
      <vt:variant>
        <vt:i4>5</vt:i4>
      </vt:variant>
      <vt:variant>
        <vt:lpwstr/>
      </vt:variant>
      <vt:variant>
        <vt:lpwstr>_Toc300162161</vt:lpwstr>
      </vt:variant>
      <vt:variant>
        <vt:i4>1179700</vt:i4>
      </vt:variant>
      <vt:variant>
        <vt:i4>254</vt:i4>
      </vt:variant>
      <vt:variant>
        <vt:i4>0</vt:i4>
      </vt:variant>
      <vt:variant>
        <vt:i4>5</vt:i4>
      </vt:variant>
      <vt:variant>
        <vt:lpwstr/>
      </vt:variant>
      <vt:variant>
        <vt:lpwstr>_Toc300162160</vt:lpwstr>
      </vt:variant>
      <vt:variant>
        <vt:i4>1114164</vt:i4>
      </vt:variant>
      <vt:variant>
        <vt:i4>248</vt:i4>
      </vt:variant>
      <vt:variant>
        <vt:i4>0</vt:i4>
      </vt:variant>
      <vt:variant>
        <vt:i4>5</vt:i4>
      </vt:variant>
      <vt:variant>
        <vt:lpwstr/>
      </vt:variant>
      <vt:variant>
        <vt:lpwstr>_Toc300162159</vt:lpwstr>
      </vt:variant>
      <vt:variant>
        <vt:i4>1114164</vt:i4>
      </vt:variant>
      <vt:variant>
        <vt:i4>242</vt:i4>
      </vt:variant>
      <vt:variant>
        <vt:i4>0</vt:i4>
      </vt:variant>
      <vt:variant>
        <vt:i4>5</vt:i4>
      </vt:variant>
      <vt:variant>
        <vt:lpwstr/>
      </vt:variant>
      <vt:variant>
        <vt:lpwstr>_Toc300162158</vt:lpwstr>
      </vt:variant>
      <vt:variant>
        <vt:i4>1114164</vt:i4>
      </vt:variant>
      <vt:variant>
        <vt:i4>236</vt:i4>
      </vt:variant>
      <vt:variant>
        <vt:i4>0</vt:i4>
      </vt:variant>
      <vt:variant>
        <vt:i4>5</vt:i4>
      </vt:variant>
      <vt:variant>
        <vt:lpwstr/>
      </vt:variant>
      <vt:variant>
        <vt:lpwstr>_Toc300162157</vt:lpwstr>
      </vt:variant>
      <vt:variant>
        <vt:i4>1114164</vt:i4>
      </vt:variant>
      <vt:variant>
        <vt:i4>230</vt:i4>
      </vt:variant>
      <vt:variant>
        <vt:i4>0</vt:i4>
      </vt:variant>
      <vt:variant>
        <vt:i4>5</vt:i4>
      </vt:variant>
      <vt:variant>
        <vt:lpwstr/>
      </vt:variant>
      <vt:variant>
        <vt:lpwstr>_Toc300162156</vt:lpwstr>
      </vt:variant>
      <vt:variant>
        <vt:i4>1114164</vt:i4>
      </vt:variant>
      <vt:variant>
        <vt:i4>224</vt:i4>
      </vt:variant>
      <vt:variant>
        <vt:i4>0</vt:i4>
      </vt:variant>
      <vt:variant>
        <vt:i4>5</vt:i4>
      </vt:variant>
      <vt:variant>
        <vt:lpwstr/>
      </vt:variant>
      <vt:variant>
        <vt:lpwstr>_Toc300162155</vt:lpwstr>
      </vt:variant>
      <vt:variant>
        <vt:i4>1114164</vt:i4>
      </vt:variant>
      <vt:variant>
        <vt:i4>218</vt:i4>
      </vt:variant>
      <vt:variant>
        <vt:i4>0</vt:i4>
      </vt:variant>
      <vt:variant>
        <vt:i4>5</vt:i4>
      </vt:variant>
      <vt:variant>
        <vt:lpwstr/>
      </vt:variant>
      <vt:variant>
        <vt:lpwstr>_Toc300162154</vt:lpwstr>
      </vt:variant>
      <vt:variant>
        <vt:i4>1114164</vt:i4>
      </vt:variant>
      <vt:variant>
        <vt:i4>212</vt:i4>
      </vt:variant>
      <vt:variant>
        <vt:i4>0</vt:i4>
      </vt:variant>
      <vt:variant>
        <vt:i4>5</vt:i4>
      </vt:variant>
      <vt:variant>
        <vt:lpwstr/>
      </vt:variant>
      <vt:variant>
        <vt:lpwstr>_Toc300162153</vt:lpwstr>
      </vt:variant>
      <vt:variant>
        <vt:i4>1114164</vt:i4>
      </vt:variant>
      <vt:variant>
        <vt:i4>206</vt:i4>
      </vt:variant>
      <vt:variant>
        <vt:i4>0</vt:i4>
      </vt:variant>
      <vt:variant>
        <vt:i4>5</vt:i4>
      </vt:variant>
      <vt:variant>
        <vt:lpwstr/>
      </vt:variant>
      <vt:variant>
        <vt:lpwstr>_Toc300162152</vt:lpwstr>
      </vt:variant>
      <vt:variant>
        <vt:i4>1114164</vt:i4>
      </vt:variant>
      <vt:variant>
        <vt:i4>200</vt:i4>
      </vt:variant>
      <vt:variant>
        <vt:i4>0</vt:i4>
      </vt:variant>
      <vt:variant>
        <vt:i4>5</vt:i4>
      </vt:variant>
      <vt:variant>
        <vt:lpwstr/>
      </vt:variant>
      <vt:variant>
        <vt:lpwstr>_Toc300162151</vt:lpwstr>
      </vt:variant>
      <vt:variant>
        <vt:i4>1114164</vt:i4>
      </vt:variant>
      <vt:variant>
        <vt:i4>194</vt:i4>
      </vt:variant>
      <vt:variant>
        <vt:i4>0</vt:i4>
      </vt:variant>
      <vt:variant>
        <vt:i4>5</vt:i4>
      </vt:variant>
      <vt:variant>
        <vt:lpwstr/>
      </vt:variant>
      <vt:variant>
        <vt:lpwstr>_Toc300162150</vt:lpwstr>
      </vt:variant>
      <vt:variant>
        <vt:i4>1048628</vt:i4>
      </vt:variant>
      <vt:variant>
        <vt:i4>188</vt:i4>
      </vt:variant>
      <vt:variant>
        <vt:i4>0</vt:i4>
      </vt:variant>
      <vt:variant>
        <vt:i4>5</vt:i4>
      </vt:variant>
      <vt:variant>
        <vt:lpwstr/>
      </vt:variant>
      <vt:variant>
        <vt:lpwstr>_Toc300162149</vt:lpwstr>
      </vt:variant>
      <vt:variant>
        <vt:i4>1048628</vt:i4>
      </vt:variant>
      <vt:variant>
        <vt:i4>182</vt:i4>
      </vt:variant>
      <vt:variant>
        <vt:i4>0</vt:i4>
      </vt:variant>
      <vt:variant>
        <vt:i4>5</vt:i4>
      </vt:variant>
      <vt:variant>
        <vt:lpwstr/>
      </vt:variant>
      <vt:variant>
        <vt:lpwstr>_Toc300162148</vt:lpwstr>
      </vt:variant>
      <vt:variant>
        <vt:i4>1048628</vt:i4>
      </vt:variant>
      <vt:variant>
        <vt:i4>176</vt:i4>
      </vt:variant>
      <vt:variant>
        <vt:i4>0</vt:i4>
      </vt:variant>
      <vt:variant>
        <vt:i4>5</vt:i4>
      </vt:variant>
      <vt:variant>
        <vt:lpwstr/>
      </vt:variant>
      <vt:variant>
        <vt:lpwstr>_Toc300162147</vt:lpwstr>
      </vt:variant>
      <vt:variant>
        <vt:i4>1048628</vt:i4>
      </vt:variant>
      <vt:variant>
        <vt:i4>170</vt:i4>
      </vt:variant>
      <vt:variant>
        <vt:i4>0</vt:i4>
      </vt:variant>
      <vt:variant>
        <vt:i4>5</vt:i4>
      </vt:variant>
      <vt:variant>
        <vt:lpwstr/>
      </vt:variant>
      <vt:variant>
        <vt:lpwstr>_Toc300162146</vt:lpwstr>
      </vt:variant>
      <vt:variant>
        <vt:i4>1048628</vt:i4>
      </vt:variant>
      <vt:variant>
        <vt:i4>164</vt:i4>
      </vt:variant>
      <vt:variant>
        <vt:i4>0</vt:i4>
      </vt:variant>
      <vt:variant>
        <vt:i4>5</vt:i4>
      </vt:variant>
      <vt:variant>
        <vt:lpwstr/>
      </vt:variant>
      <vt:variant>
        <vt:lpwstr>_Toc300162145</vt:lpwstr>
      </vt:variant>
      <vt:variant>
        <vt:i4>1048628</vt:i4>
      </vt:variant>
      <vt:variant>
        <vt:i4>158</vt:i4>
      </vt:variant>
      <vt:variant>
        <vt:i4>0</vt:i4>
      </vt:variant>
      <vt:variant>
        <vt:i4>5</vt:i4>
      </vt:variant>
      <vt:variant>
        <vt:lpwstr/>
      </vt:variant>
      <vt:variant>
        <vt:lpwstr>_Toc300162144</vt:lpwstr>
      </vt:variant>
      <vt:variant>
        <vt:i4>1048628</vt:i4>
      </vt:variant>
      <vt:variant>
        <vt:i4>152</vt:i4>
      </vt:variant>
      <vt:variant>
        <vt:i4>0</vt:i4>
      </vt:variant>
      <vt:variant>
        <vt:i4>5</vt:i4>
      </vt:variant>
      <vt:variant>
        <vt:lpwstr/>
      </vt:variant>
      <vt:variant>
        <vt:lpwstr>_Toc300162143</vt:lpwstr>
      </vt:variant>
      <vt:variant>
        <vt:i4>1048628</vt:i4>
      </vt:variant>
      <vt:variant>
        <vt:i4>146</vt:i4>
      </vt:variant>
      <vt:variant>
        <vt:i4>0</vt:i4>
      </vt:variant>
      <vt:variant>
        <vt:i4>5</vt:i4>
      </vt:variant>
      <vt:variant>
        <vt:lpwstr/>
      </vt:variant>
      <vt:variant>
        <vt:lpwstr>_Toc300162142</vt:lpwstr>
      </vt:variant>
      <vt:variant>
        <vt:i4>1048628</vt:i4>
      </vt:variant>
      <vt:variant>
        <vt:i4>140</vt:i4>
      </vt:variant>
      <vt:variant>
        <vt:i4>0</vt:i4>
      </vt:variant>
      <vt:variant>
        <vt:i4>5</vt:i4>
      </vt:variant>
      <vt:variant>
        <vt:lpwstr/>
      </vt:variant>
      <vt:variant>
        <vt:lpwstr>_Toc300162141</vt:lpwstr>
      </vt:variant>
      <vt:variant>
        <vt:i4>1048628</vt:i4>
      </vt:variant>
      <vt:variant>
        <vt:i4>134</vt:i4>
      </vt:variant>
      <vt:variant>
        <vt:i4>0</vt:i4>
      </vt:variant>
      <vt:variant>
        <vt:i4>5</vt:i4>
      </vt:variant>
      <vt:variant>
        <vt:lpwstr/>
      </vt:variant>
      <vt:variant>
        <vt:lpwstr>_Toc300162140</vt:lpwstr>
      </vt:variant>
      <vt:variant>
        <vt:i4>1507380</vt:i4>
      </vt:variant>
      <vt:variant>
        <vt:i4>128</vt:i4>
      </vt:variant>
      <vt:variant>
        <vt:i4>0</vt:i4>
      </vt:variant>
      <vt:variant>
        <vt:i4>5</vt:i4>
      </vt:variant>
      <vt:variant>
        <vt:lpwstr/>
      </vt:variant>
      <vt:variant>
        <vt:lpwstr>_Toc300162139</vt:lpwstr>
      </vt:variant>
      <vt:variant>
        <vt:i4>1507380</vt:i4>
      </vt:variant>
      <vt:variant>
        <vt:i4>122</vt:i4>
      </vt:variant>
      <vt:variant>
        <vt:i4>0</vt:i4>
      </vt:variant>
      <vt:variant>
        <vt:i4>5</vt:i4>
      </vt:variant>
      <vt:variant>
        <vt:lpwstr/>
      </vt:variant>
      <vt:variant>
        <vt:lpwstr>_Toc300162138</vt:lpwstr>
      </vt:variant>
      <vt:variant>
        <vt:i4>1507380</vt:i4>
      </vt:variant>
      <vt:variant>
        <vt:i4>116</vt:i4>
      </vt:variant>
      <vt:variant>
        <vt:i4>0</vt:i4>
      </vt:variant>
      <vt:variant>
        <vt:i4>5</vt:i4>
      </vt:variant>
      <vt:variant>
        <vt:lpwstr/>
      </vt:variant>
      <vt:variant>
        <vt:lpwstr>_Toc300162137</vt:lpwstr>
      </vt:variant>
      <vt:variant>
        <vt:i4>1507380</vt:i4>
      </vt:variant>
      <vt:variant>
        <vt:i4>110</vt:i4>
      </vt:variant>
      <vt:variant>
        <vt:i4>0</vt:i4>
      </vt:variant>
      <vt:variant>
        <vt:i4>5</vt:i4>
      </vt:variant>
      <vt:variant>
        <vt:lpwstr/>
      </vt:variant>
      <vt:variant>
        <vt:lpwstr>_Toc300162136</vt:lpwstr>
      </vt:variant>
      <vt:variant>
        <vt:i4>1507380</vt:i4>
      </vt:variant>
      <vt:variant>
        <vt:i4>104</vt:i4>
      </vt:variant>
      <vt:variant>
        <vt:i4>0</vt:i4>
      </vt:variant>
      <vt:variant>
        <vt:i4>5</vt:i4>
      </vt:variant>
      <vt:variant>
        <vt:lpwstr/>
      </vt:variant>
      <vt:variant>
        <vt:lpwstr>_Toc300162135</vt:lpwstr>
      </vt:variant>
      <vt:variant>
        <vt:i4>1507380</vt:i4>
      </vt:variant>
      <vt:variant>
        <vt:i4>98</vt:i4>
      </vt:variant>
      <vt:variant>
        <vt:i4>0</vt:i4>
      </vt:variant>
      <vt:variant>
        <vt:i4>5</vt:i4>
      </vt:variant>
      <vt:variant>
        <vt:lpwstr/>
      </vt:variant>
      <vt:variant>
        <vt:lpwstr>_Toc300162134</vt:lpwstr>
      </vt:variant>
      <vt:variant>
        <vt:i4>1507380</vt:i4>
      </vt:variant>
      <vt:variant>
        <vt:i4>92</vt:i4>
      </vt:variant>
      <vt:variant>
        <vt:i4>0</vt:i4>
      </vt:variant>
      <vt:variant>
        <vt:i4>5</vt:i4>
      </vt:variant>
      <vt:variant>
        <vt:lpwstr/>
      </vt:variant>
      <vt:variant>
        <vt:lpwstr>_Toc300162133</vt:lpwstr>
      </vt:variant>
      <vt:variant>
        <vt:i4>1507380</vt:i4>
      </vt:variant>
      <vt:variant>
        <vt:i4>86</vt:i4>
      </vt:variant>
      <vt:variant>
        <vt:i4>0</vt:i4>
      </vt:variant>
      <vt:variant>
        <vt:i4>5</vt:i4>
      </vt:variant>
      <vt:variant>
        <vt:lpwstr/>
      </vt:variant>
      <vt:variant>
        <vt:lpwstr>_Toc300162132</vt:lpwstr>
      </vt:variant>
      <vt:variant>
        <vt:i4>1507380</vt:i4>
      </vt:variant>
      <vt:variant>
        <vt:i4>80</vt:i4>
      </vt:variant>
      <vt:variant>
        <vt:i4>0</vt:i4>
      </vt:variant>
      <vt:variant>
        <vt:i4>5</vt:i4>
      </vt:variant>
      <vt:variant>
        <vt:lpwstr/>
      </vt:variant>
      <vt:variant>
        <vt:lpwstr>_Toc300162131</vt:lpwstr>
      </vt:variant>
      <vt:variant>
        <vt:i4>1507380</vt:i4>
      </vt:variant>
      <vt:variant>
        <vt:i4>74</vt:i4>
      </vt:variant>
      <vt:variant>
        <vt:i4>0</vt:i4>
      </vt:variant>
      <vt:variant>
        <vt:i4>5</vt:i4>
      </vt:variant>
      <vt:variant>
        <vt:lpwstr/>
      </vt:variant>
      <vt:variant>
        <vt:lpwstr>_Toc300162130</vt:lpwstr>
      </vt:variant>
      <vt:variant>
        <vt:i4>1441844</vt:i4>
      </vt:variant>
      <vt:variant>
        <vt:i4>68</vt:i4>
      </vt:variant>
      <vt:variant>
        <vt:i4>0</vt:i4>
      </vt:variant>
      <vt:variant>
        <vt:i4>5</vt:i4>
      </vt:variant>
      <vt:variant>
        <vt:lpwstr/>
      </vt:variant>
      <vt:variant>
        <vt:lpwstr>_Toc300162129</vt:lpwstr>
      </vt:variant>
      <vt:variant>
        <vt:i4>1441844</vt:i4>
      </vt:variant>
      <vt:variant>
        <vt:i4>62</vt:i4>
      </vt:variant>
      <vt:variant>
        <vt:i4>0</vt:i4>
      </vt:variant>
      <vt:variant>
        <vt:i4>5</vt:i4>
      </vt:variant>
      <vt:variant>
        <vt:lpwstr/>
      </vt:variant>
      <vt:variant>
        <vt:lpwstr>_Toc300162128</vt:lpwstr>
      </vt:variant>
      <vt:variant>
        <vt:i4>1441844</vt:i4>
      </vt:variant>
      <vt:variant>
        <vt:i4>56</vt:i4>
      </vt:variant>
      <vt:variant>
        <vt:i4>0</vt:i4>
      </vt:variant>
      <vt:variant>
        <vt:i4>5</vt:i4>
      </vt:variant>
      <vt:variant>
        <vt:lpwstr/>
      </vt:variant>
      <vt:variant>
        <vt:lpwstr>_Toc300162127</vt:lpwstr>
      </vt:variant>
      <vt:variant>
        <vt:i4>1441844</vt:i4>
      </vt:variant>
      <vt:variant>
        <vt:i4>50</vt:i4>
      </vt:variant>
      <vt:variant>
        <vt:i4>0</vt:i4>
      </vt:variant>
      <vt:variant>
        <vt:i4>5</vt:i4>
      </vt:variant>
      <vt:variant>
        <vt:lpwstr/>
      </vt:variant>
      <vt:variant>
        <vt:lpwstr>_Toc300162126</vt:lpwstr>
      </vt:variant>
      <vt:variant>
        <vt:i4>1441844</vt:i4>
      </vt:variant>
      <vt:variant>
        <vt:i4>44</vt:i4>
      </vt:variant>
      <vt:variant>
        <vt:i4>0</vt:i4>
      </vt:variant>
      <vt:variant>
        <vt:i4>5</vt:i4>
      </vt:variant>
      <vt:variant>
        <vt:lpwstr/>
      </vt:variant>
      <vt:variant>
        <vt:lpwstr>_Toc300162125</vt:lpwstr>
      </vt:variant>
      <vt:variant>
        <vt:i4>1441844</vt:i4>
      </vt:variant>
      <vt:variant>
        <vt:i4>38</vt:i4>
      </vt:variant>
      <vt:variant>
        <vt:i4>0</vt:i4>
      </vt:variant>
      <vt:variant>
        <vt:i4>5</vt:i4>
      </vt:variant>
      <vt:variant>
        <vt:lpwstr/>
      </vt:variant>
      <vt:variant>
        <vt:lpwstr>_Toc300162124</vt:lpwstr>
      </vt:variant>
      <vt:variant>
        <vt:i4>1441844</vt:i4>
      </vt:variant>
      <vt:variant>
        <vt:i4>32</vt:i4>
      </vt:variant>
      <vt:variant>
        <vt:i4>0</vt:i4>
      </vt:variant>
      <vt:variant>
        <vt:i4>5</vt:i4>
      </vt:variant>
      <vt:variant>
        <vt:lpwstr/>
      </vt:variant>
      <vt:variant>
        <vt:lpwstr>_Toc300162123</vt:lpwstr>
      </vt:variant>
      <vt:variant>
        <vt:i4>1441844</vt:i4>
      </vt:variant>
      <vt:variant>
        <vt:i4>26</vt:i4>
      </vt:variant>
      <vt:variant>
        <vt:i4>0</vt:i4>
      </vt:variant>
      <vt:variant>
        <vt:i4>5</vt:i4>
      </vt:variant>
      <vt:variant>
        <vt:lpwstr/>
      </vt:variant>
      <vt:variant>
        <vt:lpwstr>_Toc300162122</vt:lpwstr>
      </vt:variant>
      <vt:variant>
        <vt:i4>1441844</vt:i4>
      </vt:variant>
      <vt:variant>
        <vt:i4>20</vt:i4>
      </vt:variant>
      <vt:variant>
        <vt:i4>0</vt:i4>
      </vt:variant>
      <vt:variant>
        <vt:i4>5</vt:i4>
      </vt:variant>
      <vt:variant>
        <vt:lpwstr/>
      </vt:variant>
      <vt:variant>
        <vt:lpwstr>_Toc300162121</vt:lpwstr>
      </vt:variant>
      <vt:variant>
        <vt:i4>1441844</vt:i4>
      </vt:variant>
      <vt:variant>
        <vt:i4>14</vt:i4>
      </vt:variant>
      <vt:variant>
        <vt:i4>0</vt:i4>
      </vt:variant>
      <vt:variant>
        <vt:i4>5</vt:i4>
      </vt:variant>
      <vt:variant>
        <vt:lpwstr/>
      </vt:variant>
      <vt:variant>
        <vt:lpwstr>_Toc300162120</vt:lpwstr>
      </vt:variant>
      <vt:variant>
        <vt:i4>1376308</vt:i4>
      </vt:variant>
      <vt:variant>
        <vt:i4>8</vt:i4>
      </vt:variant>
      <vt:variant>
        <vt:i4>0</vt:i4>
      </vt:variant>
      <vt:variant>
        <vt:i4>5</vt:i4>
      </vt:variant>
      <vt:variant>
        <vt:lpwstr/>
      </vt:variant>
      <vt:variant>
        <vt:lpwstr>_Toc300162119</vt:lpwstr>
      </vt:variant>
      <vt:variant>
        <vt:i4>1376308</vt:i4>
      </vt:variant>
      <vt:variant>
        <vt:i4>2</vt:i4>
      </vt:variant>
      <vt:variant>
        <vt:i4>0</vt:i4>
      </vt:variant>
      <vt:variant>
        <vt:i4>5</vt:i4>
      </vt:variant>
      <vt:variant>
        <vt:lpwstr/>
      </vt:variant>
      <vt:variant>
        <vt:lpwstr>_Toc300162118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IUPAC Chemical Identifier (InChI) - Version 1</dc:title>
  <dc:subject/>
  <dc:creator>NIST</dc:creator>
  <cp:keywords/>
  <dc:description/>
  <cp:lastModifiedBy>Alan McNaught</cp:lastModifiedBy>
  <cp:revision>13</cp:revision>
  <cp:lastPrinted>2011-08-03T19:34:00Z</cp:lastPrinted>
  <dcterms:created xsi:type="dcterms:W3CDTF">2016-05-28T10:50:00Z</dcterms:created>
  <dcterms:modified xsi:type="dcterms:W3CDTF">2016-09-28T13:50:00Z</dcterms:modified>
</cp:coreProperties>
</file>