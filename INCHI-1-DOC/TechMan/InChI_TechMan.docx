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doc" ContentType="application/msword"/>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B42E4" w14:textId="77777777" w:rsidR="001172A3" w:rsidRPr="00634933" w:rsidRDefault="00C02157" w:rsidP="005D471B">
      <w:pPr>
        <w:pStyle w:val="Textkrper"/>
        <w:spacing w:before="120"/>
        <w:jc w:val="center"/>
        <w:rPr>
          <w:rFonts w:ascii="Arial" w:hAnsi="Arial" w:cs="Arial"/>
          <w:b/>
          <w:sz w:val="28"/>
          <w:szCs w:val="28"/>
        </w:rPr>
      </w:pPr>
      <w:r w:rsidRPr="00634933">
        <w:rPr>
          <w:rFonts w:ascii="Arial" w:hAnsi="Arial" w:cs="Arial"/>
          <w:b/>
          <w:sz w:val="28"/>
          <w:szCs w:val="28"/>
        </w:rPr>
        <w:t>IUPAC International</w:t>
      </w:r>
      <w:r w:rsidR="005D471B">
        <w:rPr>
          <w:rFonts w:ascii="Arial" w:hAnsi="Arial" w:cs="Arial"/>
          <w:b/>
          <w:sz w:val="28"/>
          <w:szCs w:val="28"/>
        </w:rPr>
        <w:t xml:space="preserve"> </w:t>
      </w:r>
      <w:r w:rsidRPr="00634933">
        <w:rPr>
          <w:rFonts w:ascii="Arial" w:hAnsi="Arial" w:cs="Arial"/>
          <w:b/>
          <w:sz w:val="28"/>
          <w:szCs w:val="28"/>
        </w:rPr>
        <w:t>Chemical Identifier (</w:t>
      </w:r>
      <w:proofErr w:type="spellStart"/>
      <w:r w:rsidRPr="00634933">
        <w:rPr>
          <w:rFonts w:ascii="Arial" w:hAnsi="Arial" w:cs="Arial"/>
          <w:b/>
          <w:sz w:val="28"/>
          <w:szCs w:val="28"/>
        </w:rPr>
        <w:t>InChI</w:t>
      </w:r>
      <w:proofErr w:type="spellEnd"/>
      <w:r w:rsidRPr="00634933">
        <w:rPr>
          <w:rFonts w:ascii="Arial" w:hAnsi="Arial" w:cs="Arial"/>
          <w:b/>
          <w:sz w:val="28"/>
          <w:szCs w:val="28"/>
        </w:rPr>
        <w:t>)</w:t>
      </w:r>
    </w:p>
    <w:p w14:paraId="3921E711" w14:textId="4CCFD01E" w:rsidR="00C02157" w:rsidRPr="00634933" w:rsidRDefault="007466CC">
      <w:pPr>
        <w:pStyle w:val="Textkrper"/>
        <w:spacing w:before="120"/>
        <w:jc w:val="center"/>
        <w:rPr>
          <w:rFonts w:ascii="Arial" w:hAnsi="Arial" w:cs="Arial"/>
          <w:b/>
          <w:sz w:val="28"/>
          <w:szCs w:val="28"/>
        </w:rPr>
      </w:pPr>
      <w:proofErr w:type="spellStart"/>
      <w:r w:rsidRPr="00BC37BE">
        <w:rPr>
          <w:rFonts w:ascii="Arial" w:hAnsi="Arial" w:cs="Arial"/>
          <w:b/>
          <w:sz w:val="28"/>
          <w:szCs w:val="28"/>
        </w:rPr>
        <w:t>InChI</w:t>
      </w:r>
      <w:proofErr w:type="spellEnd"/>
      <w:r w:rsidRPr="00BC37BE">
        <w:rPr>
          <w:rFonts w:ascii="Arial" w:hAnsi="Arial" w:cs="Arial"/>
          <w:b/>
          <w:sz w:val="28"/>
          <w:szCs w:val="28"/>
        </w:rPr>
        <w:t xml:space="preserve"> version 1, </w:t>
      </w:r>
      <w:r w:rsidR="00A83047">
        <w:rPr>
          <w:rFonts w:ascii="Arial" w:hAnsi="Arial" w:cs="Arial"/>
          <w:b/>
          <w:sz w:val="28"/>
          <w:szCs w:val="28"/>
        </w:rPr>
        <w:t>S</w:t>
      </w:r>
      <w:r w:rsidRPr="00BC37BE">
        <w:rPr>
          <w:rFonts w:ascii="Arial" w:hAnsi="Arial" w:cs="Arial"/>
          <w:b/>
          <w:sz w:val="28"/>
          <w:szCs w:val="28"/>
        </w:rPr>
        <w:t>oftware version 1.0</w:t>
      </w:r>
      <w:r w:rsidR="00B8060B">
        <w:rPr>
          <w:rFonts w:ascii="Arial" w:hAnsi="Arial" w:cs="Arial"/>
          <w:b/>
          <w:sz w:val="28"/>
          <w:szCs w:val="28"/>
        </w:rPr>
        <w:t>7-beta3</w:t>
      </w:r>
    </w:p>
    <w:p w14:paraId="64AA4087" w14:textId="77777777" w:rsidR="00C02157" w:rsidRPr="00634933" w:rsidRDefault="00C02157" w:rsidP="00A47D2B">
      <w:pPr>
        <w:pStyle w:val="Textkrper"/>
        <w:jc w:val="center"/>
        <w:rPr>
          <w:rFonts w:ascii="Arial" w:hAnsi="Arial" w:cs="Arial"/>
          <w:b/>
          <w:sz w:val="32"/>
          <w:szCs w:val="32"/>
        </w:rPr>
      </w:pPr>
      <w:r w:rsidRPr="00634933">
        <w:rPr>
          <w:rFonts w:ascii="Arial" w:hAnsi="Arial" w:cs="Arial"/>
          <w:b/>
          <w:sz w:val="32"/>
          <w:szCs w:val="32"/>
        </w:rPr>
        <w:t xml:space="preserve">Technical Manual </w:t>
      </w:r>
    </w:p>
    <w:p w14:paraId="727A7493" w14:textId="77777777" w:rsidR="00C02157" w:rsidRPr="00D913AB" w:rsidRDefault="00C02157" w:rsidP="00C02157">
      <w:pPr>
        <w:rPr>
          <w:rStyle w:val="BodyTextChar"/>
          <w:rFonts w:ascii="Times New Roman" w:hAnsi="Times New Roman"/>
          <w:b/>
          <w:sz w:val="26"/>
          <w:szCs w:val="26"/>
          <w:lang w:val="nb-NO"/>
        </w:rPr>
      </w:pPr>
      <w:r w:rsidRPr="00964F81">
        <w:rPr>
          <w:rFonts w:ascii="Arial" w:hAnsi="Arial" w:cs="Arial"/>
          <w:b/>
          <w:sz w:val="32"/>
          <w:szCs w:val="32"/>
        </w:rPr>
        <w:br/>
      </w:r>
      <w:r w:rsidRPr="00D913AB">
        <w:rPr>
          <w:rStyle w:val="BodyTextChar"/>
          <w:rFonts w:ascii="Times New Roman" w:hAnsi="Times New Roman"/>
          <w:b/>
          <w:sz w:val="26"/>
          <w:szCs w:val="26"/>
          <w:lang w:val="nb-NO"/>
        </w:rPr>
        <w:t>Stephen E. Stein, Stephen R. Heller, Dmitrii V. Tchekhovskoi</w:t>
      </w:r>
    </w:p>
    <w:p w14:paraId="5ED71D11" w14:textId="77777777" w:rsidR="007855FC" w:rsidRPr="007855FC" w:rsidRDefault="00080961" w:rsidP="007855FC">
      <w:pPr>
        <w:spacing w:before="120"/>
        <w:rPr>
          <w:rStyle w:val="BodyTextChar"/>
          <w:rFonts w:ascii="Times New Roman" w:hAnsi="Times New Roman"/>
          <w:sz w:val="26"/>
          <w:szCs w:val="26"/>
        </w:rPr>
      </w:pPr>
      <w:proofErr w:type="spellStart"/>
      <w:r w:rsidRPr="00080961">
        <w:rPr>
          <w:rStyle w:val="BodyTextChar"/>
          <w:rFonts w:ascii="Times New Roman" w:hAnsi="Times New Roman"/>
          <w:sz w:val="26"/>
          <w:szCs w:val="26"/>
        </w:rPr>
        <w:t>Biomolecular</w:t>
      </w:r>
      <w:proofErr w:type="spellEnd"/>
      <w:r w:rsidRPr="00080961">
        <w:rPr>
          <w:rStyle w:val="BodyTextChar"/>
          <w:rFonts w:ascii="Times New Roman" w:hAnsi="Times New Roman"/>
          <w:sz w:val="26"/>
          <w:szCs w:val="26"/>
        </w:rPr>
        <w:t xml:space="preserve"> Measurement Division</w:t>
      </w:r>
      <w:r w:rsidRPr="00080961" w:rsidDel="00080961">
        <w:rPr>
          <w:rStyle w:val="BodyTextChar"/>
          <w:rFonts w:ascii="Times New Roman" w:hAnsi="Times New Roman"/>
          <w:sz w:val="26"/>
          <w:szCs w:val="26"/>
        </w:rPr>
        <w:t xml:space="preserve"> </w:t>
      </w:r>
    </w:p>
    <w:p w14:paraId="7D830424" w14:textId="77777777" w:rsidR="007855FC" w:rsidRPr="007855FC" w:rsidRDefault="007855FC" w:rsidP="007855FC">
      <w:pPr>
        <w:rPr>
          <w:rStyle w:val="BodyTextChar"/>
          <w:rFonts w:ascii="Times New Roman" w:hAnsi="Times New Roman"/>
          <w:sz w:val="26"/>
          <w:szCs w:val="26"/>
        </w:rPr>
      </w:pPr>
      <w:r w:rsidRPr="007855FC">
        <w:rPr>
          <w:rStyle w:val="BodyTextChar"/>
          <w:rFonts w:ascii="Times New Roman" w:hAnsi="Times New Roman"/>
          <w:sz w:val="26"/>
          <w:szCs w:val="26"/>
        </w:rPr>
        <w:t xml:space="preserve">National </w:t>
      </w:r>
      <w:smartTag w:uri="urn:schemas-microsoft-com:office:smarttags" w:element="place">
        <w:smartTag w:uri="urn:schemas-microsoft-com:office:smarttags" w:element="PlaceType">
          <w:r w:rsidRPr="007855FC">
            <w:rPr>
              <w:rStyle w:val="BodyTextChar"/>
              <w:rFonts w:ascii="Times New Roman" w:hAnsi="Times New Roman"/>
              <w:sz w:val="26"/>
              <w:szCs w:val="26"/>
            </w:rPr>
            <w:t>Institute</w:t>
          </w:r>
        </w:smartTag>
        <w:r w:rsidRPr="007855FC">
          <w:rPr>
            <w:rStyle w:val="BodyTextChar"/>
            <w:rFonts w:ascii="Times New Roman" w:hAnsi="Times New Roman"/>
            <w:sz w:val="26"/>
            <w:szCs w:val="26"/>
          </w:rPr>
          <w:t xml:space="preserve"> of </w:t>
        </w:r>
        <w:smartTag w:uri="urn:schemas-microsoft-com:office:smarttags" w:element="PlaceName">
          <w:r w:rsidRPr="007855FC">
            <w:rPr>
              <w:rStyle w:val="BodyTextChar"/>
              <w:rFonts w:ascii="Times New Roman" w:hAnsi="Times New Roman"/>
              <w:sz w:val="26"/>
              <w:szCs w:val="26"/>
            </w:rPr>
            <w:t>Standards</w:t>
          </w:r>
        </w:smartTag>
      </w:smartTag>
      <w:r w:rsidRPr="007855FC">
        <w:rPr>
          <w:rStyle w:val="BodyTextChar"/>
          <w:rFonts w:ascii="Times New Roman" w:hAnsi="Times New Roman"/>
          <w:sz w:val="26"/>
          <w:szCs w:val="26"/>
        </w:rPr>
        <w:t xml:space="preserve"> and Technology</w:t>
      </w:r>
    </w:p>
    <w:p w14:paraId="2642D9A8" w14:textId="77777777" w:rsidR="00C02157" w:rsidRPr="007855FC" w:rsidRDefault="007855FC" w:rsidP="007855FC">
      <w:pPr>
        <w:rPr>
          <w:rStyle w:val="BodyTextChar"/>
          <w:rFonts w:ascii="Times New Roman" w:hAnsi="Times New Roman"/>
          <w:sz w:val="26"/>
          <w:szCs w:val="26"/>
        </w:rPr>
      </w:pPr>
      <w:smartTag w:uri="urn:schemas-microsoft-com:office:smarttags" w:element="place">
        <w:smartTag w:uri="urn:schemas-microsoft-com:office:smarttags" w:element="City">
          <w:r w:rsidRPr="007855FC">
            <w:rPr>
              <w:rStyle w:val="BodyTextChar"/>
              <w:rFonts w:ascii="Times New Roman" w:hAnsi="Times New Roman"/>
              <w:sz w:val="26"/>
              <w:szCs w:val="26"/>
            </w:rPr>
            <w:t>Gaithersburg</w:t>
          </w:r>
        </w:smartTag>
        <w:r w:rsidRPr="007855FC">
          <w:rPr>
            <w:rStyle w:val="BodyTextChar"/>
            <w:rFonts w:ascii="Times New Roman" w:hAnsi="Times New Roman"/>
            <w:sz w:val="26"/>
            <w:szCs w:val="26"/>
          </w:rPr>
          <w:t xml:space="preserve">, </w:t>
        </w:r>
        <w:smartTag w:uri="urn:schemas-microsoft-com:office:smarttags" w:element="State">
          <w:r w:rsidRPr="007855FC">
            <w:rPr>
              <w:rStyle w:val="BodyTextChar"/>
              <w:rFonts w:ascii="Times New Roman" w:hAnsi="Times New Roman"/>
              <w:sz w:val="26"/>
              <w:szCs w:val="26"/>
            </w:rPr>
            <w:t>Maryland</w:t>
          </w:r>
        </w:smartTag>
        <w:r w:rsidRPr="007855FC">
          <w:rPr>
            <w:rStyle w:val="BodyTextChar"/>
            <w:rFonts w:ascii="Times New Roman" w:hAnsi="Times New Roman"/>
            <w:sz w:val="26"/>
            <w:szCs w:val="26"/>
          </w:rPr>
          <w:t xml:space="preserve">, </w:t>
        </w:r>
        <w:smartTag w:uri="urn:schemas-microsoft-com:office:smarttags" w:element="country-region">
          <w:r w:rsidRPr="007855FC">
            <w:rPr>
              <w:rStyle w:val="BodyTextChar"/>
              <w:rFonts w:ascii="Times New Roman" w:hAnsi="Times New Roman"/>
              <w:sz w:val="26"/>
              <w:szCs w:val="26"/>
            </w:rPr>
            <w:t>U.S.</w:t>
          </w:r>
        </w:smartTag>
      </w:smartTag>
      <w:r w:rsidRPr="007855FC">
        <w:rPr>
          <w:rStyle w:val="BodyTextChar"/>
          <w:rFonts w:ascii="Times New Roman" w:hAnsi="Times New Roman"/>
          <w:sz w:val="26"/>
          <w:szCs w:val="26"/>
        </w:rPr>
        <w:t>, 20899-8320</w:t>
      </w:r>
    </w:p>
    <w:p w14:paraId="6DA4D02E" w14:textId="77777777" w:rsidR="00C02157" w:rsidRPr="00153B97" w:rsidRDefault="00C02157" w:rsidP="009D7F6E">
      <w:pPr>
        <w:spacing w:before="120"/>
        <w:rPr>
          <w:rStyle w:val="BodyTextChar"/>
          <w:rFonts w:ascii="Times New Roman" w:hAnsi="Times New Roman"/>
          <w:b/>
          <w:sz w:val="26"/>
          <w:szCs w:val="26"/>
        </w:rPr>
      </w:pPr>
      <w:r w:rsidRPr="00153B97">
        <w:rPr>
          <w:rStyle w:val="BodyTextChar"/>
          <w:rFonts w:ascii="Times New Roman" w:hAnsi="Times New Roman"/>
          <w:b/>
          <w:sz w:val="26"/>
          <w:szCs w:val="26"/>
        </w:rPr>
        <w:t xml:space="preserve">Igor V. </w:t>
      </w:r>
      <w:proofErr w:type="spellStart"/>
      <w:r w:rsidRPr="00153B97">
        <w:rPr>
          <w:rStyle w:val="BodyTextChar"/>
          <w:rFonts w:ascii="Times New Roman" w:hAnsi="Times New Roman"/>
          <w:b/>
          <w:sz w:val="26"/>
          <w:szCs w:val="26"/>
        </w:rPr>
        <w:t>Pletnev</w:t>
      </w:r>
      <w:proofErr w:type="spellEnd"/>
    </w:p>
    <w:p w14:paraId="66D35FDB" w14:textId="77777777" w:rsidR="00C02157" w:rsidRPr="00D913AB" w:rsidRDefault="00C02157" w:rsidP="007855FC">
      <w:pPr>
        <w:spacing w:before="120"/>
        <w:rPr>
          <w:rStyle w:val="BodyTextChar"/>
          <w:rFonts w:ascii="Times New Roman" w:hAnsi="Times New Roman"/>
          <w:sz w:val="26"/>
          <w:szCs w:val="26"/>
        </w:rPr>
      </w:pPr>
      <w:r w:rsidRPr="00153B97">
        <w:rPr>
          <w:rStyle w:val="BodyTextChar"/>
          <w:rFonts w:ascii="Times New Roman" w:hAnsi="Times New Roman"/>
          <w:sz w:val="26"/>
          <w:szCs w:val="26"/>
        </w:rPr>
        <w:t>Department</w:t>
      </w:r>
      <w:r w:rsidR="000B2DF0">
        <w:rPr>
          <w:rStyle w:val="BodyTextChar"/>
          <w:rFonts w:ascii="Times New Roman" w:hAnsi="Times New Roman"/>
          <w:sz w:val="26"/>
          <w:szCs w:val="26"/>
        </w:rPr>
        <w:t xml:space="preserve"> of </w:t>
      </w:r>
      <w:smartTag w:uri="urn:schemas-microsoft-com:office:smarttags" w:element="PlaceName">
        <w:r w:rsidR="000B2DF0" w:rsidRPr="00153B97">
          <w:rPr>
            <w:rStyle w:val="BodyTextChar"/>
            <w:rFonts w:ascii="Times New Roman" w:hAnsi="Times New Roman"/>
            <w:sz w:val="26"/>
            <w:szCs w:val="26"/>
          </w:rPr>
          <w:t>Chemistry</w:t>
        </w:r>
      </w:smartTag>
      <w:r w:rsidR="009D7F6E" w:rsidRPr="00153B97">
        <w:rPr>
          <w:rStyle w:val="BodyTextChar"/>
          <w:rFonts w:ascii="Times New Roman" w:hAnsi="Times New Roman"/>
          <w:sz w:val="26"/>
          <w:szCs w:val="26"/>
        </w:rPr>
        <w:br/>
      </w:r>
      <w:proofErr w:type="spellStart"/>
      <w:smartTag w:uri="urn:schemas-microsoft-com:office:smarttags" w:element="PlaceName">
        <w:r w:rsidR="009D7F6E" w:rsidRPr="00153B97">
          <w:rPr>
            <w:rStyle w:val="BodyTextChar"/>
            <w:rFonts w:ascii="Times New Roman" w:hAnsi="Times New Roman"/>
            <w:sz w:val="26"/>
            <w:szCs w:val="26"/>
          </w:rPr>
          <w:t>Lomonosov</w:t>
        </w:r>
      </w:smartTag>
      <w:proofErr w:type="spellEnd"/>
      <w:r w:rsidR="009D7F6E" w:rsidRPr="00153B97">
        <w:rPr>
          <w:rStyle w:val="BodyTextChar"/>
          <w:rFonts w:ascii="Times New Roman" w:hAnsi="Times New Roman"/>
          <w:sz w:val="26"/>
          <w:szCs w:val="26"/>
        </w:rPr>
        <w:t xml:space="preserve"> </w:t>
      </w:r>
      <w:smartTag w:uri="urn:schemas-microsoft-com:office:smarttags" w:element="PlaceName">
        <w:r w:rsidRPr="00153B97">
          <w:rPr>
            <w:rStyle w:val="BodyTextChar"/>
            <w:rFonts w:ascii="Times New Roman" w:hAnsi="Times New Roman"/>
            <w:sz w:val="26"/>
            <w:szCs w:val="26"/>
          </w:rPr>
          <w:t>Moscow</w:t>
        </w:r>
      </w:smartTag>
      <w:r w:rsidRPr="00153B97">
        <w:rPr>
          <w:rStyle w:val="BodyTextChar"/>
          <w:rFonts w:ascii="Times New Roman" w:hAnsi="Times New Roman"/>
          <w:sz w:val="26"/>
          <w:szCs w:val="26"/>
        </w:rPr>
        <w:t xml:space="preserve"> </w:t>
      </w:r>
      <w:smartTag w:uri="urn:schemas-microsoft-com:office:smarttags" w:element="PlaceType">
        <w:r w:rsidRPr="00153B97">
          <w:rPr>
            <w:rStyle w:val="BodyTextChar"/>
            <w:rFonts w:ascii="Times New Roman" w:hAnsi="Times New Roman"/>
            <w:sz w:val="26"/>
            <w:szCs w:val="26"/>
          </w:rPr>
          <w:t>State</w:t>
        </w:r>
      </w:smartTag>
      <w:r w:rsidRPr="00153B97">
        <w:rPr>
          <w:rStyle w:val="BodyTextChar"/>
          <w:rFonts w:ascii="Times New Roman" w:hAnsi="Times New Roman"/>
          <w:sz w:val="26"/>
          <w:szCs w:val="26"/>
        </w:rPr>
        <w:t xml:space="preserve"> </w:t>
      </w:r>
      <w:smartTag w:uri="urn:schemas-microsoft-com:office:smarttags" w:element="PlaceType">
        <w:r w:rsidRPr="00153B97">
          <w:rPr>
            <w:rStyle w:val="BodyTextChar"/>
            <w:rFonts w:ascii="Times New Roman" w:hAnsi="Times New Roman"/>
            <w:sz w:val="26"/>
            <w:szCs w:val="26"/>
          </w:rPr>
          <w:t>University</w:t>
        </w:r>
      </w:smartTag>
      <w:r w:rsidR="009D7F6E" w:rsidRPr="00153B97">
        <w:rPr>
          <w:rStyle w:val="BodyTextChar"/>
          <w:rFonts w:ascii="Times New Roman" w:hAnsi="Times New Roman"/>
          <w:sz w:val="26"/>
          <w:szCs w:val="26"/>
        </w:rPr>
        <w:br/>
      </w:r>
      <w:r w:rsidR="00225D1F" w:rsidRPr="00153B97">
        <w:rPr>
          <w:sz w:val="26"/>
          <w:szCs w:val="26"/>
        </w:rPr>
        <w:t xml:space="preserve">119991 </w:t>
      </w:r>
      <w:smartTag w:uri="urn:schemas-microsoft-com:office:smarttags" w:element="place">
        <w:smartTag w:uri="urn:schemas-microsoft-com:office:smarttags" w:element="City">
          <w:r w:rsidRPr="00153B97">
            <w:rPr>
              <w:sz w:val="26"/>
              <w:szCs w:val="26"/>
            </w:rPr>
            <w:t>Moscow</w:t>
          </w:r>
        </w:smartTag>
        <w:r w:rsidR="00B415A2">
          <w:rPr>
            <w:sz w:val="26"/>
            <w:szCs w:val="26"/>
          </w:rPr>
          <w:t>,</w:t>
        </w:r>
        <w:r w:rsidRPr="00153B97">
          <w:rPr>
            <w:sz w:val="26"/>
            <w:szCs w:val="26"/>
          </w:rPr>
          <w:t xml:space="preserve"> </w:t>
        </w:r>
        <w:smartTag w:uri="urn:schemas-microsoft-com:office:smarttags" w:element="country-region">
          <w:r w:rsidRPr="00153B97">
            <w:rPr>
              <w:sz w:val="26"/>
              <w:szCs w:val="26"/>
            </w:rPr>
            <w:t>Russia</w:t>
          </w:r>
        </w:smartTag>
      </w:smartTag>
    </w:p>
    <w:p w14:paraId="343A13AC" w14:textId="77777777" w:rsidR="00985CE2" w:rsidRDefault="00985CE2">
      <w:pPr>
        <w:rPr>
          <w:rStyle w:val="BodyTextChar"/>
          <w:rFonts w:ascii="Times New Roman" w:hAnsi="Times New Roman"/>
        </w:rPr>
      </w:pPr>
    </w:p>
    <w:p w14:paraId="439DE005" w14:textId="77777777" w:rsidR="00985CE2" w:rsidRDefault="00985CE2">
      <w:pPr>
        <w:rPr>
          <w:rStyle w:val="BodyTextChar"/>
          <w:rFonts w:ascii="Times New Roman" w:hAnsi="Times New Roman"/>
        </w:rPr>
      </w:pPr>
    </w:p>
    <w:p w14:paraId="283FAC3B" w14:textId="46090365" w:rsidR="00985CE2" w:rsidRDefault="00B608EB">
      <w:pPr>
        <w:rPr>
          <w:rStyle w:val="BodyTextChar"/>
          <w:b/>
          <w:sz w:val="28"/>
          <w:szCs w:val="28"/>
        </w:rPr>
      </w:pPr>
      <w:r>
        <w:rPr>
          <w:rStyle w:val="BodyTextChar"/>
          <w:rFonts w:ascii="Times New Roman" w:hAnsi="Times New Roman"/>
        </w:rPr>
        <w:t>Last revision date:</w:t>
      </w:r>
      <w:r w:rsidR="00880F27">
        <w:rPr>
          <w:rStyle w:val="BodyTextChar"/>
          <w:rFonts w:ascii="Times New Roman" w:hAnsi="Times New Roman"/>
        </w:rPr>
        <w:t xml:space="preserve"> </w:t>
      </w:r>
      <w:r w:rsidR="003F695D">
        <w:rPr>
          <w:rStyle w:val="BodyTextChar"/>
          <w:rFonts w:ascii="Times New Roman" w:hAnsi="Times New Roman"/>
        </w:rPr>
        <w:fldChar w:fldCharType="begin"/>
      </w:r>
      <w:r w:rsidR="003F695D">
        <w:rPr>
          <w:rStyle w:val="BodyTextChar"/>
          <w:rFonts w:ascii="Times New Roman" w:hAnsi="Times New Roman"/>
        </w:rPr>
        <w:instrText xml:space="preserve"> DATE \@ "MMMM d, yyyy" </w:instrText>
      </w:r>
      <w:r w:rsidR="003F695D">
        <w:rPr>
          <w:rStyle w:val="BodyTextChar"/>
          <w:rFonts w:ascii="Times New Roman" w:hAnsi="Times New Roman"/>
        </w:rPr>
        <w:fldChar w:fldCharType="separate"/>
      </w:r>
      <w:r w:rsidR="00902627">
        <w:rPr>
          <w:rStyle w:val="BodyTextChar"/>
          <w:rFonts w:ascii="Times New Roman" w:hAnsi="Times New Roman"/>
          <w:noProof/>
        </w:rPr>
        <w:t>January 19, 2024</w:t>
      </w:r>
      <w:r w:rsidR="003F695D">
        <w:rPr>
          <w:rStyle w:val="BodyTextChar"/>
          <w:rFonts w:ascii="Times New Roman" w:hAnsi="Times New Roman"/>
        </w:rPr>
        <w:fldChar w:fldCharType="end"/>
      </w:r>
    </w:p>
    <w:p w14:paraId="3B29BC4C" w14:textId="77777777" w:rsidR="00985CE2" w:rsidRDefault="00985CE2">
      <w:pPr>
        <w:rPr>
          <w:rStyle w:val="BodyTextChar"/>
          <w:b/>
          <w:sz w:val="28"/>
          <w:szCs w:val="28"/>
        </w:rPr>
      </w:pPr>
      <w:r>
        <w:rPr>
          <w:rStyle w:val="BodyTextChar"/>
          <w:sz w:val="28"/>
          <w:szCs w:val="28"/>
        </w:rPr>
        <w:br w:type="page"/>
      </w:r>
    </w:p>
    <w:p w14:paraId="4F0C2789" w14:textId="1AA80738" w:rsidR="00BB162C" w:rsidRPr="009D7F6E" w:rsidRDefault="00BB162C" w:rsidP="002C41CB">
      <w:pPr>
        <w:pStyle w:val="Style1"/>
        <w:spacing w:before="720"/>
        <w:rPr>
          <w:rStyle w:val="BodyTextChar"/>
          <w:sz w:val="28"/>
          <w:szCs w:val="28"/>
        </w:rPr>
      </w:pPr>
      <w:r w:rsidRPr="009D7F6E">
        <w:rPr>
          <w:rStyle w:val="BodyTextChar"/>
          <w:sz w:val="28"/>
          <w:szCs w:val="28"/>
        </w:rPr>
        <w:lastRenderedPageBreak/>
        <w:t>CONTENTS</w:t>
      </w:r>
    </w:p>
    <w:p w14:paraId="20559767" w14:textId="77777777" w:rsidR="00BB162C" w:rsidRDefault="00BB162C">
      <w:pPr>
        <w:pStyle w:val="Style1"/>
        <w:rPr>
          <w:rStyle w:val="BodyTextChar"/>
          <w:sz w:val="32"/>
          <w:szCs w:val="32"/>
        </w:rPr>
      </w:pPr>
    </w:p>
    <w:p w14:paraId="6AEC669C" w14:textId="767F798E" w:rsidR="00914939" w:rsidRDefault="00BB162C">
      <w:pPr>
        <w:pStyle w:val="Verzeichnis1"/>
        <w:tabs>
          <w:tab w:val="right" w:leader="dot" w:pos="8630"/>
        </w:tabs>
        <w:rPr>
          <w:rFonts w:asciiTheme="minorHAnsi" w:eastAsiaTheme="minorEastAsia" w:hAnsiTheme="minorHAnsi" w:cstheme="minorBidi"/>
          <w:b w:val="0"/>
          <w:noProof/>
          <w:sz w:val="22"/>
          <w:szCs w:val="22"/>
        </w:rPr>
      </w:pPr>
      <w:r w:rsidRPr="00E93CC9">
        <w:rPr>
          <w:rStyle w:val="BodyTextChar"/>
          <w:rFonts w:cs="Arial"/>
          <w:b w:val="0"/>
          <w:szCs w:val="24"/>
        </w:rPr>
        <w:fldChar w:fldCharType="begin"/>
      </w:r>
      <w:r w:rsidRPr="00E93CC9">
        <w:rPr>
          <w:rStyle w:val="BodyTextChar"/>
          <w:rFonts w:cs="Arial"/>
          <w:b w:val="0"/>
          <w:szCs w:val="24"/>
        </w:rPr>
        <w:instrText xml:space="preserve"> TOC \o "1-4" \h \z \u </w:instrText>
      </w:r>
      <w:r w:rsidRPr="00E93CC9">
        <w:rPr>
          <w:rStyle w:val="BodyTextChar"/>
          <w:rFonts w:cs="Arial"/>
          <w:b w:val="0"/>
          <w:szCs w:val="24"/>
        </w:rPr>
        <w:fldChar w:fldCharType="separate"/>
      </w:r>
      <w:hyperlink w:anchor="_Toc41832779" w:history="1">
        <w:r w:rsidR="00914939" w:rsidRPr="004E2FCF">
          <w:rPr>
            <w:rStyle w:val="Hyperlink"/>
            <w:noProof/>
          </w:rPr>
          <w:t>I. ABSTRACT</w:t>
        </w:r>
        <w:r w:rsidR="00914939">
          <w:rPr>
            <w:noProof/>
            <w:webHidden/>
          </w:rPr>
          <w:tab/>
        </w:r>
        <w:r w:rsidR="00914939">
          <w:rPr>
            <w:noProof/>
            <w:webHidden/>
          </w:rPr>
          <w:fldChar w:fldCharType="begin"/>
        </w:r>
        <w:r w:rsidR="00914939">
          <w:rPr>
            <w:noProof/>
            <w:webHidden/>
          </w:rPr>
          <w:instrText xml:space="preserve"> PAGEREF _Toc41832779 \h </w:instrText>
        </w:r>
        <w:r w:rsidR="00914939">
          <w:rPr>
            <w:noProof/>
            <w:webHidden/>
          </w:rPr>
        </w:r>
        <w:r w:rsidR="00914939">
          <w:rPr>
            <w:noProof/>
            <w:webHidden/>
          </w:rPr>
          <w:fldChar w:fldCharType="separate"/>
        </w:r>
        <w:r w:rsidR="00027E35">
          <w:rPr>
            <w:noProof/>
            <w:webHidden/>
          </w:rPr>
          <w:t>1</w:t>
        </w:r>
        <w:r w:rsidR="00914939">
          <w:rPr>
            <w:noProof/>
            <w:webHidden/>
          </w:rPr>
          <w:fldChar w:fldCharType="end"/>
        </w:r>
      </w:hyperlink>
    </w:p>
    <w:p w14:paraId="0A295029" w14:textId="0A9AC350"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780" w:history="1">
        <w:r w:rsidR="00914939" w:rsidRPr="004E2FCF">
          <w:rPr>
            <w:rStyle w:val="Hyperlink"/>
            <w:noProof/>
          </w:rPr>
          <w:t>II. INTRODUCTION</w:t>
        </w:r>
        <w:r w:rsidR="00914939">
          <w:rPr>
            <w:noProof/>
            <w:webHidden/>
          </w:rPr>
          <w:tab/>
        </w:r>
        <w:r w:rsidR="00914939">
          <w:rPr>
            <w:noProof/>
            <w:webHidden/>
          </w:rPr>
          <w:fldChar w:fldCharType="begin"/>
        </w:r>
        <w:r w:rsidR="00914939">
          <w:rPr>
            <w:noProof/>
            <w:webHidden/>
          </w:rPr>
          <w:instrText xml:space="preserve"> PAGEREF _Toc41832780 \h </w:instrText>
        </w:r>
        <w:r w:rsidR="00914939">
          <w:rPr>
            <w:noProof/>
            <w:webHidden/>
          </w:rPr>
        </w:r>
        <w:r w:rsidR="00914939">
          <w:rPr>
            <w:noProof/>
            <w:webHidden/>
          </w:rPr>
          <w:fldChar w:fldCharType="separate"/>
        </w:r>
        <w:r w:rsidR="00027E35">
          <w:rPr>
            <w:noProof/>
            <w:webHidden/>
          </w:rPr>
          <w:t>2</w:t>
        </w:r>
        <w:r w:rsidR="00914939">
          <w:rPr>
            <w:noProof/>
            <w:webHidden/>
          </w:rPr>
          <w:fldChar w:fldCharType="end"/>
        </w:r>
      </w:hyperlink>
    </w:p>
    <w:p w14:paraId="6DF4D9AF" w14:textId="2E29BC86" w:rsidR="00914939" w:rsidRDefault="00B75725">
      <w:pPr>
        <w:pStyle w:val="Verzeichnis2"/>
        <w:rPr>
          <w:rFonts w:asciiTheme="minorHAnsi" w:eastAsiaTheme="minorEastAsia" w:hAnsiTheme="minorHAnsi" w:cstheme="minorBidi"/>
          <w:b w:val="0"/>
          <w:bCs w:val="0"/>
          <w:sz w:val="22"/>
          <w:szCs w:val="22"/>
        </w:rPr>
      </w:pPr>
      <w:hyperlink w:anchor="_Toc41832781" w:history="1">
        <w:r w:rsidR="00914939" w:rsidRPr="004E2FCF">
          <w:rPr>
            <w:rStyle w:val="Hyperlink"/>
          </w:rPr>
          <w:t>a. The IUPAC International Chemical Identifier (InChI)</w:t>
        </w:r>
        <w:r w:rsidR="00914939">
          <w:rPr>
            <w:webHidden/>
          </w:rPr>
          <w:tab/>
        </w:r>
        <w:r w:rsidR="00914939">
          <w:rPr>
            <w:webHidden/>
          </w:rPr>
          <w:fldChar w:fldCharType="begin"/>
        </w:r>
        <w:r w:rsidR="00914939">
          <w:rPr>
            <w:webHidden/>
          </w:rPr>
          <w:instrText xml:space="preserve"> PAGEREF _Toc41832781 \h </w:instrText>
        </w:r>
        <w:r w:rsidR="00914939">
          <w:rPr>
            <w:webHidden/>
          </w:rPr>
        </w:r>
        <w:r w:rsidR="00914939">
          <w:rPr>
            <w:webHidden/>
          </w:rPr>
          <w:fldChar w:fldCharType="separate"/>
        </w:r>
        <w:r w:rsidR="00027E35">
          <w:rPr>
            <w:webHidden/>
          </w:rPr>
          <w:t>2</w:t>
        </w:r>
        <w:r w:rsidR="00914939">
          <w:rPr>
            <w:webHidden/>
          </w:rPr>
          <w:fldChar w:fldCharType="end"/>
        </w:r>
      </w:hyperlink>
    </w:p>
    <w:p w14:paraId="654FEF88" w14:textId="2A4CA564" w:rsidR="00914939" w:rsidRDefault="00B75725">
      <w:pPr>
        <w:pStyle w:val="Verzeichnis2"/>
        <w:rPr>
          <w:rFonts w:asciiTheme="minorHAnsi" w:eastAsiaTheme="minorEastAsia" w:hAnsiTheme="minorHAnsi" w:cstheme="minorBidi"/>
          <w:b w:val="0"/>
          <w:bCs w:val="0"/>
          <w:sz w:val="22"/>
          <w:szCs w:val="22"/>
        </w:rPr>
      </w:pPr>
      <w:hyperlink w:anchor="_Toc41832782" w:history="1">
        <w:r w:rsidR="00914939" w:rsidRPr="004E2FCF">
          <w:rPr>
            <w:rStyle w:val="Hyperlink"/>
          </w:rPr>
          <w:t>b. Objective of this Document</w:t>
        </w:r>
        <w:r w:rsidR="00914939">
          <w:rPr>
            <w:webHidden/>
          </w:rPr>
          <w:tab/>
        </w:r>
        <w:r w:rsidR="00914939">
          <w:rPr>
            <w:webHidden/>
          </w:rPr>
          <w:fldChar w:fldCharType="begin"/>
        </w:r>
        <w:r w:rsidR="00914939">
          <w:rPr>
            <w:webHidden/>
          </w:rPr>
          <w:instrText xml:space="preserve"> PAGEREF _Toc41832782 \h </w:instrText>
        </w:r>
        <w:r w:rsidR="00914939">
          <w:rPr>
            <w:webHidden/>
          </w:rPr>
        </w:r>
        <w:r w:rsidR="00914939">
          <w:rPr>
            <w:webHidden/>
          </w:rPr>
          <w:fldChar w:fldCharType="separate"/>
        </w:r>
        <w:r w:rsidR="00027E35">
          <w:rPr>
            <w:webHidden/>
          </w:rPr>
          <w:t>4</w:t>
        </w:r>
        <w:r w:rsidR="00914939">
          <w:rPr>
            <w:webHidden/>
          </w:rPr>
          <w:fldChar w:fldCharType="end"/>
        </w:r>
      </w:hyperlink>
    </w:p>
    <w:p w14:paraId="46A5100B" w14:textId="77C849C8" w:rsidR="00914939" w:rsidRDefault="00B75725">
      <w:pPr>
        <w:pStyle w:val="Verzeichnis2"/>
        <w:rPr>
          <w:rFonts w:asciiTheme="minorHAnsi" w:eastAsiaTheme="minorEastAsia" w:hAnsiTheme="minorHAnsi" w:cstheme="minorBidi"/>
          <w:b w:val="0"/>
          <w:bCs w:val="0"/>
          <w:sz w:val="22"/>
          <w:szCs w:val="22"/>
        </w:rPr>
      </w:pPr>
      <w:hyperlink w:anchor="_Toc41832783" w:history="1">
        <w:r w:rsidR="00914939" w:rsidRPr="004E2FCF">
          <w:rPr>
            <w:rStyle w:val="Hyperlink"/>
          </w:rPr>
          <w:t>c. Other Reading</w:t>
        </w:r>
        <w:r w:rsidR="00914939">
          <w:rPr>
            <w:webHidden/>
          </w:rPr>
          <w:tab/>
        </w:r>
        <w:r w:rsidR="00914939">
          <w:rPr>
            <w:webHidden/>
          </w:rPr>
          <w:fldChar w:fldCharType="begin"/>
        </w:r>
        <w:r w:rsidR="00914939">
          <w:rPr>
            <w:webHidden/>
          </w:rPr>
          <w:instrText xml:space="preserve"> PAGEREF _Toc41832783 \h </w:instrText>
        </w:r>
        <w:r w:rsidR="00914939">
          <w:rPr>
            <w:webHidden/>
          </w:rPr>
        </w:r>
        <w:r w:rsidR="00914939">
          <w:rPr>
            <w:webHidden/>
          </w:rPr>
          <w:fldChar w:fldCharType="separate"/>
        </w:r>
        <w:r w:rsidR="00027E35">
          <w:rPr>
            <w:webHidden/>
          </w:rPr>
          <w:t>4</w:t>
        </w:r>
        <w:r w:rsidR="00914939">
          <w:rPr>
            <w:webHidden/>
          </w:rPr>
          <w:fldChar w:fldCharType="end"/>
        </w:r>
      </w:hyperlink>
    </w:p>
    <w:p w14:paraId="45655574" w14:textId="38509A3E"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784" w:history="1">
        <w:r w:rsidR="00914939" w:rsidRPr="004E2FCF">
          <w:rPr>
            <w:rStyle w:val="Hyperlink"/>
            <w:noProof/>
          </w:rPr>
          <w:t>III. DISCUSSION</w:t>
        </w:r>
        <w:r w:rsidR="00914939">
          <w:rPr>
            <w:noProof/>
            <w:webHidden/>
          </w:rPr>
          <w:tab/>
        </w:r>
        <w:r w:rsidR="00914939">
          <w:rPr>
            <w:noProof/>
            <w:webHidden/>
          </w:rPr>
          <w:fldChar w:fldCharType="begin"/>
        </w:r>
        <w:r w:rsidR="00914939">
          <w:rPr>
            <w:noProof/>
            <w:webHidden/>
          </w:rPr>
          <w:instrText xml:space="preserve"> PAGEREF _Toc41832784 \h </w:instrText>
        </w:r>
        <w:r w:rsidR="00914939">
          <w:rPr>
            <w:noProof/>
            <w:webHidden/>
          </w:rPr>
        </w:r>
        <w:r w:rsidR="00914939">
          <w:rPr>
            <w:noProof/>
            <w:webHidden/>
          </w:rPr>
          <w:fldChar w:fldCharType="separate"/>
        </w:r>
        <w:r w:rsidR="00027E35">
          <w:rPr>
            <w:noProof/>
            <w:webHidden/>
          </w:rPr>
          <w:t>5</w:t>
        </w:r>
        <w:r w:rsidR="00914939">
          <w:rPr>
            <w:noProof/>
            <w:webHidden/>
          </w:rPr>
          <w:fldChar w:fldCharType="end"/>
        </w:r>
      </w:hyperlink>
    </w:p>
    <w:p w14:paraId="5B8C2CB7" w14:textId="5AB51CBD" w:rsidR="00914939" w:rsidRDefault="00B75725">
      <w:pPr>
        <w:pStyle w:val="Verzeichnis2"/>
        <w:rPr>
          <w:rFonts w:asciiTheme="minorHAnsi" w:eastAsiaTheme="minorEastAsia" w:hAnsiTheme="minorHAnsi" w:cstheme="minorBidi"/>
          <w:b w:val="0"/>
          <w:bCs w:val="0"/>
          <w:sz w:val="22"/>
          <w:szCs w:val="22"/>
        </w:rPr>
      </w:pPr>
      <w:hyperlink w:anchor="_Toc41832785" w:history="1">
        <w:r w:rsidR="00914939" w:rsidRPr="004E2FCF">
          <w:rPr>
            <w:rStyle w:val="Hyperlink"/>
          </w:rPr>
          <w:t>a. The Scope of the InChI</w:t>
        </w:r>
        <w:r w:rsidR="00914939">
          <w:rPr>
            <w:webHidden/>
          </w:rPr>
          <w:tab/>
        </w:r>
        <w:r w:rsidR="00914939">
          <w:rPr>
            <w:webHidden/>
          </w:rPr>
          <w:fldChar w:fldCharType="begin"/>
        </w:r>
        <w:r w:rsidR="00914939">
          <w:rPr>
            <w:webHidden/>
          </w:rPr>
          <w:instrText xml:space="preserve"> PAGEREF _Toc41832785 \h </w:instrText>
        </w:r>
        <w:r w:rsidR="00914939">
          <w:rPr>
            <w:webHidden/>
          </w:rPr>
        </w:r>
        <w:r w:rsidR="00914939">
          <w:rPr>
            <w:webHidden/>
          </w:rPr>
          <w:fldChar w:fldCharType="separate"/>
        </w:r>
        <w:r w:rsidR="00027E35">
          <w:rPr>
            <w:webHidden/>
          </w:rPr>
          <w:t>5</w:t>
        </w:r>
        <w:r w:rsidR="00914939">
          <w:rPr>
            <w:webHidden/>
          </w:rPr>
          <w:fldChar w:fldCharType="end"/>
        </w:r>
      </w:hyperlink>
    </w:p>
    <w:p w14:paraId="2B9C3FB3" w14:textId="6BB1E7AC" w:rsidR="00914939" w:rsidRDefault="00B75725">
      <w:pPr>
        <w:pStyle w:val="Verzeichnis2"/>
        <w:rPr>
          <w:rFonts w:asciiTheme="minorHAnsi" w:eastAsiaTheme="minorEastAsia" w:hAnsiTheme="minorHAnsi" w:cstheme="minorBidi"/>
          <w:b w:val="0"/>
          <w:bCs w:val="0"/>
          <w:sz w:val="22"/>
          <w:szCs w:val="22"/>
        </w:rPr>
      </w:pPr>
      <w:hyperlink w:anchor="_Toc41832786" w:history="1">
        <w:r w:rsidR="00914939" w:rsidRPr="004E2FCF">
          <w:rPr>
            <w:rStyle w:val="Hyperlink"/>
          </w:rPr>
          <w:t>b. Construction of the InChI</w:t>
        </w:r>
        <w:r w:rsidR="00914939">
          <w:rPr>
            <w:webHidden/>
          </w:rPr>
          <w:tab/>
        </w:r>
        <w:r w:rsidR="00914939">
          <w:rPr>
            <w:webHidden/>
          </w:rPr>
          <w:fldChar w:fldCharType="begin"/>
        </w:r>
        <w:r w:rsidR="00914939">
          <w:rPr>
            <w:webHidden/>
          </w:rPr>
          <w:instrText xml:space="preserve"> PAGEREF _Toc41832786 \h </w:instrText>
        </w:r>
        <w:r w:rsidR="00914939">
          <w:rPr>
            <w:webHidden/>
          </w:rPr>
        </w:r>
        <w:r w:rsidR="00914939">
          <w:rPr>
            <w:webHidden/>
          </w:rPr>
          <w:fldChar w:fldCharType="separate"/>
        </w:r>
        <w:r w:rsidR="00027E35">
          <w:rPr>
            <w:webHidden/>
          </w:rPr>
          <w:t>5</w:t>
        </w:r>
        <w:r w:rsidR="00914939">
          <w:rPr>
            <w:webHidden/>
          </w:rPr>
          <w:fldChar w:fldCharType="end"/>
        </w:r>
      </w:hyperlink>
    </w:p>
    <w:p w14:paraId="244479FD" w14:textId="772B5215" w:rsidR="00914939" w:rsidRDefault="00B75725">
      <w:pPr>
        <w:pStyle w:val="Verzeichnis2"/>
        <w:rPr>
          <w:rFonts w:asciiTheme="minorHAnsi" w:eastAsiaTheme="minorEastAsia" w:hAnsiTheme="minorHAnsi" w:cstheme="minorBidi"/>
          <w:b w:val="0"/>
          <w:bCs w:val="0"/>
          <w:sz w:val="22"/>
          <w:szCs w:val="22"/>
        </w:rPr>
      </w:pPr>
      <w:hyperlink w:anchor="_Toc41832787" w:history="1">
        <w:r w:rsidR="00914939" w:rsidRPr="004E2FCF">
          <w:rPr>
            <w:rStyle w:val="Hyperlink"/>
          </w:rPr>
          <w:t>c. InChI Components</w:t>
        </w:r>
        <w:r w:rsidR="00914939">
          <w:rPr>
            <w:webHidden/>
          </w:rPr>
          <w:tab/>
        </w:r>
        <w:r w:rsidR="00914939">
          <w:rPr>
            <w:webHidden/>
          </w:rPr>
          <w:fldChar w:fldCharType="begin"/>
        </w:r>
        <w:r w:rsidR="00914939">
          <w:rPr>
            <w:webHidden/>
          </w:rPr>
          <w:instrText xml:space="preserve"> PAGEREF _Toc41832787 \h </w:instrText>
        </w:r>
        <w:r w:rsidR="00914939">
          <w:rPr>
            <w:webHidden/>
          </w:rPr>
        </w:r>
        <w:r w:rsidR="00914939">
          <w:rPr>
            <w:webHidden/>
          </w:rPr>
          <w:fldChar w:fldCharType="separate"/>
        </w:r>
        <w:r w:rsidR="00027E35">
          <w:rPr>
            <w:webHidden/>
          </w:rPr>
          <w:t>6</w:t>
        </w:r>
        <w:r w:rsidR="00914939">
          <w:rPr>
            <w:webHidden/>
          </w:rPr>
          <w:fldChar w:fldCharType="end"/>
        </w:r>
      </w:hyperlink>
    </w:p>
    <w:p w14:paraId="7208AF15" w14:textId="0BF69F84" w:rsidR="00914939" w:rsidRDefault="00B75725">
      <w:pPr>
        <w:pStyle w:val="Verzeichnis2"/>
        <w:rPr>
          <w:rFonts w:asciiTheme="minorHAnsi" w:eastAsiaTheme="minorEastAsia" w:hAnsiTheme="minorHAnsi" w:cstheme="minorBidi"/>
          <w:b w:val="0"/>
          <w:bCs w:val="0"/>
          <w:sz w:val="22"/>
          <w:szCs w:val="22"/>
        </w:rPr>
      </w:pPr>
      <w:hyperlink w:anchor="_Toc41832788" w:history="1">
        <w:r w:rsidR="00914939" w:rsidRPr="004E2FCF">
          <w:rPr>
            <w:rStyle w:val="Hyperlink"/>
          </w:rPr>
          <w:t>d. The Main InChI ‘Layer’ Types</w:t>
        </w:r>
        <w:r w:rsidR="00914939">
          <w:rPr>
            <w:webHidden/>
          </w:rPr>
          <w:tab/>
        </w:r>
        <w:r w:rsidR="00914939">
          <w:rPr>
            <w:webHidden/>
          </w:rPr>
          <w:fldChar w:fldCharType="begin"/>
        </w:r>
        <w:r w:rsidR="00914939">
          <w:rPr>
            <w:webHidden/>
          </w:rPr>
          <w:instrText xml:space="preserve"> PAGEREF _Toc41832788 \h </w:instrText>
        </w:r>
        <w:r w:rsidR="00914939">
          <w:rPr>
            <w:webHidden/>
          </w:rPr>
        </w:r>
        <w:r w:rsidR="00914939">
          <w:rPr>
            <w:webHidden/>
          </w:rPr>
          <w:fldChar w:fldCharType="separate"/>
        </w:r>
        <w:r w:rsidR="00027E35">
          <w:rPr>
            <w:webHidden/>
          </w:rPr>
          <w:t>6</w:t>
        </w:r>
        <w:r w:rsidR="00914939">
          <w:rPr>
            <w:webHidden/>
          </w:rPr>
          <w:fldChar w:fldCharType="end"/>
        </w:r>
      </w:hyperlink>
    </w:p>
    <w:p w14:paraId="5231A01B" w14:textId="63905858"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789" w:history="1">
        <w:r w:rsidR="00914939" w:rsidRPr="004E2FCF">
          <w:rPr>
            <w:rStyle w:val="Hyperlink"/>
            <w:i/>
            <w:noProof/>
          </w:rPr>
          <w:t>1</w:t>
        </w:r>
        <w:r w:rsidR="00914939">
          <w:rPr>
            <w:rFonts w:asciiTheme="minorHAnsi" w:eastAsiaTheme="minorEastAsia" w:hAnsiTheme="minorHAnsi" w:cstheme="minorBidi"/>
            <w:noProof/>
            <w:sz w:val="22"/>
            <w:szCs w:val="22"/>
          </w:rPr>
          <w:tab/>
        </w:r>
        <w:r w:rsidR="00914939" w:rsidRPr="004E2FCF">
          <w:rPr>
            <w:rStyle w:val="Hyperlink"/>
            <w:i/>
            <w:noProof/>
          </w:rPr>
          <w:t>Main Layer</w:t>
        </w:r>
        <w:r w:rsidR="00914939">
          <w:rPr>
            <w:noProof/>
            <w:webHidden/>
          </w:rPr>
          <w:tab/>
        </w:r>
        <w:r w:rsidR="00914939">
          <w:rPr>
            <w:noProof/>
            <w:webHidden/>
          </w:rPr>
          <w:fldChar w:fldCharType="begin"/>
        </w:r>
        <w:r w:rsidR="00914939">
          <w:rPr>
            <w:noProof/>
            <w:webHidden/>
          </w:rPr>
          <w:instrText xml:space="preserve"> PAGEREF _Toc41832789 \h </w:instrText>
        </w:r>
        <w:r w:rsidR="00914939">
          <w:rPr>
            <w:noProof/>
            <w:webHidden/>
          </w:rPr>
        </w:r>
        <w:r w:rsidR="00914939">
          <w:rPr>
            <w:noProof/>
            <w:webHidden/>
          </w:rPr>
          <w:fldChar w:fldCharType="separate"/>
        </w:r>
        <w:r w:rsidR="00027E35">
          <w:rPr>
            <w:noProof/>
            <w:webHidden/>
          </w:rPr>
          <w:t>8</w:t>
        </w:r>
        <w:r w:rsidR="00914939">
          <w:rPr>
            <w:noProof/>
            <w:webHidden/>
          </w:rPr>
          <w:fldChar w:fldCharType="end"/>
        </w:r>
      </w:hyperlink>
    </w:p>
    <w:p w14:paraId="54D7FFCD" w14:textId="381E7E88"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0" w:history="1">
        <w:r w:rsidR="00914939" w:rsidRPr="004E2FCF">
          <w:rPr>
            <w:rStyle w:val="Hyperlink"/>
            <w:noProof/>
          </w:rPr>
          <w:t>1.1</w:t>
        </w:r>
        <w:r w:rsidR="00914939">
          <w:rPr>
            <w:rFonts w:asciiTheme="minorHAnsi" w:eastAsiaTheme="minorEastAsia" w:hAnsiTheme="minorHAnsi" w:cstheme="minorBidi"/>
            <w:noProof/>
            <w:sz w:val="22"/>
            <w:szCs w:val="22"/>
          </w:rPr>
          <w:tab/>
        </w:r>
        <w:r w:rsidR="00914939" w:rsidRPr="004E2FCF">
          <w:rPr>
            <w:rStyle w:val="Hyperlink"/>
            <w:noProof/>
          </w:rPr>
          <w:t>Chemical Formula</w:t>
        </w:r>
        <w:r w:rsidR="00914939">
          <w:rPr>
            <w:noProof/>
            <w:webHidden/>
          </w:rPr>
          <w:tab/>
        </w:r>
        <w:r w:rsidR="00914939">
          <w:rPr>
            <w:noProof/>
            <w:webHidden/>
          </w:rPr>
          <w:fldChar w:fldCharType="begin"/>
        </w:r>
        <w:r w:rsidR="00914939">
          <w:rPr>
            <w:noProof/>
            <w:webHidden/>
          </w:rPr>
          <w:instrText xml:space="preserve"> PAGEREF _Toc41832790 \h </w:instrText>
        </w:r>
        <w:r w:rsidR="00914939">
          <w:rPr>
            <w:noProof/>
            <w:webHidden/>
          </w:rPr>
        </w:r>
        <w:r w:rsidR="00914939">
          <w:rPr>
            <w:noProof/>
            <w:webHidden/>
          </w:rPr>
          <w:fldChar w:fldCharType="separate"/>
        </w:r>
        <w:r w:rsidR="00027E35">
          <w:rPr>
            <w:noProof/>
            <w:webHidden/>
          </w:rPr>
          <w:t>8</w:t>
        </w:r>
        <w:r w:rsidR="00914939">
          <w:rPr>
            <w:noProof/>
            <w:webHidden/>
          </w:rPr>
          <w:fldChar w:fldCharType="end"/>
        </w:r>
      </w:hyperlink>
    </w:p>
    <w:p w14:paraId="7D7D4D0F" w14:textId="7B65AE19"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1" w:history="1">
        <w:r w:rsidR="00914939" w:rsidRPr="004E2FCF">
          <w:rPr>
            <w:rStyle w:val="Hyperlink"/>
            <w:noProof/>
          </w:rPr>
          <w:t>1.2</w:t>
        </w:r>
        <w:r w:rsidR="00914939">
          <w:rPr>
            <w:rFonts w:asciiTheme="minorHAnsi" w:eastAsiaTheme="minorEastAsia" w:hAnsiTheme="minorHAnsi" w:cstheme="minorBidi"/>
            <w:noProof/>
            <w:sz w:val="22"/>
            <w:szCs w:val="22"/>
          </w:rPr>
          <w:tab/>
        </w:r>
        <w:r w:rsidR="00914939" w:rsidRPr="004E2FCF">
          <w:rPr>
            <w:rStyle w:val="Hyperlink"/>
            <w:noProof/>
          </w:rPr>
          <w:t>Connections</w:t>
        </w:r>
        <w:r w:rsidR="00914939">
          <w:rPr>
            <w:noProof/>
            <w:webHidden/>
          </w:rPr>
          <w:tab/>
        </w:r>
        <w:r w:rsidR="00914939">
          <w:rPr>
            <w:noProof/>
            <w:webHidden/>
          </w:rPr>
          <w:fldChar w:fldCharType="begin"/>
        </w:r>
        <w:r w:rsidR="00914939">
          <w:rPr>
            <w:noProof/>
            <w:webHidden/>
          </w:rPr>
          <w:instrText xml:space="preserve"> PAGEREF _Toc41832791 \h </w:instrText>
        </w:r>
        <w:r w:rsidR="00914939">
          <w:rPr>
            <w:noProof/>
            <w:webHidden/>
          </w:rPr>
        </w:r>
        <w:r w:rsidR="00914939">
          <w:rPr>
            <w:noProof/>
            <w:webHidden/>
          </w:rPr>
          <w:fldChar w:fldCharType="separate"/>
        </w:r>
        <w:r w:rsidR="00027E35">
          <w:rPr>
            <w:noProof/>
            <w:webHidden/>
          </w:rPr>
          <w:t>8</w:t>
        </w:r>
        <w:r w:rsidR="00914939">
          <w:rPr>
            <w:noProof/>
            <w:webHidden/>
          </w:rPr>
          <w:fldChar w:fldCharType="end"/>
        </w:r>
      </w:hyperlink>
    </w:p>
    <w:p w14:paraId="4B0246BD" w14:textId="2FDEC535"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792" w:history="1">
        <w:r w:rsidR="00914939" w:rsidRPr="004E2FCF">
          <w:rPr>
            <w:rStyle w:val="Hyperlink"/>
            <w:i/>
            <w:noProof/>
          </w:rPr>
          <w:t>2</w:t>
        </w:r>
        <w:r w:rsidR="00914939">
          <w:rPr>
            <w:rFonts w:asciiTheme="minorHAnsi" w:eastAsiaTheme="minorEastAsia" w:hAnsiTheme="minorHAnsi" w:cstheme="minorBidi"/>
            <w:noProof/>
            <w:sz w:val="22"/>
            <w:szCs w:val="22"/>
          </w:rPr>
          <w:tab/>
        </w:r>
        <w:r w:rsidR="00914939" w:rsidRPr="004E2FCF">
          <w:rPr>
            <w:rStyle w:val="Hyperlink"/>
            <w:i/>
            <w:noProof/>
          </w:rPr>
          <w:t>Charge Layer</w:t>
        </w:r>
        <w:r w:rsidR="00914939">
          <w:rPr>
            <w:noProof/>
            <w:webHidden/>
          </w:rPr>
          <w:tab/>
        </w:r>
        <w:r w:rsidR="00914939">
          <w:rPr>
            <w:noProof/>
            <w:webHidden/>
          </w:rPr>
          <w:fldChar w:fldCharType="begin"/>
        </w:r>
        <w:r w:rsidR="00914939">
          <w:rPr>
            <w:noProof/>
            <w:webHidden/>
          </w:rPr>
          <w:instrText xml:space="preserve"> PAGEREF _Toc41832792 \h </w:instrText>
        </w:r>
        <w:r w:rsidR="00914939">
          <w:rPr>
            <w:noProof/>
            <w:webHidden/>
          </w:rPr>
        </w:r>
        <w:r w:rsidR="00914939">
          <w:rPr>
            <w:noProof/>
            <w:webHidden/>
          </w:rPr>
          <w:fldChar w:fldCharType="separate"/>
        </w:r>
        <w:r w:rsidR="00027E35">
          <w:rPr>
            <w:noProof/>
            <w:webHidden/>
          </w:rPr>
          <w:t>8</w:t>
        </w:r>
        <w:r w:rsidR="00914939">
          <w:rPr>
            <w:noProof/>
            <w:webHidden/>
          </w:rPr>
          <w:fldChar w:fldCharType="end"/>
        </w:r>
      </w:hyperlink>
    </w:p>
    <w:p w14:paraId="3160981A" w14:textId="0BBBA8B4"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3" w:history="1">
        <w:r w:rsidR="00914939" w:rsidRPr="004E2FCF">
          <w:rPr>
            <w:rStyle w:val="Hyperlink"/>
            <w:noProof/>
          </w:rPr>
          <w:t>2.1</w:t>
        </w:r>
        <w:r w:rsidR="00914939">
          <w:rPr>
            <w:rFonts w:asciiTheme="minorHAnsi" w:eastAsiaTheme="minorEastAsia" w:hAnsiTheme="minorHAnsi" w:cstheme="minorBidi"/>
            <w:noProof/>
            <w:sz w:val="22"/>
            <w:szCs w:val="22"/>
          </w:rPr>
          <w:tab/>
        </w:r>
        <w:r w:rsidR="00914939" w:rsidRPr="004E2FCF">
          <w:rPr>
            <w:rStyle w:val="Hyperlink"/>
            <w:noProof/>
          </w:rPr>
          <w:t>Component Charge</w:t>
        </w:r>
        <w:r w:rsidR="00914939">
          <w:rPr>
            <w:noProof/>
            <w:webHidden/>
          </w:rPr>
          <w:tab/>
        </w:r>
        <w:r w:rsidR="00914939">
          <w:rPr>
            <w:noProof/>
            <w:webHidden/>
          </w:rPr>
          <w:fldChar w:fldCharType="begin"/>
        </w:r>
        <w:r w:rsidR="00914939">
          <w:rPr>
            <w:noProof/>
            <w:webHidden/>
          </w:rPr>
          <w:instrText xml:space="preserve"> PAGEREF _Toc41832793 \h </w:instrText>
        </w:r>
        <w:r w:rsidR="00914939">
          <w:rPr>
            <w:noProof/>
            <w:webHidden/>
          </w:rPr>
        </w:r>
        <w:r w:rsidR="00914939">
          <w:rPr>
            <w:noProof/>
            <w:webHidden/>
          </w:rPr>
          <w:fldChar w:fldCharType="separate"/>
        </w:r>
        <w:r w:rsidR="00027E35">
          <w:rPr>
            <w:noProof/>
            <w:webHidden/>
          </w:rPr>
          <w:t>8</w:t>
        </w:r>
        <w:r w:rsidR="00914939">
          <w:rPr>
            <w:noProof/>
            <w:webHidden/>
          </w:rPr>
          <w:fldChar w:fldCharType="end"/>
        </w:r>
      </w:hyperlink>
    </w:p>
    <w:p w14:paraId="61B7F64F" w14:textId="7433E931"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4" w:history="1">
        <w:r w:rsidR="00914939" w:rsidRPr="004E2FCF">
          <w:rPr>
            <w:rStyle w:val="Hyperlink"/>
            <w:noProof/>
          </w:rPr>
          <w:t>2.2</w:t>
        </w:r>
        <w:r w:rsidR="00914939">
          <w:rPr>
            <w:rFonts w:asciiTheme="minorHAnsi" w:eastAsiaTheme="minorEastAsia" w:hAnsiTheme="minorHAnsi" w:cstheme="minorBidi"/>
            <w:noProof/>
            <w:sz w:val="22"/>
            <w:szCs w:val="22"/>
          </w:rPr>
          <w:tab/>
        </w:r>
        <w:r w:rsidR="00914939" w:rsidRPr="004E2FCF">
          <w:rPr>
            <w:rStyle w:val="Hyperlink"/>
            <w:noProof/>
          </w:rPr>
          <w:t>Protons</w:t>
        </w:r>
        <w:r w:rsidR="00914939">
          <w:rPr>
            <w:noProof/>
            <w:webHidden/>
          </w:rPr>
          <w:tab/>
        </w:r>
        <w:r w:rsidR="00914939">
          <w:rPr>
            <w:noProof/>
            <w:webHidden/>
          </w:rPr>
          <w:fldChar w:fldCharType="begin"/>
        </w:r>
        <w:r w:rsidR="00914939">
          <w:rPr>
            <w:noProof/>
            <w:webHidden/>
          </w:rPr>
          <w:instrText xml:space="preserve"> PAGEREF _Toc41832794 \h </w:instrText>
        </w:r>
        <w:r w:rsidR="00914939">
          <w:rPr>
            <w:noProof/>
            <w:webHidden/>
          </w:rPr>
        </w:r>
        <w:r w:rsidR="00914939">
          <w:rPr>
            <w:noProof/>
            <w:webHidden/>
          </w:rPr>
          <w:fldChar w:fldCharType="separate"/>
        </w:r>
        <w:r w:rsidR="00027E35">
          <w:rPr>
            <w:noProof/>
            <w:webHidden/>
          </w:rPr>
          <w:t>9</w:t>
        </w:r>
        <w:r w:rsidR="00914939">
          <w:rPr>
            <w:noProof/>
            <w:webHidden/>
          </w:rPr>
          <w:fldChar w:fldCharType="end"/>
        </w:r>
      </w:hyperlink>
    </w:p>
    <w:p w14:paraId="69711EDF" w14:textId="597F2CC4"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795" w:history="1">
        <w:r w:rsidR="00914939" w:rsidRPr="004E2FCF">
          <w:rPr>
            <w:rStyle w:val="Hyperlink"/>
            <w:i/>
            <w:noProof/>
          </w:rPr>
          <w:t>3</w:t>
        </w:r>
        <w:r w:rsidR="00914939">
          <w:rPr>
            <w:rFonts w:asciiTheme="minorHAnsi" w:eastAsiaTheme="minorEastAsia" w:hAnsiTheme="minorHAnsi" w:cstheme="minorBidi"/>
            <w:noProof/>
            <w:sz w:val="22"/>
            <w:szCs w:val="22"/>
          </w:rPr>
          <w:tab/>
        </w:r>
        <w:r w:rsidR="00914939" w:rsidRPr="004E2FCF">
          <w:rPr>
            <w:rStyle w:val="Hyperlink"/>
            <w:i/>
            <w:noProof/>
          </w:rPr>
          <w:t>Stereochemical Layer</w:t>
        </w:r>
        <w:r w:rsidR="00914939">
          <w:rPr>
            <w:noProof/>
            <w:webHidden/>
          </w:rPr>
          <w:tab/>
        </w:r>
        <w:r w:rsidR="00914939">
          <w:rPr>
            <w:noProof/>
            <w:webHidden/>
          </w:rPr>
          <w:fldChar w:fldCharType="begin"/>
        </w:r>
        <w:r w:rsidR="00914939">
          <w:rPr>
            <w:noProof/>
            <w:webHidden/>
          </w:rPr>
          <w:instrText xml:space="preserve"> PAGEREF _Toc41832795 \h </w:instrText>
        </w:r>
        <w:r w:rsidR="00914939">
          <w:rPr>
            <w:noProof/>
            <w:webHidden/>
          </w:rPr>
        </w:r>
        <w:r w:rsidR="00914939">
          <w:rPr>
            <w:noProof/>
            <w:webHidden/>
          </w:rPr>
          <w:fldChar w:fldCharType="separate"/>
        </w:r>
        <w:r w:rsidR="00027E35">
          <w:rPr>
            <w:noProof/>
            <w:webHidden/>
          </w:rPr>
          <w:t>9</w:t>
        </w:r>
        <w:r w:rsidR="00914939">
          <w:rPr>
            <w:noProof/>
            <w:webHidden/>
          </w:rPr>
          <w:fldChar w:fldCharType="end"/>
        </w:r>
      </w:hyperlink>
    </w:p>
    <w:p w14:paraId="33BA399D" w14:textId="3D5E3412"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6" w:history="1">
        <w:r w:rsidR="00914939" w:rsidRPr="004E2FCF">
          <w:rPr>
            <w:rStyle w:val="Hyperlink"/>
            <w:noProof/>
          </w:rPr>
          <w:t>3.1</w:t>
        </w:r>
        <w:r w:rsidR="00914939">
          <w:rPr>
            <w:rFonts w:asciiTheme="minorHAnsi" w:eastAsiaTheme="minorEastAsia" w:hAnsiTheme="minorHAnsi" w:cstheme="minorBidi"/>
            <w:noProof/>
            <w:sz w:val="22"/>
            <w:szCs w:val="22"/>
          </w:rPr>
          <w:tab/>
        </w:r>
        <w:r w:rsidR="00914939" w:rsidRPr="004E2FCF">
          <w:rPr>
            <w:rStyle w:val="Hyperlink"/>
            <w:noProof/>
          </w:rPr>
          <w:t>Double Bond sp</w:t>
        </w:r>
        <w:r w:rsidR="00914939" w:rsidRPr="004E2FCF">
          <w:rPr>
            <w:rStyle w:val="Hyperlink"/>
            <w:noProof/>
            <w:vertAlign w:val="superscript"/>
          </w:rPr>
          <w:t>2</w:t>
        </w:r>
        <w:r w:rsidR="00914939" w:rsidRPr="004E2FCF">
          <w:rPr>
            <w:rStyle w:val="Hyperlink"/>
            <w:noProof/>
          </w:rPr>
          <w:t xml:space="preserve"> (Z/E) Stereo</w:t>
        </w:r>
        <w:r w:rsidR="00914939">
          <w:rPr>
            <w:noProof/>
            <w:webHidden/>
          </w:rPr>
          <w:tab/>
        </w:r>
        <w:r w:rsidR="00914939">
          <w:rPr>
            <w:noProof/>
            <w:webHidden/>
          </w:rPr>
          <w:fldChar w:fldCharType="begin"/>
        </w:r>
        <w:r w:rsidR="00914939">
          <w:rPr>
            <w:noProof/>
            <w:webHidden/>
          </w:rPr>
          <w:instrText xml:space="preserve"> PAGEREF _Toc41832796 \h </w:instrText>
        </w:r>
        <w:r w:rsidR="00914939">
          <w:rPr>
            <w:noProof/>
            <w:webHidden/>
          </w:rPr>
        </w:r>
        <w:r w:rsidR="00914939">
          <w:rPr>
            <w:noProof/>
            <w:webHidden/>
          </w:rPr>
          <w:fldChar w:fldCharType="separate"/>
        </w:r>
        <w:r w:rsidR="00027E35">
          <w:rPr>
            <w:noProof/>
            <w:webHidden/>
          </w:rPr>
          <w:t>9</w:t>
        </w:r>
        <w:r w:rsidR="00914939">
          <w:rPr>
            <w:noProof/>
            <w:webHidden/>
          </w:rPr>
          <w:fldChar w:fldCharType="end"/>
        </w:r>
      </w:hyperlink>
    </w:p>
    <w:p w14:paraId="0A410565" w14:textId="43886612" w:rsidR="00914939" w:rsidRDefault="00B75725">
      <w:pPr>
        <w:pStyle w:val="Verzeichnis4"/>
        <w:tabs>
          <w:tab w:val="left" w:pos="1100"/>
          <w:tab w:val="right" w:leader="dot" w:pos="8630"/>
        </w:tabs>
        <w:rPr>
          <w:rFonts w:asciiTheme="minorHAnsi" w:eastAsiaTheme="minorEastAsia" w:hAnsiTheme="minorHAnsi" w:cstheme="minorBidi"/>
          <w:noProof/>
          <w:sz w:val="22"/>
          <w:szCs w:val="22"/>
        </w:rPr>
      </w:pPr>
      <w:hyperlink w:anchor="_Toc41832797" w:history="1">
        <w:r w:rsidR="00914939" w:rsidRPr="004E2FCF">
          <w:rPr>
            <w:rStyle w:val="Hyperlink"/>
            <w:noProof/>
          </w:rPr>
          <w:t>3.2</w:t>
        </w:r>
        <w:r w:rsidR="00914939">
          <w:rPr>
            <w:rFonts w:asciiTheme="minorHAnsi" w:eastAsiaTheme="minorEastAsia" w:hAnsiTheme="minorHAnsi" w:cstheme="minorBidi"/>
            <w:noProof/>
            <w:sz w:val="22"/>
            <w:szCs w:val="22"/>
          </w:rPr>
          <w:tab/>
        </w:r>
        <w:r w:rsidR="00914939" w:rsidRPr="004E2FCF">
          <w:rPr>
            <w:rStyle w:val="Hyperlink"/>
            <w:noProof/>
          </w:rPr>
          <w:t>Tetrahedral Stereo</w:t>
        </w:r>
        <w:r w:rsidR="00914939">
          <w:rPr>
            <w:noProof/>
            <w:webHidden/>
          </w:rPr>
          <w:tab/>
        </w:r>
        <w:r w:rsidR="00914939">
          <w:rPr>
            <w:noProof/>
            <w:webHidden/>
          </w:rPr>
          <w:fldChar w:fldCharType="begin"/>
        </w:r>
        <w:r w:rsidR="00914939">
          <w:rPr>
            <w:noProof/>
            <w:webHidden/>
          </w:rPr>
          <w:instrText xml:space="preserve"> PAGEREF _Toc41832797 \h </w:instrText>
        </w:r>
        <w:r w:rsidR="00914939">
          <w:rPr>
            <w:noProof/>
            <w:webHidden/>
          </w:rPr>
        </w:r>
        <w:r w:rsidR="00914939">
          <w:rPr>
            <w:noProof/>
            <w:webHidden/>
          </w:rPr>
          <w:fldChar w:fldCharType="separate"/>
        </w:r>
        <w:r w:rsidR="00027E35">
          <w:rPr>
            <w:noProof/>
            <w:webHidden/>
          </w:rPr>
          <w:t>9</w:t>
        </w:r>
        <w:r w:rsidR="00914939">
          <w:rPr>
            <w:noProof/>
            <w:webHidden/>
          </w:rPr>
          <w:fldChar w:fldCharType="end"/>
        </w:r>
      </w:hyperlink>
    </w:p>
    <w:p w14:paraId="7B78A07F" w14:textId="0F546AEB"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798" w:history="1">
        <w:r w:rsidR="00914939" w:rsidRPr="004E2FCF">
          <w:rPr>
            <w:rStyle w:val="Hyperlink"/>
            <w:i/>
            <w:noProof/>
          </w:rPr>
          <w:t>4</w:t>
        </w:r>
        <w:r w:rsidR="00914939">
          <w:rPr>
            <w:rFonts w:asciiTheme="minorHAnsi" w:eastAsiaTheme="minorEastAsia" w:hAnsiTheme="minorHAnsi" w:cstheme="minorBidi"/>
            <w:noProof/>
            <w:sz w:val="22"/>
            <w:szCs w:val="22"/>
          </w:rPr>
          <w:tab/>
        </w:r>
        <w:r w:rsidR="00914939" w:rsidRPr="004E2FCF">
          <w:rPr>
            <w:rStyle w:val="Hyperlink"/>
            <w:i/>
            <w:noProof/>
          </w:rPr>
          <w:t>Isotopic Layer</w:t>
        </w:r>
        <w:r w:rsidR="00914939">
          <w:rPr>
            <w:noProof/>
            <w:webHidden/>
          </w:rPr>
          <w:tab/>
        </w:r>
        <w:r w:rsidR="00914939">
          <w:rPr>
            <w:noProof/>
            <w:webHidden/>
          </w:rPr>
          <w:fldChar w:fldCharType="begin"/>
        </w:r>
        <w:r w:rsidR="00914939">
          <w:rPr>
            <w:noProof/>
            <w:webHidden/>
          </w:rPr>
          <w:instrText xml:space="preserve"> PAGEREF _Toc41832798 \h </w:instrText>
        </w:r>
        <w:r w:rsidR="00914939">
          <w:rPr>
            <w:noProof/>
            <w:webHidden/>
          </w:rPr>
        </w:r>
        <w:r w:rsidR="00914939">
          <w:rPr>
            <w:noProof/>
            <w:webHidden/>
          </w:rPr>
          <w:fldChar w:fldCharType="separate"/>
        </w:r>
        <w:r w:rsidR="00027E35">
          <w:rPr>
            <w:noProof/>
            <w:webHidden/>
          </w:rPr>
          <w:t>10</w:t>
        </w:r>
        <w:r w:rsidR="00914939">
          <w:rPr>
            <w:noProof/>
            <w:webHidden/>
          </w:rPr>
          <w:fldChar w:fldCharType="end"/>
        </w:r>
      </w:hyperlink>
    </w:p>
    <w:p w14:paraId="5DB219CD" w14:textId="09565875"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799" w:history="1">
        <w:r w:rsidR="00914939" w:rsidRPr="004E2FCF">
          <w:rPr>
            <w:rStyle w:val="Hyperlink"/>
            <w:i/>
            <w:noProof/>
          </w:rPr>
          <w:t>5</w:t>
        </w:r>
        <w:r w:rsidR="00914939">
          <w:rPr>
            <w:rFonts w:asciiTheme="minorHAnsi" w:eastAsiaTheme="minorEastAsia" w:hAnsiTheme="minorHAnsi" w:cstheme="minorBidi"/>
            <w:noProof/>
            <w:sz w:val="22"/>
            <w:szCs w:val="22"/>
          </w:rPr>
          <w:tab/>
        </w:r>
        <w:r w:rsidR="00914939" w:rsidRPr="004E2FCF">
          <w:rPr>
            <w:rStyle w:val="Hyperlink"/>
            <w:i/>
            <w:noProof/>
          </w:rPr>
          <w:t>Fixed-H Layer</w:t>
        </w:r>
        <w:r w:rsidR="00914939">
          <w:rPr>
            <w:noProof/>
            <w:webHidden/>
          </w:rPr>
          <w:tab/>
        </w:r>
        <w:r w:rsidR="00914939">
          <w:rPr>
            <w:noProof/>
            <w:webHidden/>
          </w:rPr>
          <w:fldChar w:fldCharType="begin"/>
        </w:r>
        <w:r w:rsidR="00914939">
          <w:rPr>
            <w:noProof/>
            <w:webHidden/>
          </w:rPr>
          <w:instrText xml:space="preserve"> PAGEREF _Toc41832799 \h </w:instrText>
        </w:r>
        <w:r w:rsidR="00914939">
          <w:rPr>
            <w:noProof/>
            <w:webHidden/>
          </w:rPr>
        </w:r>
        <w:r w:rsidR="00914939">
          <w:rPr>
            <w:noProof/>
            <w:webHidden/>
          </w:rPr>
          <w:fldChar w:fldCharType="separate"/>
        </w:r>
        <w:r w:rsidR="00027E35">
          <w:rPr>
            <w:noProof/>
            <w:webHidden/>
          </w:rPr>
          <w:t>10</w:t>
        </w:r>
        <w:r w:rsidR="00914939">
          <w:rPr>
            <w:noProof/>
            <w:webHidden/>
          </w:rPr>
          <w:fldChar w:fldCharType="end"/>
        </w:r>
      </w:hyperlink>
    </w:p>
    <w:p w14:paraId="1494BC72" w14:textId="2D4B7A83" w:rsidR="00914939" w:rsidRDefault="00B75725">
      <w:pPr>
        <w:pStyle w:val="Verzeichnis3"/>
        <w:tabs>
          <w:tab w:val="left" w:pos="880"/>
          <w:tab w:val="right" w:leader="dot" w:pos="8630"/>
        </w:tabs>
        <w:rPr>
          <w:rFonts w:asciiTheme="minorHAnsi" w:eastAsiaTheme="minorEastAsia" w:hAnsiTheme="minorHAnsi" w:cstheme="minorBidi"/>
          <w:noProof/>
          <w:sz w:val="22"/>
          <w:szCs w:val="22"/>
        </w:rPr>
      </w:pPr>
      <w:hyperlink w:anchor="_Toc41832800" w:history="1">
        <w:r w:rsidR="00914939" w:rsidRPr="004E2FCF">
          <w:rPr>
            <w:rStyle w:val="Hyperlink"/>
            <w:i/>
            <w:noProof/>
          </w:rPr>
          <w:t>6</w:t>
        </w:r>
        <w:r w:rsidR="00914939">
          <w:rPr>
            <w:rFonts w:asciiTheme="minorHAnsi" w:eastAsiaTheme="minorEastAsia" w:hAnsiTheme="minorHAnsi" w:cstheme="minorBidi"/>
            <w:noProof/>
            <w:sz w:val="22"/>
            <w:szCs w:val="22"/>
          </w:rPr>
          <w:tab/>
        </w:r>
        <w:r w:rsidR="00914939" w:rsidRPr="004E2FCF">
          <w:rPr>
            <w:rStyle w:val="Hyperlink"/>
            <w:i/>
            <w:noProof/>
          </w:rPr>
          <w:t>Polymer Layer</w:t>
        </w:r>
        <w:r w:rsidR="00914939">
          <w:rPr>
            <w:noProof/>
            <w:webHidden/>
          </w:rPr>
          <w:tab/>
        </w:r>
        <w:r w:rsidR="00914939">
          <w:rPr>
            <w:noProof/>
            <w:webHidden/>
          </w:rPr>
          <w:fldChar w:fldCharType="begin"/>
        </w:r>
        <w:r w:rsidR="00914939">
          <w:rPr>
            <w:noProof/>
            <w:webHidden/>
          </w:rPr>
          <w:instrText xml:space="preserve"> PAGEREF _Toc41832800 \h </w:instrText>
        </w:r>
        <w:r w:rsidR="00914939">
          <w:rPr>
            <w:noProof/>
            <w:webHidden/>
          </w:rPr>
        </w:r>
        <w:r w:rsidR="00914939">
          <w:rPr>
            <w:noProof/>
            <w:webHidden/>
          </w:rPr>
          <w:fldChar w:fldCharType="separate"/>
        </w:r>
        <w:r w:rsidR="00027E35">
          <w:rPr>
            <w:noProof/>
            <w:webHidden/>
          </w:rPr>
          <w:t>10</w:t>
        </w:r>
        <w:r w:rsidR="00914939">
          <w:rPr>
            <w:noProof/>
            <w:webHidden/>
          </w:rPr>
          <w:fldChar w:fldCharType="end"/>
        </w:r>
      </w:hyperlink>
    </w:p>
    <w:p w14:paraId="290E1544" w14:textId="16AC1035" w:rsidR="00914939" w:rsidRDefault="00B75725">
      <w:pPr>
        <w:pStyle w:val="Verzeichnis2"/>
        <w:rPr>
          <w:rFonts w:asciiTheme="minorHAnsi" w:eastAsiaTheme="minorEastAsia" w:hAnsiTheme="minorHAnsi" w:cstheme="minorBidi"/>
          <w:b w:val="0"/>
          <w:bCs w:val="0"/>
          <w:sz w:val="22"/>
          <w:szCs w:val="22"/>
        </w:rPr>
      </w:pPr>
      <w:hyperlink w:anchor="_Toc41832801" w:history="1">
        <w:r w:rsidR="00914939" w:rsidRPr="004E2FCF">
          <w:rPr>
            <w:rStyle w:val="Hyperlink"/>
          </w:rPr>
          <w:t>e. InChI Structure</w:t>
        </w:r>
        <w:r w:rsidR="00914939">
          <w:rPr>
            <w:webHidden/>
          </w:rPr>
          <w:tab/>
        </w:r>
        <w:r w:rsidR="00914939">
          <w:rPr>
            <w:webHidden/>
          </w:rPr>
          <w:fldChar w:fldCharType="begin"/>
        </w:r>
        <w:r w:rsidR="00914939">
          <w:rPr>
            <w:webHidden/>
          </w:rPr>
          <w:instrText xml:space="preserve"> PAGEREF _Toc41832801 \h </w:instrText>
        </w:r>
        <w:r w:rsidR="00914939">
          <w:rPr>
            <w:webHidden/>
          </w:rPr>
        </w:r>
        <w:r w:rsidR="00914939">
          <w:rPr>
            <w:webHidden/>
          </w:rPr>
          <w:fldChar w:fldCharType="separate"/>
        </w:r>
        <w:r w:rsidR="00027E35">
          <w:rPr>
            <w:webHidden/>
          </w:rPr>
          <w:t>10</w:t>
        </w:r>
        <w:r w:rsidR="00914939">
          <w:rPr>
            <w:webHidden/>
          </w:rPr>
          <w:fldChar w:fldCharType="end"/>
        </w:r>
      </w:hyperlink>
    </w:p>
    <w:p w14:paraId="1C529FDB" w14:textId="468CFFBE" w:rsidR="00914939" w:rsidRDefault="00B75725">
      <w:pPr>
        <w:pStyle w:val="Verzeichnis2"/>
        <w:rPr>
          <w:rFonts w:asciiTheme="minorHAnsi" w:eastAsiaTheme="minorEastAsia" w:hAnsiTheme="minorHAnsi" w:cstheme="minorBidi"/>
          <w:b w:val="0"/>
          <w:bCs w:val="0"/>
          <w:sz w:val="22"/>
          <w:szCs w:val="22"/>
        </w:rPr>
      </w:pPr>
      <w:hyperlink w:anchor="_Toc41832802" w:history="1">
        <w:r w:rsidR="00914939" w:rsidRPr="004E2FCF">
          <w:rPr>
            <w:rStyle w:val="Hyperlink"/>
          </w:rPr>
          <w:t>f. Standard and Non-standard Identifiers</w:t>
        </w:r>
        <w:r w:rsidR="00914939">
          <w:rPr>
            <w:webHidden/>
          </w:rPr>
          <w:tab/>
        </w:r>
        <w:r w:rsidR="00914939">
          <w:rPr>
            <w:webHidden/>
          </w:rPr>
          <w:fldChar w:fldCharType="begin"/>
        </w:r>
        <w:r w:rsidR="00914939">
          <w:rPr>
            <w:webHidden/>
          </w:rPr>
          <w:instrText xml:space="preserve"> PAGEREF _Toc41832802 \h </w:instrText>
        </w:r>
        <w:r w:rsidR="00914939">
          <w:rPr>
            <w:webHidden/>
          </w:rPr>
        </w:r>
        <w:r w:rsidR="00914939">
          <w:rPr>
            <w:webHidden/>
          </w:rPr>
          <w:fldChar w:fldCharType="separate"/>
        </w:r>
        <w:r w:rsidR="00027E35">
          <w:rPr>
            <w:webHidden/>
          </w:rPr>
          <w:t>12</w:t>
        </w:r>
        <w:r w:rsidR="00914939">
          <w:rPr>
            <w:webHidden/>
          </w:rPr>
          <w:fldChar w:fldCharType="end"/>
        </w:r>
      </w:hyperlink>
    </w:p>
    <w:p w14:paraId="28CB5958" w14:textId="5BC694C3" w:rsidR="00914939" w:rsidRDefault="00B75725">
      <w:pPr>
        <w:pStyle w:val="Verzeichnis2"/>
        <w:rPr>
          <w:rFonts w:asciiTheme="minorHAnsi" w:eastAsiaTheme="minorEastAsia" w:hAnsiTheme="minorHAnsi" w:cstheme="minorBidi"/>
          <w:b w:val="0"/>
          <w:bCs w:val="0"/>
          <w:sz w:val="22"/>
          <w:szCs w:val="22"/>
        </w:rPr>
      </w:pPr>
      <w:hyperlink w:anchor="_Toc41832803" w:history="1">
        <w:r w:rsidR="00914939" w:rsidRPr="004E2FCF">
          <w:rPr>
            <w:rStyle w:val="Hyperlink"/>
          </w:rPr>
          <w:t>g. Implementation</w:t>
        </w:r>
        <w:r w:rsidR="00914939">
          <w:rPr>
            <w:webHidden/>
          </w:rPr>
          <w:tab/>
        </w:r>
        <w:r w:rsidR="00914939">
          <w:rPr>
            <w:webHidden/>
          </w:rPr>
          <w:fldChar w:fldCharType="begin"/>
        </w:r>
        <w:r w:rsidR="00914939">
          <w:rPr>
            <w:webHidden/>
          </w:rPr>
          <w:instrText xml:space="preserve"> PAGEREF _Toc41832803 \h </w:instrText>
        </w:r>
        <w:r w:rsidR="00914939">
          <w:rPr>
            <w:webHidden/>
          </w:rPr>
        </w:r>
        <w:r w:rsidR="00914939">
          <w:rPr>
            <w:webHidden/>
          </w:rPr>
          <w:fldChar w:fldCharType="separate"/>
        </w:r>
        <w:r w:rsidR="00027E35">
          <w:rPr>
            <w:webHidden/>
          </w:rPr>
          <w:t>14</w:t>
        </w:r>
        <w:r w:rsidR="00914939">
          <w:rPr>
            <w:webHidden/>
          </w:rPr>
          <w:fldChar w:fldCharType="end"/>
        </w:r>
      </w:hyperlink>
    </w:p>
    <w:p w14:paraId="1C2F5512" w14:textId="5190FD1E"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04" w:history="1">
        <w:r w:rsidR="00914939" w:rsidRPr="004E2FCF">
          <w:rPr>
            <w:rStyle w:val="Hyperlink"/>
            <w:noProof/>
          </w:rPr>
          <w:t>IV. DETAILS AND EXAMPLES</w:t>
        </w:r>
        <w:r w:rsidR="00914939">
          <w:rPr>
            <w:noProof/>
            <w:webHidden/>
          </w:rPr>
          <w:tab/>
        </w:r>
        <w:r w:rsidR="00914939">
          <w:rPr>
            <w:noProof/>
            <w:webHidden/>
          </w:rPr>
          <w:fldChar w:fldCharType="begin"/>
        </w:r>
        <w:r w:rsidR="00914939">
          <w:rPr>
            <w:noProof/>
            <w:webHidden/>
          </w:rPr>
          <w:instrText xml:space="preserve"> PAGEREF _Toc41832804 \h </w:instrText>
        </w:r>
        <w:r w:rsidR="00914939">
          <w:rPr>
            <w:noProof/>
            <w:webHidden/>
          </w:rPr>
        </w:r>
        <w:r w:rsidR="00914939">
          <w:rPr>
            <w:noProof/>
            <w:webHidden/>
          </w:rPr>
          <w:fldChar w:fldCharType="separate"/>
        </w:r>
        <w:r w:rsidR="00027E35">
          <w:rPr>
            <w:noProof/>
            <w:webHidden/>
          </w:rPr>
          <w:t>15</w:t>
        </w:r>
        <w:r w:rsidR="00914939">
          <w:rPr>
            <w:noProof/>
            <w:webHidden/>
          </w:rPr>
          <w:fldChar w:fldCharType="end"/>
        </w:r>
      </w:hyperlink>
    </w:p>
    <w:p w14:paraId="5EDF4DAF" w14:textId="5FBD97F2" w:rsidR="00914939" w:rsidRDefault="00B75725">
      <w:pPr>
        <w:pStyle w:val="Verzeichnis2"/>
        <w:rPr>
          <w:rFonts w:asciiTheme="minorHAnsi" w:eastAsiaTheme="minorEastAsia" w:hAnsiTheme="minorHAnsi" w:cstheme="minorBidi"/>
          <w:b w:val="0"/>
          <w:bCs w:val="0"/>
          <w:sz w:val="22"/>
          <w:szCs w:val="22"/>
        </w:rPr>
      </w:pPr>
      <w:hyperlink w:anchor="_Toc41832805" w:history="1">
        <w:r w:rsidR="00914939" w:rsidRPr="004E2FCF">
          <w:rPr>
            <w:rStyle w:val="Hyperlink"/>
          </w:rPr>
          <w:t>a. Main Layer (M)</w:t>
        </w:r>
        <w:r w:rsidR="00914939">
          <w:rPr>
            <w:webHidden/>
          </w:rPr>
          <w:tab/>
        </w:r>
        <w:r w:rsidR="00914939">
          <w:rPr>
            <w:webHidden/>
          </w:rPr>
          <w:fldChar w:fldCharType="begin"/>
        </w:r>
        <w:r w:rsidR="00914939">
          <w:rPr>
            <w:webHidden/>
          </w:rPr>
          <w:instrText xml:space="preserve"> PAGEREF _Toc41832805 \h </w:instrText>
        </w:r>
        <w:r w:rsidR="00914939">
          <w:rPr>
            <w:webHidden/>
          </w:rPr>
        </w:r>
        <w:r w:rsidR="00914939">
          <w:rPr>
            <w:webHidden/>
          </w:rPr>
          <w:fldChar w:fldCharType="separate"/>
        </w:r>
        <w:r w:rsidR="00027E35">
          <w:rPr>
            <w:webHidden/>
          </w:rPr>
          <w:t>15</w:t>
        </w:r>
        <w:r w:rsidR="00914939">
          <w:rPr>
            <w:webHidden/>
          </w:rPr>
          <w:fldChar w:fldCharType="end"/>
        </w:r>
      </w:hyperlink>
    </w:p>
    <w:p w14:paraId="37B40A9E" w14:textId="172C6D2E" w:rsidR="00914939" w:rsidRDefault="00B75725">
      <w:pPr>
        <w:pStyle w:val="Verzeichnis2"/>
        <w:rPr>
          <w:rFonts w:asciiTheme="minorHAnsi" w:eastAsiaTheme="minorEastAsia" w:hAnsiTheme="minorHAnsi" w:cstheme="minorBidi"/>
          <w:b w:val="0"/>
          <w:bCs w:val="0"/>
          <w:sz w:val="22"/>
          <w:szCs w:val="22"/>
        </w:rPr>
      </w:pPr>
      <w:hyperlink w:anchor="_Toc41832806" w:history="1">
        <w:r w:rsidR="00914939" w:rsidRPr="004E2FCF">
          <w:rPr>
            <w:rStyle w:val="Hyperlink"/>
          </w:rPr>
          <w:t>b. Normalization</w:t>
        </w:r>
        <w:r w:rsidR="00914939">
          <w:rPr>
            <w:webHidden/>
          </w:rPr>
          <w:tab/>
        </w:r>
        <w:r w:rsidR="00914939">
          <w:rPr>
            <w:webHidden/>
          </w:rPr>
          <w:fldChar w:fldCharType="begin"/>
        </w:r>
        <w:r w:rsidR="00914939">
          <w:rPr>
            <w:webHidden/>
          </w:rPr>
          <w:instrText xml:space="preserve"> PAGEREF _Toc41832806 \h </w:instrText>
        </w:r>
        <w:r w:rsidR="00914939">
          <w:rPr>
            <w:webHidden/>
          </w:rPr>
        </w:r>
        <w:r w:rsidR="00914939">
          <w:rPr>
            <w:webHidden/>
          </w:rPr>
          <w:fldChar w:fldCharType="separate"/>
        </w:r>
        <w:r w:rsidR="00027E35">
          <w:rPr>
            <w:webHidden/>
          </w:rPr>
          <w:t>17</w:t>
        </w:r>
        <w:r w:rsidR="00914939">
          <w:rPr>
            <w:webHidden/>
          </w:rPr>
          <w:fldChar w:fldCharType="end"/>
        </w:r>
      </w:hyperlink>
    </w:p>
    <w:p w14:paraId="11081349" w14:textId="2C983F0A"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07" w:history="1">
        <w:r w:rsidR="00914939" w:rsidRPr="004E2FCF">
          <w:rPr>
            <w:rStyle w:val="Hyperlink"/>
            <w:noProof/>
          </w:rPr>
          <w:t>Step 1. Alter the structure drawing</w:t>
        </w:r>
        <w:r w:rsidR="00914939">
          <w:rPr>
            <w:noProof/>
            <w:webHidden/>
          </w:rPr>
          <w:tab/>
        </w:r>
        <w:r w:rsidR="00914939">
          <w:rPr>
            <w:noProof/>
            <w:webHidden/>
          </w:rPr>
          <w:fldChar w:fldCharType="begin"/>
        </w:r>
        <w:r w:rsidR="00914939">
          <w:rPr>
            <w:noProof/>
            <w:webHidden/>
          </w:rPr>
          <w:instrText xml:space="preserve"> PAGEREF _Toc41832807 \h </w:instrText>
        </w:r>
        <w:r w:rsidR="00914939">
          <w:rPr>
            <w:noProof/>
            <w:webHidden/>
          </w:rPr>
        </w:r>
        <w:r w:rsidR="00914939">
          <w:rPr>
            <w:noProof/>
            <w:webHidden/>
          </w:rPr>
          <w:fldChar w:fldCharType="separate"/>
        </w:r>
        <w:r w:rsidR="00027E35">
          <w:rPr>
            <w:noProof/>
            <w:webHidden/>
          </w:rPr>
          <w:t>19</w:t>
        </w:r>
        <w:r w:rsidR="00914939">
          <w:rPr>
            <w:noProof/>
            <w:webHidden/>
          </w:rPr>
          <w:fldChar w:fldCharType="end"/>
        </w:r>
      </w:hyperlink>
    </w:p>
    <w:p w14:paraId="7DD8A0B9" w14:textId="7A7E0C4D"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08" w:history="1">
        <w:r w:rsidR="00914939" w:rsidRPr="004E2FCF">
          <w:rPr>
            <w:rStyle w:val="Hyperlink"/>
            <w:noProof/>
          </w:rPr>
          <w:t>Step 2. Disconnect “salts”</w:t>
        </w:r>
        <w:r w:rsidR="00914939">
          <w:rPr>
            <w:noProof/>
            <w:webHidden/>
          </w:rPr>
          <w:tab/>
        </w:r>
        <w:r w:rsidR="00914939">
          <w:rPr>
            <w:noProof/>
            <w:webHidden/>
          </w:rPr>
          <w:fldChar w:fldCharType="begin"/>
        </w:r>
        <w:r w:rsidR="00914939">
          <w:rPr>
            <w:noProof/>
            <w:webHidden/>
          </w:rPr>
          <w:instrText xml:space="preserve"> PAGEREF _Toc41832808 \h </w:instrText>
        </w:r>
        <w:r w:rsidR="00914939">
          <w:rPr>
            <w:noProof/>
            <w:webHidden/>
          </w:rPr>
        </w:r>
        <w:r w:rsidR="00914939">
          <w:rPr>
            <w:noProof/>
            <w:webHidden/>
          </w:rPr>
          <w:fldChar w:fldCharType="separate"/>
        </w:r>
        <w:r w:rsidR="00027E35">
          <w:rPr>
            <w:noProof/>
            <w:webHidden/>
          </w:rPr>
          <w:t>22</w:t>
        </w:r>
        <w:r w:rsidR="00914939">
          <w:rPr>
            <w:noProof/>
            <w:webHidden/>
          </w:rPr>
          <w:fldChar w:fldCharType="end"/>
        </w:r>
      </w:hyperlink>
    </w:p>
    <w:p w14:paraId="7A9AC4CD" w14:textId="44843E2B"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09" w:history="1">
        <w:r w:rsidR="00914939" w:rsidRPr="004E2FCF">
          <w:rPr>
            <w:rStyle w:val="Hyperlink"/>
            <w:noProof/>
          </w:rPr>
          <w:t>Step 3. Disconnect metals</w:t>
        </w:r>
        <w:r w:rsidR="00914939">
          <w:rPr>
            <w:noProof/>
            <w:webHidden/>
          </w:rPr>
          <w:tab/>
        </w:r>
        <w:r w:rsidR="00914939">
          <w:rPr>
            <w:noProof/>
            <w:webHidden/>
          </w:rPr>
          <w:fldChar w:fldCharType="begin"/>
        </w:r>
        <w:r w:rsidR="00914939">
          <w:rPr>
            <w:noProof/>
            <w:webHidden/>
          </w:rPr>
          <w:instrText xml:space="preserve"> PAGEREF _Toc41832809 \h </w:instrText>
        </w:r>
        <w:r w:rsidR="00914939">
          <w:rPr>
            <w:noProof/>
            <w:webHidden/>
          </w:rPr>
        </w:r>
        <w:r w:rsidR="00914939">
          <w:rPr>
            <w:noProof/>
            <w:webHidden/>
          </w:rPr>
          <w:fldChar w:fldCharType="separate"/>
        </w:r>
        <w:r w:rsidR="00027E35">
          <w:rPr>
            <w:noProof/>
            <w:webHidden/>
          </w:rPr>
          <w:t>24</w:t>
        </w:r>
        <w:r w:rsidR="00914939">
          <w:rPr>
            <w:noProof/>
            <w:webHidden/>
          </w:rPr>
          <w:fldChar w:fldCharType="end"/>
        </w:r>
      </w:hyperlink>
    </w:p>
    <w:p w14:paraId="1E7CE662" w14:textId="7CC69A15"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10" w:history="1">
        <w:r w:rsidR="00914939" w:rsidRPr="004E2FCF">
          <w:rPr>
            <w:rStyle w:val="Hyperlink"/>
            <w:noProof/>
          </w:rPr>
          <w:t>Step 4. Eliminate radicals if possible</w:t>
        </w:r>
        <w:r w:rsidR="00914939">
          <w:rPr>
            <w:noProof/>
            <w:webHidden/>
          </w:rPr>
          <w:tab/>
        </w:r>
        <w:r w:rsidR="00914939">
          <w:rPr>
            <w:noProof/>
            <w:webHidden/>
          </w:rPr>
          <w:fldChar w:fldCharType="begin"/>
        </w:r>
        <w:r w:rsidR="00914939">
          <w:rPr>
            <w:noProof/>
            <w:webHidden/>
          </w:rPr>
          <w:instrText xml:space="preserve"> PAGEREF _Toc41832810 \h </w:instrText>
        </w:r>
        <w:r w:rsidR="00914939">
          <w:rPr>
            <w:noProof/>
            <w:webHidden/>
          </w:rPr>
        </w:r>
        <w:r w:rsidR="00914939">
          <w:rPr>
            <w:noProof/>
            <w:webHidden/>
          </w:rPr>
          <w:fldChar w:fldCharType="separate"/>
        </w:r>
        <w:r w:rsidR="00027E35">
          <w:rPr>
            <w:noProof/>
            <w:webHidden/>
          </w:rPr>
          <w:t>24</w:t>
        </w:r>
        <w:r w:rsidR="00914939">
          <w:rPr>
            <w:noProof/>
            <w:webHidden/>
          </w:rPr>
          <w:fldChar w:fldCharType="end"/>
        </w:r>
      </w:hyperlink>
    </w:p>
    <w:p w14:paraId="389F0575" w14:textId="4FC21F3C"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11" w:history="1">
        <w:r w:rsidR="00914939" w:rsidRPr="004E2FCF">
          <w:rPr>
            <w:rStyle w:val="Hyperlink"/>
            <w:noProof/>
          </w:rPr>
          <w:t>Step 5. Process variable protonation (charges and mobile H).</w:t>
        </w:r>
        <w:r w:rsidR="00914939">
          <w:rPr>
            <w:noProof/>
            <w:webHidden/>
          </w:rPr>
          <w:tab/>
        </w:r>
        <w:r w:rsidR="00914939">
          <w:rPr>
            <w:noProof/>
            <w:webHidden/>
          </w:rPr>
          <w:fldChar w:fldCharType="begin"/>
        </w:r>
        <w:r w:rsidR="00914939">
          <w:rPr>
            <w:noProof/>
            <w:webHidden/>
          </w:rPr>
          <w:instrText xml:space="preserve"> PAGEREF _Toc41832811 \h </w:instrText>
        </w:r>
        <w:r w:rsidR="00914939">
          <w:rPr>
            <w:noProof/>
            <w:webHidden/>
          </w:rPr>
        </w:r>
        <w:r w:rsidR="00914939">
          <w:rPr>
            <w:noProof/>
            <w:webHidden/>
          </w:rPr>
          <w:fldChar w:fldCharType="separate"/>
        </w:r>
        <w:r w:rsidR="00027E35">
          <w:rPr>
            <w:noProof/>
            <w:webHidden/>
          </w:rPr>
          <w:t>28</w:t>
        </w:r>
        <w:r w:rsidR="00914939">
          <w:rPr>
            <w:noProof/>
            <w:webHidden/>
          </w:rPr>
          <w:fldChar w:fldCharType="end"/>
        </w:r>
      </w:hyperlink>
    </w:p>
    <w:p w14:paraId="47A13AC3" w14:textId="44622D52"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2" w:history="1">
        <w:r w:rsidR="00914939" w:rsidRPr="004E2FCF">
          <w:rPr>
            <w:rStyle w:val="Hyperlink"/>
            <w:noProof/>
          </w:rPr>
          <w:t>Step 5.1. Remove protons from charged heteroatoms</w:t>
        </w:r>
        <w:r w:rsidR="00914939">
          <w:rPr>
            <w:noProof/>
            <w:webHidden/>
          </w:rPr>
          <w:tab/>
        </w:r>
        <w:r w:rsidR="00914939">
          <w:rPr>
            <w:noProof/>
            <w:webHidden/>
          </w:rPr>
          <w:fldChar w:fldCharType="begin"/>
        </w:r>
        <w:r w:rsidR="00914939">
          <w:rPr>
            <w:noProof/>
            <w:webHidden/>
          </w:rPr>
          <w:instrText xml:space="preserve"> PAGEREF _Toc41832812 \h </w:instrText>
        </w:r>
        <w:r w:rsidR="00914939">
          <w:rPr>
            <w:noProof/>
            <w:webHidden/>
          </w:rPr>
        </w:r>
        <w:r w:rsidR="00914939">
          <w:rPr>
            <w:noProof/>
            <w:webHidden/>
          </w:rPr>
          <w:fldChar w:fldCharType="separate"/>
        </w:r>
        <w:r w:rsidR="00027E35">
          <w:rPr>
            <w:noProof/>
            <w:webHidden/>
          </w:rPr>
          <w:t>29</w:t>
        </w:r>
        <w:r w:rsidR="00914939">
          <w:rPr>
            <w:noProof/>
            <w:webHidden/>
          </w:rPr>
          <w:fldChar w:fldCharType="end"/>
        </w:r>
      </w:hyperlink>
    </w:p>
    <w:p w14:paraId="0F581BD7" w14:textId="7059408B"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3" w:history="1">
        <w:r w:rsidR="00914939" w:rsidRPr="004E2FCF">
          <w:rPr>
            <w:rStyle w:val="Hyperlink"/>
            <w:noProof/>
          </w:rPr>
          <w:t>Step 5.2. Remove protons from neutral heteroatoms</w:t>
        </w:r>
        <w:r w:rsidR="00914939">
          <w:rPr>
            <w:noProof/>
            <w:webHidden/>
          </w:rPr>
          <w:tab/>
        </w:r>
        <w:r w:rsidR="00914939">
          <w:rPr>
            <w:noProof/>
            <w:webHidden/>
          </w:rPr>
          <w:fldChar w:fldCharType="begin"/>
        </w:r>
        <w:r w:rsidR="00914939">
          <w:rPr>
            <w:noProof/>
            <w:webHidden/>
          </w:rPr>
          <w:instrText xml:space="preserve"> PAGEREF _Toc41832813 \h </w:instrText>
        </w:r>
        <w:r w:rsidR="00914939">
          <w:rPr>
            <w:noProof/>
            <w:webHidden/>
          </w:rPr>
        </w:r>
        <w:r w:rsidR="00914939">
          <w:rPr>
            <w:noProof/>
            <w:webHidden/>
          </w:rPr>
          <w:fldChar w:fldCharType="separate"/>
        </w:r>
        <w:r w:rsidR="00027E35">
          <w:rPr>
            <w:noProof/>
            <w:webHidden/>
          </w:rPr>
          <w:t>30</w:t>
        </w:r>
        <w:r w:rsidR="00914939">
          <w:rPr>
            <w:noProof/>
            <w:webHidden/>
          </w:rPr>
          <w:fldChar w:fldCharType="end"/>
        </w:r>
      </w:hyperlink>
    </w:p>
    <w:p w14:paraId="4230C825" w14:textId="52B93154"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4" w:history="1">
        <w:r w:rsidR="00914939" w:rsidRPr="004E2FCF">
          <w:rPr>
            <w:rStyle w:val="Hyperlink"/>
            <w:noProof/>
          </w:rPr>
          <w:t>Step 5.3. Add protons to reduce negative charge</w:t>
        </w:r>
        <w:r w:rsidR="00914939">
          <w:rPr>
            <w:noProof/>
            <w:webHidden/>
          </w:rPr>
          <w:tab/>
        </w:r>
        <w:r w:rsidR="00914939">
          <w:rPr>
            <w:noProof/>
            <w:webHidden/>
          </w:rPr>
          <w:fldChar w:fldCharType="begin"/>
        </w:r>
        <w:r w:rsidR="00914939">
          <w:rPr>
            <w:noProof/>
            <w:webHidden/>
          </w:rPr>
          <w:instrText xml:space="preserve"> PAGEREF _Toc41832814 \h </w:instrText>
        </w:r>
        <w:r w:rsidR="00914939">
          <w:rPr>
            <w:noProof/>
            <w:webHidden/>
          </w:rPr>
        </w:r>
        <w:r w:rsidR="00914939">
          <w:rPr>
            <w:noProof/>
            <w:webHidden/>
          </w:rPr>
          <w:fldChar w:fldCharType="separate"/>
        </w:r>
        <w:r w:rsidR="00027E35">
          <w:rPr>
            <w:noProof/>
            <w:webHidden/>
          </w:rPr>
          <w:t>30</w:t>
        </w:r>
        <w:r w:rsidR="00914939">
          <w:rPr>
            <w:noProof/>
            <w:webHidden/>
          </w:rPr>
          <w:fldChar w:fldCharType="end"/>
        </w:r>
      </w:hyperlink>
    </w:p>
    <w:p w14:paraId="647B0064" w14:textId="75673F69"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15" w:history="1">
        <w:r w:rsidR="00914939" w:rsidRPr="004E2FCF">
          <w:rPr>
            <w:rStyle w:val="Hyperlink"/>
            <w:noProof/>
          </w:rPr>
          <w:t>Step 6. Process charges and mobile H</w:t>
        </w:r>
        <w:r w:rsidR="00914939">
          <w:rPr>
            <w:noProof/>
            <w:webHidden/>
          </w:rPr>
          <w:tab/>
        </w:r>
        <w:r w:rsidR="00914939">
          <w:rPr>
            <w:noProof/>
            <w:webHidden/>
          </w:rPr>
          <w:fldChar w:fldCharType="begin"/>
        </w:r>
        <w:r w:rsidR="00914939">
          <w:rPr>
            <w:noProof/>
            <w:webHidden/>
          </w:rPr>
          <w:instrText xml:space="preserve"> PAGEREF _Toc41832815 \h </w:instrText>
        </w:r>
        <w:r w:rsidR="00914939">
          <w:rPr>
            <w:noProof/>
            <w:webHidden/>
          </w:rPr>
        </w:r>
        <w:r w:rsidR="00914939">
          <w:rPr>
            <w:noProof/>
            <w:webHidden/>
          </w:rPr>
          <w:fldChar w:fldCharType="separate"/>
        </w:r>
        <w:r w:rsidR="00027E35">
          <w:rPr>
            <w:noProof/>
            <w:webHidden/>
          </w:rPr>
          <w:t>31</w:t>
        </w:r>
        <w:r w:rsidR="00914939">
          <w:rPr>
            <w:noProof/>
            <w:webHidden/>
          </w:rPr>
          <w:fldChar w:fldCharType="end"/>
        </w:r>
      </w:hyperlink>
    </w:p>
    <w:p w14:paraId="5DCAEB12" w14:textId="1D7C73BE"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6" w:history="1">
        <w:r w:rsidR="00914939" w:rsidRPr="004E2FCF">
          <w:rPr>
            <w:rStyle w:val="Hyperlink"/>
            <w:noProof/>
          </w:rPr>
          <w:t>Step 6, procedure 1: Simple tautomerism detection</w:t>
        </w:r>
        <w:r w:rsidR="00914939">
          <w:rPr>
            <w:noProof/>
            <w:webHidden/>
          </w:rPr>
          <w:tab/>
        </w:r>
        <w:r w:rsidR="00914939">
          <w:rPr>
            <w:noProof/>
            <w:webHidden/>
          </w:rPr>
          <w:fldChar w:fldCharType="begin"/>
        </w:r>
        <w:r w:rsidR="00914939">
          <w:rPr>
            <w:noProof/>
            <w:webHidden/>
          </w:rPr>
          <w:instrText xml:space="preserve"> PAGEREF _Toc41832816 \h </w:instrText>
        </w:r>
        <w:r w:rsidR="00914939">
          <w:rPr>
            <w:noProof/>
            <w:webHidden/>
          </w:rPr>
        </w:r>
        <w:r w:rsidR="00914939">
          <w:rPr>
            <w:noProof/>
            <w:webHidden/>
          </w:rPr>
          <w:fldChar w:fldCharType="separate"/>
        </w:r>
        <w:r w:rsidR="00027E35">
          <w:rPr>
            <w:noProof/>
            <w:webHidden/>
          </w:rPr>
          <w:t>32</w:t>
        </w:r>
        <w:r w:rsidR="00914939">
          <w:rPr>
            <w:noProof/>
            <w:webHidden/>
          </w:rPr>
          <w:fldChar w:fldCharType="end"/>
        </w:r>
      </w:hyperlink>
    </w:p>
    <w:p w14:paraId="4CA8FD36" w14:textId="6EFA3077"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7" w:history="1">
        <w:r w:rsidR="00914939" w:rsidRPr="004E2FCF">
          <w:rPr>
            <w:rStyle w:val="Hyperlink"/>
            <w:noProof/>
          </w:rPr>
          <w:t>Step 6, procedure 2.  Moveable positive charge detection</w:t>
        </w:r>
        <w:r w:rsidR="00914939">
          <w:rPr>
            <w:noProof/>
            <w:webHidden/>
          </w:rPr>
          <w:tab/>
        </w:r>
        <w:r w:rsidR="00914939">
          <w:rPr>
            <w:noProof/>
            <w:webHidden/>
          </w:rPr>
          <w:fldChar w:fldCharType="begin"/>
        </w:r>
        <w:r w:rsidR="00914939">
          <w:rPr>
            <w:noProof/>
            <w:webHidden/>
          </w:rPr>
          <w:instrText xml:space="preserve"> PAGEREF _Toc41832817 \h </w:instrText>
        </w:r>
        <w:r w:rsidR="00914939">
          <w:rPr>
            <w:noProof/>
            <w:webHidden/>
          </w:rPr>
        </w:r>
        <w:r w:rsidR="00914939">
          <w:rPr>
            <w:noProof/>
            <w:webHidden/>
          </w:rPr>
          <w:fldChar w:fldCharType="separate"/>
        </w:r>
        <w:r w:rsidR="00027E35">
          <w:rPr>
            <w:noProof/>
            <w:webHidden/>
          </w:rPr>
          <w:t>35</w:t>
        </w:r>
        <w:r w:rsidR="00914939">
          <w:rPr>
            <w:noProof/>
            <w:webHidden/>
          </w:rPr>
          <w:fldChar w:fldCharType="end"/>
        </w:r>
      </w:hyperlink>
    </w:p>
    <w:p w14:paraId="0A06DB22" w14:textId="2E3682DF"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18" w:history="1">
        <w:r w:rsidR="00914939" w:rsidRPr="004E2FCF">
          <w:rPr>
            <w:rStyle w:val="Hyperlink"/>
            <w:noProof/>
          </w:rPr>
          <w:t>Step 6, procedure 3. Additional normalization</w:t>
        </w:r>
        <w:r w:rsidR="00914939">
          <w:rPr>
            <w:noProof/>
            <w:webHidden/>
          </w:rPr>
          <w:tab/>
        </w:r>
        <w:r w:rsidR="00914939">
          <w:rPr>
            <w:noProof/>
            <w:webHidden/>
          </w:rPr>
          <w:fldChar w:fldCharType="begin"/>
        </w:r>
        <w:r w:rsidR="00914939">
          <w:rPr>
            <w:noProof/>
            <w:webHidden/>
          </w:rPr>
          <w:instrText xml:space="preserve"> PAGEREF _Toc41832818 \h </w:instrText>
        </w:r>
        <w:r w:rsidR="00914939">
          <w:rPr>
            <w:noProof/>
            <w:webHidden/>
          </w:rPr>
        </w:r>
        <w:r w:rsidR="00914939">
          <w:rPr>
            <w:noProof/>
            <w:webHidden/>
          </w:rPr>
          <w:fldChar w:fldCharType="separate"/>
        </w:r>
        <w:r w:rsidR="00027E35">
          <w:rPr>
            <w:noProof/>
            <w:webHidden/>
          </w:rPr>
          <w:t>36</w:t>
        </w:r>
        <w:r w:rsidR="00914939">
          <w:rPr>
            <w:noProof/>
            <w:webHidden/>
          </w:rPr>
          <w:fldChar w:fldCharType="end"/>
        </w:r>
      </w:hyperlink>
    </w:p>
    <w:p w14:paraId="44116B03" w14:textId="5CB7EFED"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19" w:history="1">
        <w:r w:rsidR="00914939" w:rsidRPr="004E2FCF">
          <w:rPr>
            <w:rStyle w:val="Hyperlink"/>
            <w:noProof/>
          </w:rPr>
          <w:t>Normalization Limits</w:t>
        </w:r>
        <w:r w:rsidR="00914939">
          <w:rPr>
            <w:noProof/>
            <w:webHidden/>
          </w:rPr>
          <w:tab/>
        </w:r>
        <w:r w:rsidR="00914939">
          <w:rPr>
            <w:noProof/>
            <w:webHidden/>
          </w:rPr>
          <w:fldChar w:fldCharType="begin"/>
        </w:r>
        <w:r w:rsidR="00914939">
          <w:rPr>
            <w:noProof/>
            <w:webHidden/>
          </w:rPr>
          <w:instrText xml:space="preserve"> PAGEREF _Toc41832819 \h </w:instrText>
        </w:r>
        <w:r w:rsidR="00914939">
          <w:rPr>
            <w:noProof/>
            <w:webHidden/>
          </w:rPr>
        </w:r>
        <w:r w:rsidR="00914939">
          <w:rPr>
            <w:noProof/>
            <w:webHidden/>
          </w:rPr>
          <w:fldChar w:fldCharType="separate"/>
        </w:r>
        <w:r w:rsidR="00027E35">
          <w:rPr>
            <w:noProof/>
            <w:webHidden/>
          </w:rPr>
          <w:t>37</w:t>
        </w:r>
        <w:r w:rsidR="00914939">
          <w:rPr>
            <w:noProof/>
            <w:webHidden/>
          </w:rPr>
          <w:fldChar w:fldCharType="end"/>
        </w:r>
      </w:hyperlink>
    </w:p>
    <w:p w14:paraId="6B432CC0" w14:textId="17424141" w:rsidR="00914939" w:rsidRDefault="00B75725">
      <w:pPr>
        <w:pStyle w:val="Verzeichnis2"/>
        <w:rPr>
          <w:rFonts w:asciiTheme="minorHAnsi" w:eastAsiaTheme="minorEastAsia" w:hAnsiTheme="minorHAnsi" w:cstheme="minorBidi"/>
          <w:b w:val="0"/>
          <w:bCs w:val="0"/>
          <w:sz w:val="22"/>
          <w:szCs w:val="22"/>
        </w:rPr>
      </w:pPr>
      <w:hyperlink w:anchor="_Toc41832820" w:history="1">
        <w:r w:rsidR="00914939" w:rsidRPr="004E2FCF">
          <w:rPr>
            <w:rStyle w:val="Hyperlink"/>
          </w:rPr>
          <w:t>c. Isotopic Layer (I)</w:t>
        </w:r>
        <w:r w:rsidR="00914939">
          <w:rPr>
            <w:webHidden/>
          </w:rPr>
          <w:tab/>
        </w:r>
        <w:r w:rsidR="00914939">
          <w:rPr>
            <w:webHidden/>
          </w:rPr>
          <w:fldChar w:fldCharType="begin"/>
        </w:r>
        <w:r w:rsidR="00914939">
          <w:rPr>
            <w:webHidden/>
          </w:rPr>
          <w:instrText xml:space="preserve"> PAGEREF _Toc41832820 \h </w:instrText>
        </w:r>
        <w:r w:rsidR="00914939">
          <w:rPr>
            <w:webHidden/>
          </w:rPr>
        </w:r>
        <w:r w:rsidR="00914939">
          <w:rPr>
            <w:webHidden/>
          </w:rPr>
          <w:fldChar w:fldCharType="separate"/>
        </w:r>
        <w:r w:rsidR="00027E35">
          <w:rPr>
            <w:webHidden/>
          </w:rPr>
          <w:t>38</w:t>
        </w:r>
        <w:r w:rsidR="00914939">
          <w:rPr>
            <w:webHidden/>
          </w:rPr>
          <w:fldChar w:fldCharType="end"/>
        </w:r>
      </w:hyperlink>
    </w:p>
    <w:p w14:paraId="0B18B9B7" w14:textId="71D46779" w:rsidR="00914939" w:rsidRDefault="00B75725">
      <w:pPr>
        <w:pStyle w:val="Verzeichnis2"/>
        <w:rPr>
          <w:rFonts w:asciiTheme="minorHAnsi" w:eastAsiaTheme="minorEastAsia" w:hAnsiTheme="minorHAnsi" w:cstheme="minorBidi"/>
          <w:b w:val="0"/>
          <w:bCs w:val="0"/>
          <w:sz w:val="22"/>
          <w:szCs w:val="22"/>
        </w:rPr>
      </w:pPr>
      <w:hyperlink w:anchor="_Toc41832821" w:history="1">
        <w:r w:rsidR="00914939" w:rsidRPr="004E2FCF">
          <w:rPr>
            <w:rStyle w:val="Hyperlink"/>
          </w:rPr>
          <w:t>d. Stereochemical Layer (S)</w:t>
        </w:r>
        <w:r w:rsidR="00914939">
          <w:rPr>
            <w:webHidden/>
          </w:rPr>
          <w:tab/>
        </w:r>
        <w:r w:rsidR="00914939">
          <w:rPr>
            <w:webHidden/>
          </w:rPr>
          <w:fldChar w:fldCharType="begin"/>
        </w:r>
        <w:r w:rsidR="00914939">
          <w:rPr>
            <w:webHidden/>
          </w:rPr>
          <w:instrText xml:space="preserve"> PAGEREF _Toc41832821 \h </w:instrText>
        </w:r>
        <w:r w:rsidR="00914939">
          <w:rPr>
            <w:webHidden/>
          </w:rPr>
        </w:r>
        <w:r w:rsidR="00914939">
          <w:rPr>
            <w:webHidden/>
          </w:rPr>
          <w:fldChar w:fldCharType="separate"/>
        </w:r>
        <w:r w:rsidR="00027E35">
          <w:rPr>
            <w:webHidden/>
          </w:rPr>
          <w:t>40</w:t>
        </w:r>
        <w:r w:rsidR="00914939">
          <w:rPr>
            <w:webHidden/>
          </w:rPr>
          <w:fldChar w:fldCharType="end"/>
        </w:r>
      </w:hyperlink>
    </w:p>
    <w:p w14:paraId="4E994D9D" w14:textId="1E29E50A"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22" w:history="1">
        <w:r w:rsidR="00914939" w:rsidRPr="004E2FCF">
          <w:rPr>
            <w:rStyle w:val="Hyperlink"/>
            <w:noProof/>
          </w:rPr>
          <w:t>Double bond stereochemistry</w:t>
        </w:r>
        <w:r w:rsidR="00914939">
          <w:rPr>
            <w:noProof/>
            <w:webHidden/>
          </w:rPr>
          <w:tab/>
        </w:r>
        <w:r w:rsidR="00914939">
          <w:rPr>
            <w:noProof/>
            <w:webHidden/>
          </w:rPr>
          <w:fldChar w:fldCharType="begin"/>
        </w:r>
        <w:r w:rsidR="00914939">
          <w:rPr>
            <w:noProof/>
            <w:webHidden/>
          </w:rPr>
          <w:instrText xml:space="preserve"> PAGEREF _Toc41832822 \h </w:instrText>
        </w:r>
        <w:r w:rsidR="00914939">
          <w:rPr>
            <w:noProof/>
            <w:webHidden/>
          </w:rPr>
        </w:r>
        <w:r w:rsidR="00914939">
          <w:rPr>
            <w:noProof/>
            <w:webHidden/>
          </w:rPr>
          <w:fldChar w:fldCharType="separate"/>
        </w:r>
        <w:r w:rsidR="00027E35">
          <w:rPr>
            <w:noProof/>
            <w:webHidden/>
          </w:rPr>
          <w:t>42</w:t>
        </w:r>
        <w:r w:rsidR="00914939">
          <w:rPr>
            <w:noProof/>
            <w:webHidden/>
          </w:rPr>
          <w:fldChar w:fldCharType="end"/>
        </w:r>
      </w:hyperlink>
    </w:p>
    <w:p w14:paraId="6A435959" w14:textId="04D7FFCB"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23" w:history="1">
        <w:r w:rsidR="00914939" w:rsidRPr="004E2FCF">
          <w:rPr>
            <w:rStyle w:val="Hyperlink"/>
            <w:noProof/>
          </w:rPr>
          <w:t>Tetrahedral stereochemistry</w:t>
        </w:r>
        <w:r w:rsidR="00914939">
          <w:rPr>
            <w:noProof/>
            <w:webHidden/>
          </w:rPr>
          <w:tab/>
        </w:r>
        <w:r w:rsidR="00914939">
          <w:rPr>
            <w:noProof/>
            <w:webHidden/>
          </w:rPr>
          <w:fldChar w:fldCharType="begin"/>
        </w:r>
        <w:r w:rsidR="00914939">
          <w:rPr>
            <w:noProof/>
            <w:webHidden/>
          </w:rPr>
          <w:instrText xml:space="preserve"> PAGEREF _Toc41832823 \h </w:instrText>
        </w:r>
        <w:r w:rsidR="00914939">
          <w:rPr>
            <w:noProof/>
            <w:webHidden/>
          </w:rPr>
        </w:r>
        <w:r w:rsidR="00914939">
          <w:rPr>
            <w:noProof/>
            <w:webHidden/>
          </w:rPr>
          <w:fldChar w:fldCharType="separate"/>
        </w:r>
        <w:r w:rsidR="00027E35">
          <w:rPr>
            <w:noProof/>
            <w:webHidden/>
          </w:rPr>
          <w:t>45</w:t>
        </w:r>
        <w:r w:rsidR="00914939">
          <w:rPr>
            <w:noProof/>
            <w:webHidden/>
          </w:rPr>
          <w:fldChar w:fldCharType="end"/>
        </w:r>
      </w:hyperlink>
    </w:p>
    <w:p w14:paraId="34C798F4" w14:textId="663F55DC"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24" w:history="1">
        <w:r w:rsidR="00914939" w:rsidRPr="004E2FCF">
          <w:rPr>
            <w:rStyle w:val="Hyperlink"/>
            <w:noProof/>
          </w:rPr>
          <w:t>Examples and limitations of the “not more than two constitutionally identical stereogenic elements” rule</w:t>
        </w:r>
        <w:r w:rsidR="00914939">
          <w:rPr>
            <w:noProof/>
            <w:webHidden/>
          </w:rPr>
          <w:tab/>
        </w:r>
        <w:r w:rsidR="00914939">
          <w:rPr>
            <w:noProof/>
            <w:webHidden/>
          </w:rPr>
          <w:fldChar w:fldCharType="begin"/>
        </w:r>
        <w:r w:rsidR="00914939">
          <w:rPr>
            <w:noProof/>
            <w:webHidden/>
          </w:rPr>
          <w:instrText xml:space="preserve"> PAGEREF _Toc41832824 \h </w:instrText>
        </w:r>
        <w:r w:rsidR="00914939">
          <w:rPr>
            <w:noProof/>
            <w:webHidden/>
          </w:rPr>
        </w:r>
        <w:r w:rsidR="00914939">
          <w:rPr>
            <w:noProof/>
            <w:webHidden/>
          </w:rPr>
          <w:fldChar w:fldCharType="separate"/>
        </w:r>
        <w:r w:rsidR="00027E35">
          <w:rPr>
            <w:noProof/>
            <w:webHidden/>
          </w:rPr>
          <w:t>50</w:t>
        </w:r>
        <w:r w:rsidR="00914939">
          <w:rPr>
            <w:noProof/>
            <w:webHidden/>
          </w:rPr>
          <w:fldChar w:fldCharType="end"/>
        </w:r>
      </w:hyperlink>
    </w:p>
    <w:p w14:paraId="68439883" w14:textId="3F8B8F44"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25" w:history="1">
        <w:r w:rsidR="00914939" w:rsidRPr="004E2FCF">
          <w:rPr>
            <w:rStyle w:val="Hyperlink"/>
            <w:noProof/>
          </w:rPr>
          <w:t>Other limitations of sp3 stereo recognition</w:t>
        </w:r>
        <w:r w:rsidR="00914939">
          <w:rPr>
            <w:noProof/>
            <w:webHidden/>
          </w:rPr>
          <w:tab/>
        </w:r>
        <w:r w:rsidR="00914939">
          <w:rPr>
            <w:noProof/>
            <w:webHidden/>
          </w:rPr>
          <w:fldChar w:fldCharType="begin"/>
        </w:r>
        <w:r w:rsidR="00914939">
          <w:rPr>
            <w:noProof/>
            <w:webHidden/>
          </w:rPr>
          <w:instrText xml:space="preserve"> PAGEREF _Toc41832825 \h </w:instrText>
        </w:r>
        <w:r w:rsidR="00914939">
          <w:rPr>
            <w:noProof/>
            <w:webHidden/>
          </w:rPr>
        </w:r>
        <w:r w:rsidR="00914939">
          <w:rPr>
            <w:noProof/>
            <w:webHidden/>
          </w:rPr>
          <w:fldChar w:fldCharType="separate"/>
        </w:r>
        <w:r w:rsidR="00027E35">
          <w:rPr>
            <w:noProof/>
            <w:webHidden/>
          </w:rPr>
          <w:t>51</w:t>
        </w:r>
        <w:r w:rsidR="00914939">
          <w:rPr>
            <w:noProof/>
            <w:webHidden/>
          </w:rPr>
          <w:fldChar w:fldCharType="end"/>
        </w:r>
      </w:hyperlink>
    </w:p>
    <w:p w14:paraId="043ECB8F" w14:textId="7C6D4BCD" w:rsidR="00914939" w:rsidRDefault="00B75725">
      <w:pPr>
        <w:pStyle w:val="Verzeichnis2"/>
        <w:rPr>
          <w:rFonts w:asciiTheme="minorHAnsi" w:eastAsiaTheme="minorEastAsia" w:hAnsiTheme="minorHAnsi" w:cstheme="minorBidi"/>
          <w:b w:val="0"/>
          <w:bCs w:val="0"/>
          <w:sz w:val="22"/>
          <w:szCs w:val="22"/>
        </w:rPr>
      </w:pPr>
      <w:hyperlink w:anchor="_Toc41832826" w:history="1">
        <w:r w:rsidR="00914939" w:rsidRPr="004E2FCF">
          <w:rPr>
            <w:rStyle w:val="Hyperlink"/>
          </w:rPr>
          <w:t>e. Canonicalization</w:t>
        </w:r>
        <w:r w:rsidR="00914939">
          <w:rPr>
            <w:webHidden/>
          </w:rPr>
          <w:tab/>
        </w:r>
        <w:r w:rsidR="00914939">
          <w:rPr>
            <w:webHidden/>
          </w:rPr>
          <w:fldChar w:fldCharType="begin"/>
        </w:r>
        <w:r w:rsidR="00914939">
          <w:rPr>
            <w:webHidden/>
          </w:rPr>
          <w:instrText xml:space="preserve"> PAGEREF _Toc41832826 \h </w:instrText>
        </w:r>
        <w:r w:rsidR="00914939">
          <w:rPr>
            <w:webHidden/>
          </w:rPr>
        </w:r>
        <w:r w:rsidR="00914939">
          <w:rPr>
            <w:webHidden/>
          </w:rPr>
          <w:fldChar w:fldCharType="separate"/>
        </w:r>
        <w:r w:rsidR="00027E35">
          <w:rPr>
            <w:webHidden/>
          </w:rPr>
          <w:t>52</w:t>
        </w:r>
        <w:r w:rsidR="00914939">
          <w:rPr>
            <w:webHidden/>
          </w:rPr>
          <w:fldChar w:fldCharType="end"/>
        </w:r>
      </w:hyperlink>
    </w:p>
    <w:p w14:paraId="7813EAFD" w14:textId="4FA6ECA9" w:rsidR="00914939" w:rsidRDefault="00B75725">
      <w:pPr>
        <w:pStyle w:val="Verzeichnis2"/>
        <w:rPr>
          <w:rFonts w:asciiTheme="minorHAnsi" w:eastAsiaTheme="minorEastAsia" w:hAnsiTheme="minorHAnsi" w:cstheme="minorBidi"/>
          <w:b w:val="0"/>
          <w:bCs w:val="0"/>
          <w:sz w:val="22"/>
          <w:szCs w:val="22"/>
        </w:rPr>
      </w:pPr>
      <w:hyperlink w:anchor="_Toc41832827" w:history="1">
        <w:r w:rsidR="00914939" w:rsidRPr="004E2FCF">
          <w:rPr>
            <w:rStyle w:val="Hyperlink"/>
          </w:rPr>
          <w:t>f. InChI for polymers</w:t>
        </w:r>
        <w:r w:rsidR="00914939">
          <w:rPr>
            <w:webHidden/>
          </w:rPr>
          <w:tab/>
        </w:r>
        <w:r w:rsidR="00914939">
          <w:rPr>
            <w:webHidden/>
          </w:rPr>
          <w:fldChar w:fldCharType="begin"/>
        </w:r>
        <w:r w:rsidR="00914939">
          <w:rPr>
            <w:webHidden/>
          </w:rPr>
          <w:instrText xml:space="preserve"> PAGEREF _Toc41832827 \h </w:instrText>
        </w:r>
        <w:r w:rsidR="00914939">
          <w:rPr>
            <w:webHidden/>
          </w:rPr>
        </w:r>
        <w:r w:rsidR="00914939">
          <w:rPr>
            <w:webHidden/>
          </w:rPr>
          <w:fldChar w:fldCharType="separate"/>
        </w:r>
        <w:r w:rsidR="00027E35">
          <w:rPr>
            <w:webHidden/>
          </w:rPr>
          <w:t>54</w:t>
        </w:r>
        <w:r w:rsidR="00914939">
          <w:rPr>
            <w:webHidden/>
          </w:rPr>
          <w:fldChar w:fldCharType="end"/>
        </w:r>
      </w:hyperlink>
    </w:p>
    <w:p w14:paraId="2F2AD509" w14:textId="7F62F825"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28" w:history="1">
        <w:r w:rsidR="00914939" w:rsidRPr="004E2FCF">
          <w:rPr>
            <w:rStyle w:val="Hyperlink"/>
            <w:noProof/>
          </w:rPr>
          <w:t>Polymer layer</w:t>
        </w:r>
        <w:r w:rsidR="00914939">
          <w:rPr>
            <w:noProof/>
            <w:webHidden/>
          </w:rPr>
          <w:tab/>
        </w:r>
        <w:r w:rsidR="00914939">
          <w:rPr>
            <w:noProof/>
            <w:webHidden/>
          </w:rPr>
          <w:fldChar w:fldCharType="begin"/>
        </w:r>
        <w:r w:rsidR="00914939">
          <w:rPr>
            <w:noProof/>
            <w:webHidden/>
          </w:rPr>
          <w:instrText xml:space="preserve"> PAGEREF _Toc41832828 \h </w:instrText>
        </w:r>
        <w:r w:rsidR="00914939">
          <w:rPr>
            <w:noProof/>
            <w:webHidden/>
          </w:rPr>
        </w:r>
        <w:r w:rsidR="00914939">
          <w:rPr>
            <w:noProof/>
            <w:webHidden/>
          </w:rPr>
          <w:fldChar w:fldCharType="separate"/>
        </w:r>
        <w:r w:rsidR="00027E35">
          <w:rPr>
            <w:noProof/>
            <w:webHidden/>
          </w:rPr>
          <w:t>55</w:t>
        </w:r>
        <w:r w:rsidR="00914939">
          <w:rPr>
            <w:noProof/>
            <w:webHidden/>
          </w:rPr>
          <w:fldChar w:fldCharType="end"/>
        </w:r>
      </w:hyperlink>
    </w:p>
    <w:p w14:paraId="193B8E1E" w14:textId="4C3A462D"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29" w:history="1">
        <w:r w:rsidR="00914939" w:rsidRPr="004E2FCF">
          <w:rPr>
            <w:rStyle w:val="Hyperlink"/>
            <w:noProof/>
          </w:rPr>
          <w:t>Source-based and structure-based representations</w:t>
        </w:r>
        <w:r w:rsidR="00914939">
          <w:rPr>
            <w:noProof/>
            <w:webHidden/>
          </w:rPr>
          <w:tab/>
        </w:r>
        <w:r w:rsidR="00914939">
          <w:rPr>
            <w:noProof/>
            <w:webHidden/>
          </w:rPr>
          <w:fldChar w:fldCharType="begin"/>
        </w:r>
        <w:r w:rsidR="00914939">
          <w:rPr>
            <w:noProof/>
            <w:webHidden/>
          </w:rPr>
          <w:instrText xml:space="preserve"> PAGEREF _Toc41832829 \h </w:instrText>
        </w:r>
        <w:r w:rsidR="00914939">
          <w:rPr>
            <w:noProof/>
            <w:webHidden/>
          </w:rPr>
        </w:r>
        <w:r w:rsidR="00914939">
          <w:rPr>
            <w:noProof/>
            <w:webHidden/>
          </w:rPr>
          <w:fldChar w:fldCharType="separate"/>
        </w:r>
        <w:r w:rsidR="00027E35">
          <w:rPr>
            <w:noProof/>
            <w:webHidden/>
          </w:rPr>
          <w:t>57</w:t>
        </w:r>
        <w:r w:rsidR="00914939">
          <w:rPr>
            <w:noProof/>
            <w:webHidden/>
          </w:rPr>
          <w:fldChar w:fldCharType="end"/>
        </w:r>
      </w:hyperlink>
    </w:p>
    <w:p w14:paraId="1CC7D231" w14:textId="763C2E0F"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30" w:history="1">
        <w:r w:rsidR="00914939" w:rsidRPr="004E2FCF">
          <w:rPr>
            <w:rStyle w:val="Hyperlink"/>
            <w:noProof/>
          </w:rPr>
          <w:t>Canonicalization of CRU, InChI v. 1.05 way</w:t>
        </w:r>
        <w:r w:rsidR="00914939">
          <w:rPr>
            <w:noProof/>
            <w:webHidden/>
          </w:rPr>
          <w:tab/>
        </w:r>
        <w:r w:rsidR="00914939">
          <w:rPr>
            <w:noProof/>
            <w:webHidden/>
          </w:rPr>
          <w:fldChar w:fldCharType="begin"/>
        </w:r>
        <w:r w:rsidR="00914939">
          <w:rPr>
            <w:noProof/>
            <w:webHidden/>
          </w:rPr>
          <w:instrText xml:space="preserve"> PAGEREF _Toc41832830 \h </w:instrText>
        </w:r>
        <w:r w:rsidR="00914939">
          <w:rPr>
            <w:noProof/>
            <w:webHidden/>
          </w:rPr>
        </w:r>
        <w:r w:rsidR="00914939">
          <w:rPr>
            <w:noProof/>
            <w:webHidden/>
          </w:rPr>
          <w:fldChar w:fldCharType="separate"/>
        </w:r>
        <w:r w:rsidR="00027E35">
          <w:rPr>
            <w:noProof/>
            <w:webHidden/>
          </w:rPr>
          <w:t>57</w:t>
        </w:r>
        <w:r w:rsidR="00914939">
          <w:rPr>
            <w:noProof/>
            <w:webHidden/>
          </w:rPr>
          <w:fldChar w:fldCharType="end"/>
        </w:r>
      </w:hyperlink>
    </w:p>
    <w:p w14:paraId="38D76B9B" w14:textId="478DA16F"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31" w:history="1">
        <w:r w:rsidR="00914939" w:rsidRPr="004E2FCF">
          <w:rPr>
            <w:rStyle w:val="Hyperlink"/>
            <w:noProof/>
          </w:rPr>
          <w:t>Canonicalization of CRU, InChI v. 1.06 way</w:t>
        </w:r>
        <w:r w:rsidR="00914939">
          <w:rPr>
            <w:noProof/>
            <w:webHidden/>
          </w:rPr>
          <w:tab/>
        </w:r>
        <w:r w:rsidR="00914939">
          <w:rPr>
            <w:noProof/>
            <w:webHidden/>
          </w:rPr>
          <w:fldChar w:fldCharType="begin"/>
        </w:r>
        <w:r w:rsidR="00914939">
          <w:rPr>
            <w:noProof/>
            <w:webHidden/>
          </w:rPr>
          <w:instrText xml:space="preserve"> PAGEREF _Toc41832831 \h </w:instrText>
        </w:r>
        <w:r w:rsidR="00914939">
          <w:rPr>
            <w:noProof/>
            <w:webHidden/>
          </w:rPr>
        </w:r>
        <w:r w:rsidR="00914939">
          <w:rPr>
            <w:noProof/>
            <w:webHidden/>
          </w:rPr>
          <w:fldChar w:fldCharType="separate"/>
        </w:r>
        <w:r w:rsidR="00027E35">
          <w:rPr>
            <w:noProof/>
            <w:webHidden/>
          </w:rPr>
          <w:t>59</w:t>
        </w:r>
        <w:r w:rsidR="00914939">
          <w:rPr>
            <w:noProof/>
            <w:webHidden/>
          </w:rPr>
          <w:fldChar w:fldCharType="end"/>
        </w:r>
      </w:hyperlink>
    </w:p>
    <w:p w14:paraId="3B47EFED" w14:textId="314A5D0E"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32" w:history="1">
        <w:r w:rsidR="00914939" w:rsidRPr="004E2FCF">
          <w:rPr>
            <w:rStyle w:val="Hyperlink"/>
            <w:noProof/>
          </w:rPr>
          <w:t>Relation between source- and structure-based InChI encoding</w:t>
        </w:r>
        <w:r w:rsidR="00914939">
          <w:rPr>
            <w:noProof/>
            <w:webHidden/>
          </w:rPr>
          <w:tab/>
        </w:r>
        <w:r w:rsidR="00914939">
          <w:rPr>
            <w:noProof/>
            <w:webHidden/>
          </w:rPr>
          <w:fldChar w:fldCharType="begin"/>
        </w:r>
        <w:r w:rsidR="00914939">
          <w:rPr>
            <w:noProof/>
            <w:webHidden/>
          </w:rPr>
          <w:instrText xml:space="preserve"> PAGEREF _Toc41832832 \h </w:instrText>
        </w:r>
        <w:r w:rsidR="00914939">
          <w:rPr>
            <w:noProof/>
            <w:webHidden/>
          </w:rPr>
        </w:r>
        <w:r w:rsidR="00914939">
          <w:rPr>
            <w:noProof/>
            <w:webHidden/>
          </w:rPr>
          <w:fldChar w:fldCharType="separate"/>
        </w:r>
        <w:r w:rsidR="00027E35">
          <w:rPr>
            <w:noProof/>
            <w:webHidden/>
          </w:rPr>
          <w:t>60</w:t>
        </w:r>
        <w:r w:rsidR="00914939">
          <w:rPr>
            <w:noProof/>
            <w:webHidden/>
          </w:rPr>
          <w:fldChar w:fldCharType="end"/>
        </w:r>
      </w:hyperlink>
    </w:p>
    <w:p w14:paraId="51CC3009" w14:textId="2023F7FC"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33" w:history="1">
        <w:r w:rsidR="00914939" w:rsidRPr="004E2FCF">
          <w:rPr>
            <w:rStyle w:val="Hyperlink"/>
            <w:noProof/>
          </w:rPr>
          <w:t>Limitations and known issues</w:t>
        </w:r>
        <w:r w:rsidR="00914939">
          <w:rPr>
            <w:noProof/>
            <w:webHidden/>
          </w:rPr>
          <w:tab/>
        </w:r>
        <w:r w:rsidR="00914939">
          <w:rPr>
            <w:noProof/>
            <w:webHidden/>
          </w:rPr>
          <w:fldChar w:fldCharType="begin"/>
        </w:r>
        <w:r w:rsidR="00914939">
          <w:rPr>
            <w:noProof/>
            <w:webHidden/>
          </w:rPr>
          <w:instrText xml:space="preserve"> PAGEREF _Toc41832833 \h </w:instrText>
        </w:r>
        <w:r w:rsidR="00914939">
          <w:rPr>
            <w:noProof/>
            <w:webHidden/>
          </w:rPr>
        </w:r>
        <w:r w:rsidR="00914939">
          <w:rPr>
            <w:noProof/>
            <w:webHidden/>
          </w:rPr>
          <w:fldChar w:fldCharType="separate"/>
        </w:r>
        <w:r w:rsidR="00027E35">
          <w:rPr>
            <w:noProof/>
            <w:webHidden/>
          </w:rPr>
          <w:t>61</w:t>
        </w:r>
        <w:r w:rsidR="00914939">
          <w:rPr>
            <w:noProof/>
            <w:webHidden/>
          </w:rPr>
          <w:fldChar w:fldCharType="end"/>
        </w:r>
      </w:hyperlink>
    </w:p>
    <w:p w14:paraId="215BBA6A" w14:textId="0FACFEF0" w:rsidR="00914939" w:rsidRDefault="00B75725">
      <w:pPr>
        <w:pStyle w:val="Verzeichnis4"/>
        <w:tabs>
          <w:tab w:val="right" w:leader="dot" w:pos="8630"/>
        </w:tabs>
        <w:rPr>
          <w:rFonts w:asciiTheme="minorHAnsi" w:eastAsiaTheme="minorEastAsia" w:hAnsiTheme="minorHAnsi" w:cstheme="minorBidi"/>
          <w:noProof/>
          <w:sz w:val="22"/>
          <w:szCs w:val="22"/>
        </w:rPr>
      </w:pPr>
      <w:hyperlink w:anchor="_Toc41832834" w:history="1">
        <w:r w:rsidR="00914939" w:rsidRPr="004E2FCF">
          <w:rPr>
            <w:rStyle w:val="Hyperlink"/>
            <w:noProof/>
          </w:rPr>
          <w:t>Preparing input data and drawing rules</w:t>
        </w:r>
        <w:r w:rsidR="00914939">
          <w:rPr>
            <w:noProof/>
            <w:webHidden/>
          </w:rPr>
          <w:tab/>
        </w:r>
        <w:r w:rsidR="00914939">
          <w:rPr>
            <w:noProof/>
            <w:webHidden/>
          </w:rPr>
          <w:fldChar w:fldCharType="begin"/>
        </w:r>
        <w:r w:rsidR="00914939">
          <w:rPr>
            <w:noProof/>
            <w:webHidden/>
          </w:rPr>
          <w:instrText xml:space="preserve"> PAGEREF _Toc41832834 \h </w:instrText>
        </w:r>
        <w:r w:rsidR="00914939">
          <w:rPr>
            <w:noProof/>
            <w:webHidden/>
          </w:rPr>
        </w:r>
        <w:r w:rsidR="00914939">
          <w:rPr>
            <w:noProof/>
            <w:webHidden/>
          </w:rPr>
          <w:fldChar w:fldCharType="separate"/>
        </w:r>
        <w:r w:rsidR="00027E35">
          <w:rPr>
            <w:noProof/>
            <w:webHidden/>
          </w:rPr>
          <w:t>61</w:t>
        </w:r>
        <w:r w:rsidR="00914939">
          <w:rPr>
            <w:noProof/>
            <w:webHidden/>
          </w:rPr>
          <w:fldChar w:fldCharType="end"/>
        </w:r>
      </w:hyperlink>
    </w:p>
    <w:p w14:paraId="570B329F" w14:textId="3D527C77" w:rsidR="00914939" w:rsidRDefault="00B75725">
      <w:pPr>
        <w:pStyle w:val="Verzeichnis2"/>
        <w:rPr>
          <w:rFonts w:asciiTheme="minorHAnsi" w:eastAsiaTheme="minorEastAsia" w:hAnsiTheme="minorHAnsi" w:cstheme="minorBidi"/>
          <w:b w:val="0"/>
          <w:bCs w:val="0"/>
          <w:sz w:val="22"/>
          <w:szCs w:val="22"/>
        </w:rPr>
      </w:pPr>
      <w:hyperlink w:anchor="_Toc41832835" w:history="1">
        <w:r w:rsidR="00914939" w:rsidRPr="004E2FCF">
          <w:rPr>
            <w:rStyle w:val="Hyperlink"/>
          </w:rPr>
          <w:t>g. Zz (star, pseudo element) atoms</w:t>
        </w:r>
        <w:r w:rsidR="00914939">
          <w:rPr>
            <w:webHidden/>
          </w:rPr>
          <w:tab/>
        </w:r>
        <w:r w:rsidR="00914939">
          <w:rPr>
            <w:webHidden/>
          </w:rPr>
          <w:fldChar w:fldCharType="begin"/>
        </w:r>
        <w:r w:rsidR="00914939">
          <w:rPr>
            <w:webHidden/>
          </w:rPr>
          <w:instrText xml:space="preserve"> PAGEREF _Toc41832835 \h </w:instrText>
        </w:r>
        <w:r w:rsidR="00914939">
          <w:rPr>
            <w:webHidden/>
          </w:rPr>
        </w:r>
        <w:r w:rsidR="00914939">
          <w:rPr>
            <w:webHidden/>
          </w:rPr>
          <w:fldChar w:fldCharType="separate"/>
        </w:r>
        <w:r w:rsidR="00027E35">
          <w:rPr>
            <w:webHidden/>
          </w:rPr>
          <w:t>64</w:t>
        </w:r>
        <w:r w:rsidR="00914939">
          <w:rPr>
            <w:webHidden/>
          </w:rPr>
          <w:fldChar w:fldCharType="end"/>
        </w:r>
      </w:hyperlink>
    </w:p>
    <w:p w14:paraId="63A1EDDA" w14:textId="11A3FD0B"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36" w:history="1">
        <w:r w:rsidR="00914939" w:rsidRPr="004E2FCF">
          <w:rPr>
            <w:rStyle w:val="Hyperlink"/>
            <w:bCs/>
            <w:noProof/>
          </w:rPr>
          <w:t>V. HASHED REPRESENTATION (InChIKey)</w:t>
        </w:r>
        <w:r w:rsidR="00914939">
          <w:rPr>
            <w:noProof/>
            <w:webHidden/>
          </w:rPr>
          <w:tab/>
        </w:r>
        <w:r w:rsidR="00914939">
          <w:rPr>
            <w:noProof/>
            <w:webHidden/>
          </w:rPr>
          <w:fldChar w:fldCharType="begin"/>
        </w:r>
        <w:r w:rsidR="00914939">
          <w:rPr>
            <w:noProof/>
            <w:webHidden/>
          </w:rPr>
          <w:instrText xml:space="preserve"> PAGEREF _Toc41832836 \h </w:instrText>
        </w:r>
        <w:r w:rsidR="00914939">
          <w:rPr>
            <w:noProof/>
            <w:webHidden/>
          </w:rPr>
        </w:r>
        <w:r w:rsidR="00914939">
          <w:rPr>
            <w:noProof/>
            <w:webHidden/>
          </w:rPr>
          <w:fldChar w:fldCharType="separate"/>
        </w:r>
        <w:r w:rsidR="00027E35">
          <w:rPr>
            <w:noProof/>
            <w:webHidden/>
          </w:rPr>
          <w:t>66</w:t>
        </w:r>
        <w:r w:rsidR="00914939">
          <w:rPr>
            <w:noProof/>
            <w:webHidden/>
          </w:rPr>
          <w:fldChar w:fldCharType="end"/>
        </w:r>
      </w:hyperlink>
    </w:p>
    <w:p w14:paraId="562EBA35" w14:textId="3FF6238B" w:rsidR="00914939" w:rsidRDefault="00B75725">
      <w:pPr>
        <w:pStyle w:val="Verzeichnis2"/>
        <w:rPr>
          <w:rFonts w:asciiTheme="minorHAnsi" w:eastAsiaTheme="minorEastAsia" w:hAnsiTheme="minorHAnsi" w:cstheme="minorBidi"/>
          <w:b w:val="0"/>
          <w:bCs w:val="0"/>
          <w:sz w:val="22"/>
          <w:szCs w:val="22"/>
        </w:rPr>
      </w:pPr>
      <w:hyperlink w:anchor="_Toc41832837" w:history="1">
        <w:r w:rsidR="00914939" w:rsidRPr="004E2FCF">
          <w:rPr>
            <w:rStyle w:val="Hyperlink"/>
          </w:rPr>
          <w:t>a. Overview</w:t>
        </w:r>
        <w:r w:rsidR="00914939">
          <w:rPr>
            <w:webHidden/>
          </w:rPr>
          <w:tab/>
        </w:r>
        <w:r w:rsidR="00914939">
          <w:rPr>
            <w:webHidden/>
          </w:rPr>
          <w:fldChar w:fldCharType="begin"/>
        </w:r>
        <w:r w:rsidR="00914939">
          <w:rPr>
            <w:webHidden/>
          </w:rPr>
          <w:instrText xml:space="preserve"> PAGEREF _Toc41832837 \h </w:instrText>
        </w:r>
        <w:r w:rsidR="00914939">
          <w:rPr>
            <w:webHidden/>
          </w:rPr>
        </w:r>
        <w:r w:rsidR="00914939">
          <w:rPr>
            <w:webHidden/>
          </w:rPr>
          <w:fldChar w:fldCharType="separate"/>
        </w:r>
        <w:r w:rsidR="00027E35">
          <w:rPr>
            <w:webHidden/>
          </w:rPr>
          <w:t>66</w:t>
        </w:r>
        <w:r w:rsidR="00914939">
          <w:rPr>
            <w:webHidden/>
          </w:rPr>
          <w:fldChar w:fldCharType="end"/>
        </w:r>
      </w:hyperlink>
    </w:p>
    <w:p w14:paraId="59AA6050" w14:textId="01037FC9" w:rsidR="00914939" w:rsidRDefault="00B75725">
      <w:pPr>
        <w:pStyle w:val="Verzeichnis2"/>
        <w:rPr>
          <w:rFonts w:asciiTheme="minorHAnsi" w:eastAsiaTheme="minorEastAsia" w:hAnsiTheme="minorHAnsi" w:cstheme="minorBidi"/>
          <w:b w:val="0"/>
          <w:bCs w:val="0"/>
          <w:sz w:val="22"/>
          <w:szCs w:val="22"/>
        </w:rPr>
      </w:pPr>
      <w:hyperlink w:anchor="_Toc41832838" w:history="1">
        <w:r w:rsidR="00914939" w:rsidRPr="004E2FCF">
          <w:rPr>
            <w:rStyle w:val="Hyperlink"/>
          </w:rPr>
          <w:t>b. Format</w:t>
        </w:r>
        <w:r w:rsidR="00914939">
          <w:rPr>
            <w:webHidden/>
          </w:rPr>
          <w:tab/>
        </w:r>
        <w:r w:rsidR="00914939">
          <w:rPr>
            <w:webHidden/>
          </w:rPr>
          <w:fldChar w:fldCharType="begin"/>
        </w:r>
        <w:r w:rsidR="00914939">
          <w:rPr>
            <w:webHidden/>
          </w:rPr>
          <w:instrText xml:space="preserve"> PAGEREF _Toc41832838 \h </w:instrText>
        </w:r>
        <w:r w:rsidR="00914939">
          <w:rPr>
            <w:webHidden/>
          </w:rPr>
        </w:r>
        <w:r w:rsidR="00914939">
          <w:rPr>
            <w:webHidden/>
          </w:rPr>
          <w:fldChar w:fldCharType="separate"/>
        </w:r>
        <w:r w:rsidR="00027E35">
          <w:rPr>
            <w:webHidden/>
          </w:rPr>
          <w:t>67</w:t>
        </w:r>
        <w:r w:rsidR="00914939">
          <w:rPr>
            <w:webHidden/>
          </w:rPr>
          <w:fldChar w:fldCharType="end"/>
        </w:r>
      </w:hyperlink>
    </w:p>
    <w:p w14:paraId="783DCDD4" w14:textId="7353BDBA" w:rsidR="00914939" w:rsidRDefault="00B75725">
      <w:pPr>
        <w:pStyle w:val="Verzeichnis2"/>
        <w:rPr>
          <w:rFonts w:asciiTheme="minorHAnsi" w:eastAsiaTheme="minorEastAsia" w:hAnsiTheme="minorHAnsi" w:cstheme="minorBidi"/>
          <w:b w:val="0"/>
          <w:bCs w:val="0"/>
          <w:sz w:val="22"/>
          <w:szCs w:val="22"/>
        </w:rPr>
      </w:pPr>
      <w:hyperlink w:anchor="_Toc41832839" w:history="1">
        <w:r w:rsidR="00914939" w:rsidRPr="004E2FCF">
          <w:rPr>
            <w:rStyle w:val="Hyperlink"/>
          </w:rPr>
          <w:t>c. Hash calculation and collision resistance</w:t>
        </w:r>
        <w:r w:rsidR="00914939">
          <w:rPr>
            <w:webHidden/>
          </w:rPr>
          <w:tab/>
        </w:r>
        <w:r w:rsidR="00914939">
          <w:rPr>
            <w:webHidden/>
          </w:rPr>
          <w:fldChar w:fldCharType="begin"/>
        </w:r>
        <w:r w:rsidR="00914939">
          <w:rPr>
            <w:webHidden/>
          </w:rPr>
          <w:instrText xml:space="preserve"> PAGEREF _Toc41832839 \h </w:instrText>
        </w:r>
        <w:r w:rsidR="00914939">
          <w:rPr>
            <w:webHidden/>
          </w:rPr>
        </w:r>
        <w:r w:rsidR="00914939">
          <w:rPr>
            <w:webHidden/>
          </w:rPr>
          <w:fldChar w:fldCharType="separate"/>
        </w:r>
        <w:r w:rsidR="00027E35">
          <w:rPr>
            <w:webHidden/>
          </w:rPr>
          <w:t>70</w:t>
        </w:r>
        <w:r w:rsidR="00914939">
          <w:rPr>
            <w:webHidden/>
          </w:rPr>
          <w:fldChar w:fldCharType="end"/>
        </w:r>
      </w:hyperlink>
    </w:p>
    <w:p w14:paraId="760E2603" w14:textId="6855547E"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40" w:history="1">
        <w:r w:rsidR="00914939" w:rsidRPr="004E2FCF">
          <w:rPr>
            <w:rStyle w:val="Hyperlink"/>
            <w:noProof/>
          </w:rPr>
          <w:t>Theoretical estimates</w:t>
        </w:r>
        <w:r w:rsidR="00914939">
          <w:rPr>
            <w:noProof/>
            <w:webHidden/>
          </w:rPr>
          <w:tab/>
        </w:r>
        <w:r w:rsidR="00914939">
          <w:rPr>
            <w:noProof/>
            <w:webHidden/>
          </w:rPr>
          <w:fldChar w:fldCharType="begin"/>
        </w:r>
        <w:r w:rsidR="00914939">
          <w:rPr>
            <w:noProof/>
            <w:webHidden/>
          </w:rPr>
          <w:instrText xml:space="preserve"> PAGEREF _Toc41832840 \h </w:instrText>
        </w:r>
        <w:r w:rsidR="00914939">
          <w:rPr>
            <w:noProof/>
            <w:webHidden/>
          </w:rPr>
        </w:r>
        <w:r w:rsidR="00914939">
          <w:rPr>
            <w:noProof/>
            <w:webHidden/>
          </w:rPr>
          <w:fldChar w:fldCharType="separate"/>
        </w:r>
        <w:r w:rsidR="00027E35">
          <w:rPr>
            <w:noProof/>
            <w:webHidden/>
          </w:rPr>
          <w:t>71</w:t>
        </w:r>
        <w:r w:rsidR="00914939">
          <w:rPr>
            <w:noProof/>
            <w:webHidden/>
          </w:rPr>
          <w:fldChar w:fldCharType="end"/>
        </w:r>
      </w:hyperlink>
    </w:p>
    <w:p w14:paraId="17D545CA" w14:textId="41C677D4" w:rsidR="00914939" w:rsidRDefault="00B75725">
      <w:pPr>
        <w:pStyle w:val="Verzeichnis3"/>
        <w:tabs>
          <w:tab w:val="right" w:leader="dot" w:pos="8630"/>
        </w:tabs>
        <w:rPr>
          <w:rFonts w:asciiTheme="minorHAnsi" w:eastAsiaTheme="minorEastAsia" w:hAnsiTheme="minorHAnsi" w:cstheme="minorBidi"/>
          <w:noProof/>
          <w:sz w:val="22"/>
          <w:szCs w:val="22"/>
        </w:rPr>
      </w:pPr>
      <w:hyperlink w:anchor="_Toc41832841" w:history="1">
        <w:r w:rsidR="00914939" w:rsidRPr="004E2FCF">
          <w:rPr>
            <w:rStyle w:val="Hyperlink"/>
            <w:noProof/>
          </w:rPr>
          <w:t>Experimental testing of collision resistance</w:t>
        </w:r>
        <w:r w:rsidR="00914939">
          <w:rPr>
            <w:noProof/>
            <w:webHidden/>
          </w:rPr>
          <w:tab/>
        </w:r>
        <w:r w:rsidR="00914939">
          <w:rPr>
            <w:noProof/>
            <w:webHidden/>
          </w:rPr>
          <w:fldChar w:fldCharType="begin"/>
        </w:r>
        <w:r w:rsidR="00914939">
          <w:rPr>
            <w:noProof/>
            <w:webHidden/>
          </w:rPr>
          <w:instrText xml:space="preserve"> PAGEREF _Toc41832841 \h </w:instrText>
        </w:r>
        <w:r w:rsidR="00914939">
          <w:rPr>
            <w:noProof/>
            <w:webHidden/>
          </w:rPr>
        </w:r>
        <w:r w:rsidR="00914939">
          <w:rPr>
            <w:noProof/>
            <w:webHidden/>
          </w:rPr>
          <w:fldChar w:fldCharType="separate"/>
        </w:r>
        <w:r w:rsidR="00027E35">
          <w:rPr>
            <w:noProof/>
            <w:webHidden/>
          </w:rPr>
          <w:t>72</w:t>
        </w:r>
        <w:r w:rsidR="00914939">
          <w:rPr>
            <w:noProof/>
            <w:webHidden/>
          </w:rPr>
          <w:fldChar w:fldCharType="end"/>
        </w:r>
      </w:hyperlink>
    </w:p>
    <w:p w14:paraId="6BE3243B" w14:textId="0C2C87C1"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42" w:history="1">
        <w:r w:rsidR="00914939" w:rsidRPr="004E2FCF">
          <w:rPr>
            <w:rStyle w:val="Hyperlink"/>
            <w:noProof/>
          </w:rPr>
          <w:t>VI. REFERENCES</w:t>
        </w:r>
        <w:r w:rsidR="00914939">
          <w:rPr>
            <w:noProof/>
            <w:webHidden/>
          </w:rPr>
          <w:tab/>
        </w:r>
        <w:r w:rsidR="00914939">
          <w:rPr>
            <w:noProof/>
            <w:webHidden/>
          </w:rPr>
          <w:fldChar w:fldCharType="begin"/>
        </w:r>
        <w:r w:rsidR="00914939">
          <w:rPr>
            <w:noProof/>
            <w:webHidden/>
          </w:rPr>
          <w:instrText xml:space="preserve"> PAGEREF _Toc41832842 \h </w:instrText>
        </w:r>
        <w:r w:rsidR="00914939">
          <w:rPr>
            <w:noProof/>
            <w:webHidden/>
          </w:rPr>
        </w:r>
        <w:r w:rsidR="00914939">
          <w:rPr>
            <w:noProof/>
            <w:webHidden/>
          </w:rPr>
          <w:fldChar w:fldCharType="separate"/>
        </w:r>
        <w:r w:rsidR="00027E35">
          <w:rPr>
            <w:noProof/>
            <w:webHidden/>
          </w:rPr>
          <w:t>76</w:t>
        </w:r>
        <w:r w:rsidR="00914939">
          <w:rPr>
            <w:noProof/>
            <w:webHidden/>
          </w:rPr>
          <w:fldChar w:fldCharType="end"/>
        </w:r>
      </w:hyperlink>
    </w:p>
    <w:p w14:paraId="03F1E113" w14:textId="4DD0BC49"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43" w:history="1">
        <w:r w:rsidR="00914939" w:rsidRPr="004E2FCF">
          <w:rPr>
            <w:rStyle w:val="Hyperlink"/>
            <w:noProof/>
          </w:rPr>
          <w:t>VII. BIBLIOGRAPHY</w:t>
        </w:r>
        <w:r w:rsidR="00914939">
          <w:rPr>
            <w:noProof/>
            <w:webHidden/>
          </w:rPr>
          <w:tab/>
        </w:r>
        <w:r w:rsidR="00914939">
          <w:rPr>
            <w:noProof/>
            <w:webHidden/>
          </w:rPr>
          <w:fldChar w:fldCharType="begin"/>
        </w:r>
        <w:r w:rsidR="00914939">
          <w:rPr>
            <w:noProof/>
            <w:webHidden/>
          </w:rPr>
          <w:instrText xml:space="preserve"> PAGEREF _Toc41832843 \h </w:instrText>
        </w:r>
        <w:r w:rsidR="00914939">
          <w:rPr>
            <w:noProof/>
            <w:webHidden/>
          </w:rPr>
        </w:r>
        <w:r w:rsidR="00914939">
          <w:rPr>
            <w:noProof/>
            <w:webHidden/>
          </w:rPr>
          <w:fldChar w:fldCharType="separate"/>
        </w:r>
        <w:r w:rsidR="00027E35">
          <w:rPr>
            <w:noProof/>
            <w:webHidden/>
          </w:rPr>
          <w:t>77</w:t>
        </w:r>
        <w:r w:rsidR="00914939">
          <w:rPr>
            <w:noProof/>
            <w:webHidden/>
          </w:rPr>
          <w:fldChar w:fldCharType="end"/>
        </w:r>
      </w:hyperlink>
    </w:p>
    <w:p w14:paraId="71545045" w14:textId="74E8BC61" w:rsidR="00914939" w:rsidRDefault="00B75725">
      <w:pPr>
        <w:pStyle w:val="Verzeichnis2"/>
        <w:rPr>
          <w:rFonts w:asciiTheme="minorHAnsi" w:eastAsiaTheme="minorEastAsia" w:hAnsiTheme="minorHAnsi" w:cstheme="minorBidi"/>
          <w:b w:val="0"/>
          <w:bCs w:val="0"/>
          <w:sz w:val="22"/>
          <w:szCs w:val="22"/>
        </w:rPr>
      </w:pPr>
      <w:hyperlink w:anchor="_Toc41832844" w:history="1">
        <w:r w:rsidR="00914939" w:rsidRPr="004E2FCF">
          <w:rPr>
            <w:rStyle w:val="Hyperlink"/>
          </w:rPr>
          <w:t>a. Canonical (Unique) Numbering Algorithms</w:t>
        </w:r>
        <w:r w:rsidR="00914939">
          <w:rPr>
            <w:webHidden/>
          </w:rPr>
          <w:tab/>
        </w:r>
        <w:r w:rsidR="00914939">
          <w:rPr>
            <w:webHidden/>
          </w:rPr>
          <w:fldChar w:fldCharType="begin"/>
        </w:r>
        <w:r w:rsidR="00914939">
          <w:rPr>
            <w:webHidden/>
          </w:rPr>
          <w:instrText xml:space="preserve"> PAGEREF _Toc41832844 \h </w:instrText>
        </w:r>
        <w:r w:rsidR="00914939">
          <w:rPr>
            <w:webHidden/>
          </w:rPr>
        </w:r>
        <w:r w:rsidR="00914939">
          <w:rPr>
            <w:webHidden/>
          </w:rPr>
          <w:fldChar w:fldCharType="separate"/>
        </w:r>
        <w:r w:rsidR="00027E35">
          <w:rPr>
            <w:webHidden/>
          </w:rPr>
          <w:t>77</w:t>
        </w:r>
        <w:r w:rsidR="00914939">
          <w:rPr>
            <w:webHidden/>
          </w:rPr>
          <w:fldChar w:fldCharType="end"/>
        </w:r>
      </w:hyperlink>
    </w:p>
    <w:p w14:paraId="4A985403" w14:textId="6CCB187C" w:rsidR="00914939" w:rsidRDefault="00B75725">
      <w:pPr>
        <w:pStyle w:val="Verzeichnis2"/>
        <w:rPr>
          <w:rFonts w:asciiTheme="minorHAnsi" w:eastAsiaTheme="minorEastAsia" w:hAnsiTheme="minorHAnsi" w:cstheme="minorBidi"/>
          <w:b w:val="0"/>
          <w:bCs w:val="0"/>
          <w:sz w:val="22"/>
          <w:szCs w:val="22"/>
        </w:rPr>
      </w:pPr>
      <w:hyperlink w:anchor="_Toc41832845" w:history="1">
        <w:r w:rsidR="00914939" w:rsidRPr="004E2FCF">
          <w:rPr>
            <w:rStyle w:val="Hyperlink"/>
          </w:rPr>
          <w:t>b. Conversion of Unique Names to Fixed Length Name (Hash)</w:t>
        </w:r>
        <w:r w:rsidR="00914939">
          <w:rPr>
            <w:webHidden/>
          </w:rPr>
          <w:tab/>
        </w:r>
        <w:r w:rsidR="00914939">
          <w:rPr>
            <w:webHidden/>
          </w:rPr>
          <w:fldChar w:fldCharType="begin"/>
        </w:r>
        <w:r w:rsidR="00914939">
          <w:rPr>
            <w:webHidden/>
          </w:rPr>
          <w:instrText xml:space="preserve"> PAGEREF _Toc41832845 \h </w:instrText>
        </w:r>
        <w:r w:rsidR="00914939">
          <w:rPr>
            <w:webHidden/>
          </w:rPr>
        </w:r>
        <w:r w:rsidR="00914939">
          <w:rPr>
            <w:webHidden/>
          </w:rPr>
          <w:fldChar w:fldCharType="separate"/>
        </w:r>
        <w:r w:rsidR="00027E35">
          <w:rPr>
            <w:webHidden/>
          </w:rPr>
          <w:t>79</w:t>
        </w:r>
        <w:r w:rsidR="00914939">
          <w:rPr>
            <w:webHidden/>
          </w:rPr>
          <w:fldChar w:fldCharType="end"/>
        </w:r>
      </w:hyperlink>
    </w:p>
    <w:p w14:paraId="50DBD520" w14:textId="669CA772" w:rsidR="00914939" w:rsidRDefault="00B75725">
      <w:pPr>
        <w:pStyle w:val="Verzeichnis2"/>
        <w:rPr>
          <w:rFonts w:asciiTheme="minorHAnsi" w:eastAsiaTheme="minorEastAsia" w:hAnsiTheme="minorHAnsi" w:cstheme="minorBidi"/>
          <w:b w:val="0"/>
          <w:bCs w:val="0"/>
          <w:sz w:val="22"/>
          <w:szCs w:val="22"/>
        </w:rPr>
      </w:pPr>
      <w:hyperlink w:anchor="_Toc41832846" w:history="1">
        <w:r w:rsidR="00914939" w:rsidRPr="004E2FCF">
          <w:rPr>
            <w:rStyle w:val="Hyperlink"/>
          </w:rPr>
          <w:t>c. Representation of Chemical Structures (relevant to naming)</w:t>
        </w:r>
        <w:r w:rsidR="00914939">
          <w:rPr>
            <w:webHidden/>
          </w:rPr>
          <w:tab/>
        </w:r>
        <w:r w:rsidR="00914939">
          <w:rPr>
            <w:webHidden/>
          </w:rPr>
          <w:fldChar w:fldCharType="begin"/>
        </w:r>
        <w:r w:rsidR="00914939">
          <w:rPr>
            <w:webHidden/>
          </w:rPr>
          <w:instrText xml:space="preserve"> PAGEREF _Toc41832846 \h </w:instrText>
        </w:r>
        <w:r w:rsidR="00914939">
          <w:rPr>
            <w:webHidden/>
          </w:rPr>
        </w:r>
        <w:r w:rsidR="00914939">
          <w:rPr>
            <w:webHidden/>
          </w:rPr>
          <w:fldChar w:fldCharType="separate"/>
        </w:r>
        <w:r w:rsidR="00027E35">
          <w:rPr>
            <w:webHidden/>
          </w:rPr>
          <w:t>80</w:t>
        </w:r>
        <w:r w:rsidR="00914939">
          <w:rPr>
            <w:webHidden/>
          </w:rPr>
          <w:fldChar w:fldCharType="end"/>
        </w:r>
      </w:hyperlink>
    </w:p>
    <w:p w14:paraId="1C8C04E5" w14:textId="3A020708" w:rsidR="00914939" w:rsidRDefault="00B75725">
      <w:pPr>
        <w:pStyle w:val="Verzeichnis2"/>
        <w:rPr>
          <w:rFonts w:asciiTheme="minorHAnsi" w:eastAsiaTheme="minorEastAsia" w:hAnsiTheme="minorHAnsi" w:cstheme="minorBidi"/>
          <w:b w:val="0"/>
          <w:bCs w:val="0"/>
          <w:sz w:val="22"/>
          <w:szCs w:val="22"/>
        </w:rPr>
      </w:pPr>
      <w:hyperlink w:anchor="_Toc41832847" w:history="1">
        <w:r w:rsidR="00914939" w:rsidRPr="004E2FCF">
          <w:rPr>
            <w:rStyle w:val="Hyperlink"/>
          </w:rPr>
          <w:t>d. Fundamental Aspects of Unique Naming Methods</w:t>
        </w:r>
        <w:r w:rsidR="00914939">
          <w:rPr>
            <w:webHidden/>
          </w:rPr>
          <w:tab/>
        </w:r>
        <w:r w:rsidR="00914939">
          <w:rPr>
            <w:webHidden/>
          </w:rPr>
          <w:fldChar w:fldCharType="begin"/>
        </w:r>
        <w:r w:rsidR="00914939">
          <w:rPr>
            <w:webHidden/>
          </w:rPr>
          <w:instrText xml:space="preserve"> PAGEREF _Toc41832847 \h </w:instrText>
        </w:r>
        <w:r w:rsidR="00914939">
          <w:rPr>
            <w:webHidden/>
          </w:rPr>
        </w:r>
        <w:r w:rsidR="00914939">
          <w:rPr>
            <w:webHidden/>
          </w:rPr>
          <w:fldChar w:fldCharType="separate"/>
        </w:r>
        <w:r w:rsidR="00027E35">
          <w:rPr>
            <w:webHidden/>
          </w:rPr>
          <w:t>81</w:t>
        </w:r>
        <w:r w:rsidR="00914939">
          <w:rPr>
            <w:webHidden/>
          </w:rPr>
          <w:fldChar w:fldCharType="end"/>
        </w:r>
      </w:hyperlink>
    </w:p>
    <w:p w14:paraId="42A4779E" w14:textId="49D9A008" w:rsidR="00914939" w:rsidRDefault="00B75725">
      <w:pPr>
        <w:pStyle w:val="Verzeichnis2"/>
        <w:rPr>
          <w:rFonts w:asciiTheme="minorHAnsi" w:eastAsiaTheme="minorEastAsia" w:hAnsiTheme="minorHAnsi" w:cstheme="minorBidi"/>
          <w:b w:val="0"/>
          <w:bCs w:val="0"/>
          <w:sz w:val="22"/>
          <w:szCs w:val="22"/>
        </w:rPr>
      </w:pPr>
      <w:hyperlink w:anchor="_Toc41832848" w:history="1">
        <w:r w:rsidR="00914939" w:rsidRPr="004E2FCF">
          <w:rPr>
            <w:rStyle w:val="Hyperlink"/>
          </w:rPr>
          <w:t>e. Hash calculation</w:t>
        </w:r>
        <w:r w:rsidR="00914939">
          <w:rPr>
            <w:webHidden/>
          </w:rPr>
          <w:tab/>
        </w:r>
        <w:r w:rsidR="00914939">
          <w:rPr>
            <w:webHidden/>
          </w:rPr>
          <w:fldChar w:fldCharType="begin"/>
        </w:r>
        <w:r w:rsidR="00914939">
          <w:rPr>
            <w:webHidden/>
          </w:rPr>
          <w:instrText xml:space="preserve"> PAGEREF _Toc41832848 \h </w:instrText>
        </w:r>
        <w:r w:rsidR="00914939">
          <w:rPr>
            <w:webHidden/>
          </w:rPr>
        </w:r>
        <w:r w:rsidR="00914939">
          <w:rPr>
            <w:webHidden/>
          </w:rPr>
          <w:fldChar w:fldCharType="separate"/>
        </w:r>
        <w:r w:rsidR="00027E35">
          <w:rPr>
            <w:webHidden/>
          </w:rPr>
          <w:t>82</w:t>
        </w:r>
        <w:r w:rsidR="00914939">
          <w:rPr>
            <w:webHidden/>
          </w:rPr>
          <w:fldChar w:fldCharType="end"/>
        </w:r>
      </w:hyperlink>
    </w:p>
    <w:p w14:paraId="3A8DCB9B" w14:textId="0C0A6D10"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49" w:history="1">
        <w:r w:rsidR="00914939" w:rsidRPr="004E2FCF">
          <w:rPr>
            <w:rStyle w:val="Hyperlink"/>
            <w:bCs/>
            <w:noProof/>
          </w:rPr>
          <w:t>Appendix 1. InChI Standard Valences</w:t>
        </w:r>
        <w:r w:rsidR="00914939">
          <w:rPr>
            <w:noProof/>
            <w:webHidden/>
          </w:rPr>
          <w:tab/>
        </w:r>
        <w:r w:rsidR="00914939">
          <w:rPr>
            <w:noProof/>
            <w:webHidden/>
          </w:rPr>
          <w:fldChar w:fldCharType="begin"/>
        </w:r>
        <w:r w:rsidR="00914939">
          <w:rPr>
            <w:noProof/>
            <w:webHidden/>
          </w:rPr>
          <w:instrText xml:space="preserve"> PAGEREF _Toc41832849 \h </w:instrText>
        </w:r>
        <w:r w:rsidR="00914939">
          <w:rPr>
            <w:noProof/>
            <w:webHidden/>
          </w:rPr>
        </w:r>
        <w:r w:rsidR="00914939">
          <w:rPr>
            <w:noProof/>
            <w:webHidden/>
          </w:rPr>
          <w:fldChar w:fldCharType="separate"/>
        </w:r>
        <w:r w:rsidR="00027E35">
          <w:rPr>
            <w:noProof/>
            <w:webHidden/>
          </w:rPr>
          <w:t>83</w:t>
        </w:r>
        <w:r w:rsidR="00914939">
          <w:rPr>
            <w:noProof/>
            <w:webHidden/>
          </w:rPr>
          <w:fldChar w:fldCharType="end"/>
        </w:r>
      </w:hyperlink>
    </w:p>
    <w:p w14:paraId="6CC8BFAA" w14:textId="26E15355"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50" w:history="1">
        <w:r w:rsidR="00914939" w:rsidRPr="004E2FCF">
          <w:rPr>
            <w:rStyle w:val="Hyperlink"/>
            <w:noProof/>
          </w:rPr>
          <w:t>Appendix 2. Abbreviations and Layer Precedence</w:t>
        </w:r>
        <w:r w:rsidR="00914939">
          <w:rPr>
            <w:noProof/>
            <w:webHidden/>
          </w:rPr>
          <w:tab/>
        </w:r>
        <w:r w:rsidR="00914939">
          <w:rPr>
            <w:noProof/>
            <w:webHidden/>
          </w:rPr>
          <w:fldChar w:fldCharType="begin"/>
        </w:r>
        <w:r w:rsidR="00914939">
          <w:rPr>
            <w:noProof/>
            <w:webHidden/>
          </w:rPr>
          <w:instrText xml:space="preserve"> PAGEREF _Toc41832850 \h </w:instrText>
        </w:r>
        <w:r w:rsidR="00914939">
          <w:rPr>
            <w:noProof/>
            <w:webHidden/>
          </w:rPr>
        </w:r>
        <w:r w:rsidR="00914939">
          <w:rPr>
            <w:noProof/>
            <w:webHidden/>
          </w:rPr>
          <w:fldChar w:fldCharType="separate"/>
        </w:r>
        <w:r w:rsidR="00027E35">
          <w:rPr>
            <w:noProof/>
            <w:webHidden/>
          </w:rPr>
          <w:t>86</w:t>
        </w:r>
        <w:r w:rsidR="00914939">
          <w:rPr>
            <w:noProof/>
            <w:webHidden/>
          </w:rPr>
          <w:fldChar w:fldCharType="end"/>
        </w:r>
      </w:hyperlink>
    </w:p>
    <w:p w14:paraId="6C6DCC19" w14:textId="0BCCA5D5" w:rsidR="00914939" w:rsidRDefault="00B75725">
      <w:pPr>
        <w:pStyle w:val="Verzeichnis2"/>
        <w:rPr>
          <w:rFonts w:asciiTheme="minorHAnsi" w:eastAsiaTheme="minorEastAsia" w:hAnsiTheme="minorHAnsi" w:cstheme="minorBidi"/>
          <w:b w:val="0"/>
          <w:bCs w:val="0"/>
          <w:sz w:val="22"/>
          <w:szCs w:val="22"/>
        </w:rPr>
      </w:pPr>
      <w:hyperlink w:anchor="_Toc41832851" w:history="1">
        <w:r w:rsidR="00914939" w:rsidRPr="004E2FCF">
          <w:rPr>
            <w:rStyle w:val="Hyperlink"/>
          </w:rPr>
          <w:t>a. Layer Precedence</w:t>
        </w:r>
        <w:r w:rsidR="00914939">
          <w:rPr>
            <w:webHidden/>
          </w:rPr>
          <w:tab/>
        </w:r>
        <w:r w:rsidR="00914939">
          <w:rPr>
            <w:webHidden/>
          </w:rPr>
          <w:fldChar w:fldCharType="begin"/>
        </w:r>
        <w:r w:rsidR="00914939">
          <w:rPr>
            <w:webHidden/>
          </w:rPr>
          <w:instrText xml:space="preserve"> PAGEREF _Toc41832851 \h </w:instrText>
        </w:r>
        <w:r w:rsidR="00914939">
          <w:rPr>
            <w:webHidden/>
          </w:rPr>
        </w:r>
        <w:r w:rsidR="00914939">
          <w:rPr>
            <w:webHidden/>
          </w:rPr>
          <w:fldChar w:fldCharType="separate"/>
        </w:r>
        <w:r w:rsidR="00027E35">
          <w:rPr>
            <w:webHidden/>
          </w:rPr>
          <w:t>86</w:t>
        </w:r>
        <w:r w:rsidR="00914939">
          <w:rPr>
            <w:webHidden/>
          </w:rPr>
          <w:fldChar w:fldCharType="end"/>
        </w:r>
      </w:hyperlink>
    </w:p>
    <w:p w14:paraId="4B3BD849" w14:textId="0F63CA14" w:rsidR="00914939" w:rsidRDefault="00B75725">
      <w:pPr>
        <w:pStyle w:val="Verzeichnis2"/>
        <w:rPr>
          <w:rFonts w:asciiTheme="minorHAnsi" w:eastAsiaTheme="minorEastAsia" w:hAnsiTheme="minorHAnsi" w:cstheme="minorBidi"/>
          <w:b w:val="0"/>
          <w:bCs w:val="0"/>
          <w:sz w:val="22"/>
          <w:szCs w:val="22"/>
        </w:rPr>
      </w:pPr>
      <w:hyperlink w:anchor="_Toc41832852" w:history="1">
        <w:r w:rsidR="00914939" w:rsidRPr="004E2FCF">
          <w:rPr>
            <w:rStyle w:val="Hyperlink"/>
          </w:rPr>
          <w:t>b. Abbreviations</w:t>
        </w:r>
        <w:r w:rsidR="00914939">
          <w:rPr>
            <w:webHidden/>
          </w:rPr>
          <w:tab/>
        </w:r>
        <w:r w:rsidR="00914939">
          <w:rPr>
            <w:webHidden/>
          </w:rPr>
          <w:fldChar w:fldCharType="begin"/>
        </w:r>
        <w:r w:rsidR="00914939">
          <w:rPr>
            <w:webHidden/>
          </w:rPr>
          <w:instrText xml:space="preserve"> PAGEREF _Toc41832852 \h </w:instrText>
        </w:r>
        <w:r w:rsidR="00914939">
          <w:rPr>
            <w:webHidden/>
          </w:rPr>
        </w:r>
        <w:r w:rsidR="00914939">
          <w:rPr>
            <w:webHidden/>
          </w:rPr>
          <w:fldChar w:fldCharType="separate"/>
        </w:r>
        <w:r w:rsidR="00027E35">
          <w:rPr>
            <w:webHidden/>
          </w:rPr>
          <w:t>88</w:t>
        </w:r>
        <w:r w:rsidR="00914939">
          <w:rPr>
            <w:webHidden/>
          </w:rPr>
          <w:fldChar w:fldCharType="end"/>
        </w:r>
      </w:hyperlink>
    </w:p>
    <w:p w14:paraId="51E55670" w14:textId="3B2395F0"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53" w:history="1">
        <w:r w:rsidR="00914939" w:rsidRPr="004E2FCF">
          <w:rPr>
            <w:rStyle w:val="Hyperlink"/>
            <w:noProof/>
          </w:rPr>
          <w:t>Appendix 3. Extracting Layers from InChI</w:t>
        </w:r>
        <w:r w:rsidR="00914939">
          <w:rPr>
            <w:noProof/>
            <w:webHidden/>
          </w:rPr>
          <w:tab/>
        </w:r>
        <w:r w:rsidR="00914939">
          <w:rPr>
            <w:noProof/>
            <w:webHidden/>
          </w:rPr>
          <w:fldChar w:fldCharType="begin"/>
        </w:r>
        <w:r w:rsidR="00914939">
          <w:rPr>
            <w:noProof/>
            <w:webHidden/>
          </w:rPr>
          <w:instrText xml:space="preserve"> PAGEREF _Toc41832853 \h </w:instrText>
        </w:r>
        <w:r w:rsidR="00914939">
          <w:rPr>
            <w:noProof/>
            <w:webHidden/>
          </w:rPr>
        </w:r>
        <w:r w:rsidR="00914939">
          <w:rPr>
            <w:noProof/>
            <w:webHidden/>
          </w:rPr>
          <w:fldChar w:fldCharType="separate"/>
        </w:r>
        <w:r w:rsidR="00027E35">
          <w:rPr>
            <w:noProof/>
            <w:webHidden/>
          </w:rPr>
          <w:t>90</w:t>
        </w:r>
        <w:r w:rsidR="00914939">
          <w:rPr>
            <w:noProof/>
            <w:webHidden/>
          </w:rPr>
          <w:fldChar w:fldCharType="end"/>
        </w:r>
      </w:hyperlink>
    </w:p>
    <w:p w14:paraId="6631F26F" w14:textId="19C69EF6"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54" w:history="1">
        <w:r w:rsidR="00914939" w:rsidRPr="004E2FCF">
          <w:rPr>
            <w:rStyle w:val="Hyperlink"/>
            <w:bCs/>
            <w:noProof/>
          </w:rPr>
          <w:t>Appendix 4. Comparing InChI Representations For Finding Identical Compounds</w:t>
        </w:r>
        <w:r w:rsidR="00914939">
          <w:rPr>
            <w:noProof/>
            <w:webHidden/>
          </w:rPr>
          <w:tab/>
        </w:r>
        <w:r w:rsidR="00914939">
          <w:rPr>
            <w:noProof/>
            <w:webHidden/>
          </w:rPr>
          <w:fldChar w:fldCharType="begin"/>
        </w:r>
        <w:r w:rsidR="00914939">
          <w:rPr>
            <w:noProof/>
            <w:webHidden/>
          </w:rPr>
          <w:instrText xml:space="preserve"> PAGEREF _Toc41832854 \h </w:instrText>
        </w:r>
        <w:r w:rsidR="00914939">
          <w:rPr>
            <w:noProof/>
            <w:webHidden/>
          </w:rPr>
        </w:r>
        <w:r w:rsidR="00914939">
          <w:rPr>
            <w:noProof/>
            <w:webHidden/>
          </w:rPr>
          <w:fldChar w:fldCharType="separate"/>
        </w:r>
        <w:r w:rsidR="00027E35">
          <w:rPr>
            <w:noProof/>
            <w:webHidden/>
          </w:rPr>
          <w:t>94</w:t>
        </w:r>
        <w:r w:rsidR="00914939">
          <w:rPr>
            <w:noProof/>
            <w:webHidden/>
          </w:rPr>
          <w:fldChar w:fldCharType="end"/>
        </w:r>
      </w:hyperlink>
    </w:p>
    <w:p w14:paraId="252E6DCF" w14:textId="1C3D0A94" w:rsidR="00914939" w:rsidRDefault="00B75725">
      <w:pPr>
        <w:pStyle w:val="Verzeichnis2"/>
        <w:rPr>
          <w:rFonts w:asciiTheme="minorHAnsi" w:eastAsiaTheme="minorEastAsia" w:hAnsiTheme="minorHAnsi" w:cstheme="minorBidi"/>
          <w:b w:val="0"/>
          <w:bCs w:val="0"/>
          <w:sz w:val="22"/>
          <w:szCs w:val="22"/>
        </w:rPr>
      </w:pPr>
      <w:hyperlink w:anchor="_Toc41832855" w:history="1">
        <w:r w:rsidR="00914939" w:rsidRPr="004E2FCF">
          <w:rPr>
            <w:rStyle w:val="Hyperlink"/>
          </w:rPr>
          <w:t>a. Stereochemistry</w:t>
        </w:r>
        <w:r w:rsidR="00914939">
          <w:rPr>
            <w:webHidden/>
          </w:rPr>
          <w:tab/>
        </w:r>
        <w:r w:rsidR="00914939">
          <w:rPr>
            <w:webHidden/>
          </w:rPr>
          <w:fldChar w:fldCharType="begin"/>
        </w:r>
        <w:r w:rsidR="00914939">
          <w:rPr>
            <w:webHidden/>
          </w:rPr>
          <w:instrText xml:space="preserve"> PAGEREF _Toc41832855 \h </w:instrText>
        </w:r>
        <w:r w:rsidR="00914939">
          <w:rPr>
            <w:webHidden/>
          </w:rPr>
        </w:r>
        <w:r w:rsidR="00914939">
          <w:rPr>
            <w:webHidden/>
          </w:rPr>
          <w:fldChar w:fldCharType="separate"/>
        </w:r>
        <w:r w:rsidR="00027E35">
          <w:rPr>
            <w:webHidden/>
          </w:rPr>
          <w:t>94</w:t>
        </w:r>
        <w:r w:rsidR="00914939">
          <w:rPr>
            <w:webHidden/>
          </w:rPr>
          <w:fldChar w:fldCharType="end"/>
        </w:r>
      </w:hyperlink>
    </w:p>
    <w:p w14:paraId="01375DBE" w14:textId="590BD573" w:rsidR="00914939" w:rsidRDefault="00B75725">
      <w:pPr>
        <w:pStyle w:val="Verzeichnis2"/>
        <w:rPr>
          <w:rFonts w:asciiTheme="minorHAnsi" w:eastAsiaTheme="minorEastAsia" w:hAnsiTheme="minorHAnsi" w:cstheme="minorBidi"/>
          <w:b w:val="0"/>
          <w:bCs w:val="0"/>
          <w:sz w:val="22"/>
          <w:szCs w:val="22"/>
        </w:rPr>
      </w:pPr>
      <w:hyperlink w:anchor="_Toc41832856" w:history="1">
        <w:r w:rsidR="00914939" w:rsidRPr="004E2FCF">
          <w:rPr>
            <w:rStyle w:val="Hyperlink"/>
          </w:rPr>
          <w:t>b. Mobile H-Atoms (Tautomers)</w:t>
        </w:r>
        <w:r w:rsidR="00914939">
          <w:rPr>
            <w:webHidden/>
          </w:rPr>
          <w:tab/>
        </w:r>
        <w:r w:rsidR="00914939">
          <w:rPr>
            <w:webHidden/>
          </w:rPr>
          <w:fldChar w:fldCharType="begin"/>
        </w:r>
        <w:r w:rsidR="00914939">
          <w:rPr>
            <w:webHidden/>
          </w:rPr>
          <w:instrText xml:space="preserve"> PAGEREF _Toc41832856 \h </w:instrText>
        </w:r>
        <w:r w:rsidR="00914939">
          <w:rPr>
            <w:webHidden/>
          </w:rPr>
        </w:r>
        <w:r w:rsidR="00914939">
          <w:rPr>
            <w:webHidden/>
          </w:rPr>
          <w:fldChar w:fldCharType="separate"/>
        </w:r>
        <w:r w:rsidR="00027E35">
          <w:rPr>
            <w:webHidden/>
          </w:rPr>
          <w:t>95</w:t>
        </w:r>
        <w:r w:rsidR="00914939">
          <w:rPr>
            <w:webHidden/>
          </w:rPr>
          <w:fldChar w:fldCharType="end"/>
        </w:r>
      </w:hyperlink>
    </w:p>
    <w:p w14:paraId="4413F6B3" w14:textId="7F594A72" w:rsidR="00914939" w:rsidRDefault="00B75725">
      <w:pPr>
        <w:pStyle w:val="Verzeichnis2"/>
        <w:rPr>
          <w:rFonts w:asciiTheme="minorHAnsi" w:eastAsiaTheme="minorEastAsia" w:hAnsiTheme="minorHAnsi" w:cstheme="minorBidi"/>
          <w:b w:val="0"/>
          <w:bCs w:val="0"/>
          <w:sz w:val="22"/>
          <w:szCs w:val="22"/>
        </w:rPr>
      </w:pPr>
      <w:hyperlink w:anchor="_Toc41832857" w:history="1">
        <w:r w:rsidR="00914939" w:rsidRPr="004E2FCF">
          <w:rPr>
            <w:rStyle w:val="Hyperlink"/>
          </w:rPr>
          <w:t>c. Isotopes</w:t>
        </w:r>
        <w:r w:rsidR="00914939">
          <w:rPr>
            <w:webHidden/>
          </w:rPr>
          <w:tab/>
        </w:r>
        <w:r w:rsidR="00914939">
          <w:rPr>
            <w:webHidden/>
          </w:rPr>
          <w:fldChar w:fldCharType="begin"/>
        </w:r>
        <w:r w:rsidR="00914939">
          <w:rPr>
            <w:webHidden/>
          </w:rPr>
          <w:instrText xml:space="preserve"> PAGEREF _Toc41832857 \h </w:instrText>
        </w:r>
        <w:r w:rsidR="00914939">
          <w:rPr>
            <w:webHidden/>
          </w:rPr>
        </w:r>
        <w:r w:rsidR="00914939">
          <w:rPr>
            <w:webHidden/>
          </w:rPr>
          <w:fldChar w:fldCharType="separate"/>
        </w:r>
        <w:r w:rsidR="00027E35">
          <w:rPr>
            <w:webHidden/>
          </w:rPr>
          <w:t>95</w:t>
        </w:r>
        <w:r w:rsidR="00914939">
          <w:rPr>
            <w:webHidden/>
          </w:rPr>
          <w:fldChar w:fldCharType="end"/>
        </w:r>
      </w:hyperlink>
    </w:p>
    <w:p w14:paraId="4CEBFF1A" w14:textId="082A19F7" w:rsidR="00914939" w:rsidRDefault="00B75725">
      <w:pPr>
        <w:pStyle w:val="Verzeichnis2"/>
        <w:rPr>
          <w:rFonts w:asciiTheme="minorHAnsi" w:eastAsiaTheme="minorEastAsia" w:hAnsiTheme="minorHAnsi" w:cstheme="minorBidi"/>
          <w:b w:val="0"/>
          <w:bCs w:val="0"/>
          <w:sz w:val="22"/>
          <w:szCs w:val="22"/>
        </w:rPr>
      </w:pPr>
      <w:hyperlink w:anchor="_Toc41832858" w:history="1">
        <w:r w:rsidR="00914939" w:rsidRPr="004E2FCF">
          <w:rPr>
            <w:rStyle w:val="Hyperlink"/>
          </w:rPr>
          <w:t>d. Charges and Protons</w:t>
        </w:r>
        <w:r w:rsidR="00914939">
          <w:rPr>
            <w:webHidden/>
          </w:rPr>
          <w:tab/>
        </w:r>
        <w:r w:rsidR="00914939">
          <w:rPr>
            <w:webHidden/>
          </w:rPr>
          <w:fldChar w:fldCharType="begin"/>
        </w:r>
        <w:r w:rsidR="00914939">
          <w:rPr>
            <w:webHidden/>
          </w:rPr>
          <w:instrText xml:space="preserve"> PAGEREF _Toc41832858 \h </w:instrText>
        </w:r>
        <w:r w:rsidR="00914939">
          <w:rPr>
            <w:webHidden/>
          </w:rPr>
        </w:r>
        <w:r w:rsidR="00914939">
          <w:rPr>
            <w:webHidden/>
          </w:rPr>
          <w:fldChar w:fldCharType="separate"/>
        </w:r>
        <w:r w:rsidR="00027E35">
          <w:rPr>
            <w:webHidden/>
          </w:rPr>
          <w:t>95</w:t>
        </w:r>
        <w:r w:rsidR="00914939">
          <w:rPr>
            <w:webHidden/>
          </w:rPr>
          <w:fldChar w:fldCharType="end"/>
        </w:r>
      </w:hyperlink>
    </w:p>
    <w:p w14:paraId="14A67817" w14:textId="7F7DD9B1" w:rsidR="00914939" w:rsidRDefault="00B75725">
      <w:pPr>
        <w:pStyle w:val="Verzeichnis2"/>
        <w:rPr>
          <w:rFonts w:asciiTheme="minorHAnsi" w:eastAsiaTheme="minorEastAsia" w:hAnsiTheme="minorHAnsi" w:cstheme="minorBidi"/>
          <w:b w:val="0"/>
          <w:bCs w:val="0"/>
          <w:sz w:val="22"/>
          <w:szCs w:val="22"/>
        </w:rPr>
      </w:pPr>
      <w:hyperlink w:anchor="_Toc41832859" w:history="1">
        <w:r w:rsidR="00914939" w:rsidRPr="004E2FCF">
          <w:rPr>
            <w:rStyle w:val="Hyperlink"/>
          </w:rPr>
          <w:t>e. Comparison of Connectivity Only</w:t>
        </w:r>
        <w:r w:rsidR="00914939">
          <w:rPr>
            <w:webHidden/>
          </w:rPr>
          <w:tab/>
        </w:r>
        <w:r w:rsidR="00914939">
          <w:rPr>
            <w:webHidden/>
          </w:rPr>
          <w:fldChar w:fldCharType="begin"/>
        </w:r>
        <w:r w:rsidR="00914939">
          <w:rPr>
            <w:webHidden/>
          </w:rPr>
          <w:instrText xml:space="preserve"> PAGEREF _Toc41832859 \h </w:instrText>
        </w:r>
        <w:r w:rsidR="00914939">
          <w:rPr>
            <w:webHidden/>
          </w:rPr>
        </w:r>
        <w:r w:rsidR="00914939">
          <w:rPr>
            <w:webHidden/>
          </w:rPr>
          <w:fldChar w:fldCharType="separate"/>
        </w:r>
        <w:r w:rsidR="00027E35">
          <w:rPr>
            <w:webHidden/>
          </w:rPr>
          <w:t>95</w:t>
        </w:r>
        <w:r w:rsidR="00914939">
          <w:rPr>
            <w:webHidden/>
          </w:rPr>
          <w:fldChar w:fldCharType="end"/>
        </w:r>
      </w:hyperlink>
    </w:p>
    <w:p w14:paraId="5159D68F" w14:textId="41AEC6D0" w:rsidR="00914939" w:rsidRDefault="00B75725">
      <w:pPr>
        <w:pStyle w:val="Verzeichnis1"/>
        <w:tabs>
          <w:tab w:val="right" w:leader="dot" w:pos="8630"/>
        </w:tabs>
        <w:rPr>
          <w:rFonts w:asciiTheme="minorHAnsi" w:eastAsiaTheme="minorEastAsia" w:hAnsiTheme="minorHAnsi" w:cstheme="minorBidi"/>
          <w:b w:val="0"/>
          <w:noProof/>
          <w:sz w:val="22"/>
          <w:szCs w:val="22"/>
        </w:rPr>
      </w:pPr>
      <w:hyperlink w:anchor="_Toc41832860" w:history="1">
        <w:r w:rsidR="00914939" w:rsidRPr="004E2FCF">
          <w:rPr>
            <w:rStyle w:val="Hyperlink"/>
            <w:noProof/>
          </w:rPr>
          <w:t>Appendix 5. Structure Representation Ambiguities</w:t>
        </w:r>
        <w:r w:rsidR="00914939">
          <w:rPr>
            <w:noProof/>
            <w:webHidden/>
          </w:rPr>
          <w:tab/>
        </w:r>
        <w:r w:rsidR="00914939">
          <w:rPr>
            <w:noProof/>
            <w:webHidden/>
          </w:rPr>
          <w:fldChar w:fldCharType="begin"/>
        </w:r>
        <w:r w:rsidR="00914939">
          <w:rPr>
            <w:noProof/>
            <w:webHidden/>
          </w:rPr>
          <w:instrText xml:space="preserve"> PAGEREF _Toc41832860 \h </w:instrText>
        </w:r>
        <w:r w:rsidR="00914939">
          <w:rPr>
            <w:noProof/>
            <w:webHidden/>
          </w:rPr>
        </w:r>
        <w:r w:rsidR="00914939">
          <w:rPr>
            <w:noProof/>
            <w:webHidden/>
          </w:rPr>
          <w:fldChar w:fldCharType="separate"/>
        </w:r>
        <w:r w:rsidR="00027E35">
          <w:rPr>
            <w:noProof/>
            <w:webHidden/>
          </w:rPr>
          <w:t>97</w:t>
        </w:r>
        <w:r w:rsidR="00914939">
          <w:rPr>
            <w:noProof/>
            <w:webHidden/>
          </w:rPr>
          <w:fldChar w:fldCharType="end"/>
        </w:r>
      </w:hyperlink>
    </w:p>
    <w:p w14:paraId="7E88FB5F" w14:textId="573CA838" w:rsidR="00914939" w:rsidRDefault="00B75725">
      <w:pPr>
        <w:pStyle w:val="Verzeichnis2"/>
        <w:rPr>
          <w:rFonts w:asciiTheme="minorHAnsi" w:eastAsiaTheme="minorEastAsia" w:hAnsiTheme="minorHAnsi" w:cstheme="minorBidi"/>
          <w:b w:val="0"/>
          <w:bCs w:val="0"/>
          <w:sz w:val="22"/>
          <w:szCs w:val="22"/>
        </w:rPr>
      </w:pPr>
      <w:hyperlink w:anchor="_Toc41832861" w:history="1">
        <w:r w:rsidR="00914939" w:rsidRPr="004E2FCF">
          <w:rPr>
            <w:rStyle w:val="Hyperlink"/>
          </w:rPr>
          <w:t>a. Mobile Hydrogen</w:t>
        </w:r>
        <w:r w:rsidR="00914939">
          <w:rPr>
            <w:webHidden/>
          </w:rPr>
          <w:tab/>
        </w:r>
        <w:r w:rsidR="00914939">
          <w:rPr>
            <w:webHidden/>
          </w:rPr>
          <w:fldChar w:fldCharType="begin"/>
        </w:r>
        <w:r w:rsidR="00914939">
          <w:rPr>
            <w:webHidden/>
          </w:rPr>
          <w:instrText xml:space="preserve"> PAGEREF _Toc41832861 \h </w:instrText>
        </w:r>
        <w:r w:rsidR="00914939">
          <w:rPr>
            <w:webHidden/>
          </w:rPr>
        </w:r>
        <w:r w:rsidR="00914939">
          <w:rPr>
            <w:webHidden/>
          </w:rPr>
          <w:fldChar w:fldCharType="separate"/>
        </w:r>
        <w:r w:rsidR="00027E35">
          <w:rPr>
            <w:webHidden/>
          </w:rPr>
          <w:t>97</w:t>
        </w:r>
        <w:r w:rsidR="00914939">
          <w:rPr>
            <w:webHidden/>
          </w:rPr>
          <w:fldChar w:fldCharType="end"/>
        </w:r>
      </w:hyperlink>
    </w:p>
    <w:p w14:paraId="68205A07" w14:textId="38342469" w:rsidR="00914939" w:rsidRDefault="00B75725">
      <w:pPr>
        <w:pStyle w:val="Verzeichnis2"/>
        <w:rPr>
          <w:rFonts w:asciiTheme="minorHAnsi" w:eastAsiaTheme="minorEastAsia" w:hAnsiTheme="minorHAnsi" w:cstheme="minorBidi"/>
          <w:b w:val="0"/>
          <w:bCs w:val="0"/>
          <w:sz w:val="22"/>
          <w:szCs w:val="22"/>
        </w:rPr>
      </w:pPr>
      <w:hyperlink w:anchor="_Toc41832862" w:history="1">
        <w:r w:rsidR="00914939" w:rsidRPr="004E2FCF">
          <w:rPr>
            <w:rStyle w:val="Hyperlink"/>
          </w:rPr>
          <w:t>b. Stereochemistry</w:t>
        </w:r>
        <w:r w:rsidR="00914939">
          <w:rPr>
            <w:webHidden/>
          </w:rPr>
          <w:tab/>
        </w:r>
        <w:r w:rsidR="00914939">
          <w:rPr>
            <w:webHidden/>
          </w:rPr>
          <w:fldChar w:fldCharType="begin"/>
        </w:r>
        <w:r w:rsidR="00914939">
          <w:rPr>
            <w:webHidden/>
          </w:rPr>
          <w:instrText xml:space="preserve"> PAGEREF _Toc41832862 \h </w:instrText>
        </w:r>
        <w:r w:rsidR="00914939">
          <w:rPr>
            <w:webHidden/>
          </w:rPr>
        </w:r>
        <w:r w:rsidR="00914939">
          <w:rPr>
            <w:webHidden/>
          </w:rPr>
          <w:fldChar w:fldCharType="separate"/>
        </w:r>
        <w:r w:rsidR="00027E35">
          <w:rPr>
            <w:webHidden/>
          </w:rPr>
          <w:t>98</w:t>
        </w:r>
        <w:r w:rsidR="00914939">
          <w:rPr>
            <w:webHidden/>
          </w:rPr>
          <w:fldChar w:fldCharType="end"/>
        </w:r>
      </w:hyperlink>
    </w:p>
    <w:p w14:paraId="3C2ABBC0" w14:textId="2CA1AC75" w:rsidR="00914939" w:rsidRDefault="00B75725">
      <w:pPr>
        <w:pStyle w:val="Verzeichnis2"/>
        <w:rPr>
          <w:rFonts w:asciiTheme="minorHAnsi" w:eastAsiaTheme="minorEastAsia" w:hAnsiTheme="minorHAnsi" w:cstheme="minorBidi"/>
          <w:b w:val="0"/>
          <w:bCs w:val="0"/>
          <w:sz w:val="22"/>
          <w:szCs w:val="22"/>
        </w:rPr>
      </w:pPr>
      <w:hyperlink w:anchor="_Toc41832863" w:history="1">
        <w:r w:rsidR="00914939" w:rsidRPr="004E2FCF">
          <w:rPr>
            <w:rStyle w:val="Hyperlink"/>
          </w:rPr>
          <w:t>c. Organometallic Compounds and Coordination Bonds</w:t>
        </w:r>
        <w:r w:rsidR="00914939">
          <w:rPr>
            <w:webHidden/>
          </w:rPr>
          <w:tab/>
        </w:r>
        <w:r w:rsidR="00914939">
          <w:rPr>
            <w:webHidden/>
          </w:rPr>
          <w:fldChar w:fldCharType="begin"/>
        </w:r>
        <w:r w:rsidR="00914939">
          <w:rPr>
            <w:webHidden/>
          </w:rPr>
          <w:instrText xml:space="preserve"> PAGEREF _Toc41832863 \h </w:instrText>
        </w:r>
        <w:r w:rsidR="00914939">
          <w:rPr>
            <w:webHidden/>
          </w:rPr>
        </w:r>
        <w:r w:rsidR="00914939">
          <w:rPr>
            <w:webHidden/>
          </w:rPr>
          <w:fldChar w:fldCharType="separate"/>
        </w:r>
        <w:r w:rsidR="00027E35">
          <w:rPr>
            <w:webHidden/>
          </w:rPr>
          <w:t>99</w:t>
        </w:r>
        <w:r w:rsidR="00914939">
          <w:rPr>
            <w:webHidden/>
          </w:rPr>
          <w:fldChar w:fldCharType="end"/>
        </w:r>
      </w:hyperlink>
    </w:p>
    <w:p w14:paraId="4E717C3B" w14:textId="2DA240EF" w:rsidR="00914939" w:rsidRDefault="00B75725">
      <w:pPr>
        <w:pStyle w:val="Verzeichnis2"/>
        <w:rPr>
          <w:rFonts w:asciiTheme="minorHAnsi" w:eastAsiaTheme="minorEastAsia" w:hAnsiTheme="minorHAnsi" w:cstheme="minorBidi"/>
          <w:b w:val="0"/>
          <w:bCs w:val="0"/>
          <w:sz w:val="22"/>
          <w:szCs w:val="22"/>
        </w:rPr>
      </w:pPr>
      <w:hyperlink w:anchor="_Toc41832864" w:history="1">
        <w:r w:rsidR="00914939" w:rsidRPr="004E2FCF">
          <w:rPr>
            <w:rStyle w:val="Hyperlink"/>
          </w:rPr>
          <w:t>d. Multiple Components</w:t>
        </w:r>
        <w:r w:rsidR="00914939">
          <w:rPr>
            <w:webHidden/>
          </w:rPr>
          <w:tab/>
        </w:r>
        <w:r w:rsidR="00914939">
          <w:rPr>
            <w:webHidden/>
          </w:rPr>
          <w:fldChar w:fldCharType="begin"/>
        </w:r>
        <w:r w:rsidR="00914939">
          <w:rPr>
            <w:webHidden/>
          </w:rPr>
          <w:instrText xml:space="preserve"> PAGEREF _Toc41832864 \h </w:instrText>
        </w:r>
        <w:r w:rsidR="00914939">
          <w:rPr>
            <w:webHidden/>
          </w:rPr>
        </w:r>
        <w:r w:rsidR="00914939">
          <w:rPr>
            <w:webHidden/>
          </w:rPr>
          <w:fldChar w:fldCharType="separate"/>
        </w:r>
        <w:r w:rsidR="00027E35">
          <w:rPr>
            <w:webHidden/>
          </w:rPr>
          <w:t>100</w:t>
        </w:r>
        <w:r w:rsidR="00914939">
          <w:rPr>
            <w:webHidden/>
          </w:rPr>
          <w:fldChar w:fldCharType="end"/>
        </w:r>
      </w:hyperlink>
    </w:p>
    <w:p w14:paraId="5519F7D1" w14:textId="77777777" w:rsidR="00BB162C" w:rsidRPr="000D179D" w:rsidRDefault="00BB162C" w:rsidP="000D179D">
      <w:pPr>
        <w:rPr>
          <w:rFonts w:ascii="Arial" w:hAnsi="Arial" w:cs="Arial"/>
          <w:sz w:val="24"/>
        </w:rPr>
        <w:sectPr w:rsidR="00BB162C" w:rsidRPr="000D179D">
          <w:footerReference w:type="even" r:id="rId7"/>
          <w:footerReference w:type="default" r:id="rId8"/>
          <w:pgSz w:w="12240" w:h="15840"/>
          <w:pgMar w:top="1440" w:right="1800" w:bottom="1440" w:left="1800" w:header="720" w:footer="720" w:gutter="0"/>
          <w:pgNumType w:fmt="lowerRoman" w:start="1"/>
          <w:cols w:space="720"/>
          <w:titlePg/>
        </w:sectPr>
      </w:pPr>
      <w:r w:rsidRPr="00E93CC9">
        <w:rPr>
          <w:rStyle w:val="BodyTextChar"/>
          <w:rFonts w:cs="Arial"/>
          <w:szCs w:val="24"/>
        </w:rPr>
        <w:fldChar w:fldCharType="end"/>
      </w:r>
    </w:p>
    <w:p w14:paraId="6044DE73" w14:textId="77777777" w:rsidR="00BB162C" w:rsidRDefault="00BB162C">
      <w:pPr>
        <w:pStyle w:val="berschrift1"/>
        <w:keepNext w:val="0"/>
        <w:widowControl w:val="0"/>
        <w:rPr>
          <w:b/>
          <w:sz w:val="26"/>
          <w:szCs w:val="26"/>
        </w:rPr>
      </w:pPr>
      <w:bookmarkStart w:id="0" w:name="_Toc41832779"/>
      <w:r>
        <w:rPr>
          <w:b/>
          <w:sz w:val="26"/>
          <w:szCs w:val="26"/>
        </w:rPr>
        <w:lastRenderedPageBreak/>
        <w:t>I. ABSTRACT</w:t>
      </w:r>
      <w:bookmarkEnd w:id="0"/>
    </w:p>
    <w:p w14:paraId="4D16C43C" w14:textId="77777777" w:rsidR="004332FD" w:rsidRDefault="00BB162C" w:rsidP="00341596">
      <w:pPr>
        <w:pStyle w:val="Textkrper"/>
        <w:rPr>
          <w:rStyle w:val="BodyTextChar"/>
          <w:rFonts w:ascii="Times New Roman" w:hAnsi="Times New Roman"/>
        </w:rPr>
      </w:pPr>
      <w:r>
        <w:rPr>
          <w:rStyle w:val="BodyTextChar"/>
          <w:rFonts w:ascii="Times New Roman" w:hAnsi="Times New Roman"/>
        </w:rPr>
        <w:t>This document presents a technical description of the IUPAC</w:t>
      </w:r>
      <w:r w:rsidRPr="00341596">
        <w:t xml:space="preserve"> International</w:t>
      </w:r>
      <w:r>
        <w:rPr>
          <w:rStyle w:val="BodyTextChar"/>
          <w:rFonts w:ascii="Times New Roman" w:hAnsi="Times New Roman"/>
        </w:rPr>
        <w:t xml:space="preserve"> Chemical Identifier (</w:t>
      </w:r>
      <w:proofErr w:type="spellStart"/>
      <w:r>
        <w:rPr>
          <w:rStyle w:val="BodyTextChar"/>
          <w:rFonts w:ascii="Times New Roman" w:hAnsi="Times New Roman"/>
        </w:rPr>
        <w:t>InChI</w:t>
      </w:r>
      <w:proofErr w:type="spellEnd"/>
      <w:r>
        <w:rPr>
          <w:rStyle w:val="BodyTextChar"/>
          <w:rFonts w:ascii="Times New Roman" w:hAnsi="Times New Roman"/>
        </w:rPr>
        <w:t>)</w:t>
      </w:r>
      <w:r w:rsidR="00537647">
        <w:rPr>
          <w:rStyle w:val="BodyTextChar"/>
          <w:rFonts w:ascii="Times New Roman" w:hAnsi="Times New Roman"/>
        </w:rPr>
        <w:t xml:space="preserve"> and its hashed representation</w:t>
      </w:r>
      <w:r w:rsidR="00AF6DB3">
        <w:rPr>
          <w:rStyle w:val="BodyTextChar"/>
          <w:rFonts w:ascii="Times New Roman" w:hAnsi="Times New Roman"/>
        </w:rPr>
        <w:t xml:space="preserve"> (</w:t>
      </w:r>
      <w:proofErr w:type="spellStart"/>
      <w:r w:rsidR="00AF6DB3">
        <w:rPr>
          <w:rStyle w:val="BodyTextChar"/>
          <w:rFonts w:ascii="Times New Roman" w:hAnsi="Times New Roman"/>
        </w:rPr>
        <w:t>InChIKey</w:t>
      </w:r>
      <w:proofErr w:type="spellEnd"/>
      <w:r w:rsidR="00AF6DB3">
        <w:rPr>
          <w:rStyle w:val="BodyTextChar"/>
          <w:rFonts w:ascii="Times New Roman" w:hAnsi="Times New Roman"/>
        </w:rPr>
        <w:t>)</w:t>
      </w:r>
      <w:r>
        <w:rPr>
          <w:rStyle w:val="BodyTextChar"/>
          <w:rFonts w:ascii="Times New Roman" w:hAnsi="Times New Roman"/>
        </w:rPr>
        <w:t xml:space="preserve">. It explains the methods used for the creation of </w:t>
      </w:r>
      <w:r w:rsidR="006021DE">
        <w:rPr>
          <w:rStyle w:val="BodyTextChar"/>
          <w:rFonts w:ascii="Times New Roman" w:hAnsi="Times New Roman"/>
        </w:rPr>
        <w:t xml:space="preserve">the </w:t>
      </w:r>
      <w:r>
        <w:rPr>
          <w:rStyle w:val="BodyTextChar"/>
          <w:rFonts w:ascii="Times New Roman" w:hAnsi="Times New Roman"/>
        </w:rPr>
        <w:t xml:space="preserve">various output ‘layers’ of the </w:t>
      </w:r>
      <w:proofErr w:type="spellStart"/>
      <w:r>
        <w:rPr>
          <w:rStyle w:val="BodyTextChar"/>
          <w:rFonts w:ascii="Times New Roman" w:hAnsi="Times New Roman"/>
        </w:rPr>
        <w:t>InChI</w:t>
      </w:r>
      <w:proofErr w:type="spellEnd"/>
      <w:r>
        <w:rPr>
          <w:rStyle w:val="BodyTextChar"/>
          <w:rFonts w:ascii="Times New Roman" w:hAnsi="Times New Roman"/>
        </w:rPr>
        <w:t xml:space="preserve"> and describes the scope of its application. Rules used to resolve ambiguities in input information are also described. </w:t>
      </w:r>
    </w:p>
    <w:p w14:paraId="7D72FF32"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Appendices list valences and abbreviations, discuss the processing of the Identifier and describe some relevant general problems in the representation of chemical identity. </w:t>
      </w:r>
    </w:p>
    <w:p w14:paraId="3FB5135B" w14:textId="77777777" w:rsidR="00644D5B" w:rsidRDefault="00644D5B" w:rsidP="00341596">
      <w:pPr>
        <w:pStyle w:val="Textkrper"/>
        <w:rPr>
          <w:rStyle w:val="BodyTextChar"/>
          <w:rFonts w:ascii="Times New Roman" w:hAnsi="Times New Roman"/>
        </w:rPr>
      </w:pPr>
    </w:p>
    <w:p w14:paraId="20B45D02" w14:textId="77777777" w:rsidR="00BB162C" w:rsidRDefault="00BB162C">
      <w:pPr>
        <w:pStyle w:val="Style1"/>
        <w:rPr>
          <w:rStyle w:val="BodyTextChar"/>
          <w:b w:val="0"/>
        </w:rPr>
      </w:pPr>
    </w:p>
    <w:p w14:paraId="4260CC20" w14:textId="77777777" w:rsidR="00BB162C" w:rsidRDefault="00BB162C">
      <w:pPr>
        <w:pStyle w:val="Style1"/>
        <w:rPr>
          <w:rStyle w:val="BodyTextChar"/>
          <w:b w:val="0"/>
        </w:rPr>
      </w:pPr>
    </w:p>
    <w:p w14:paraId="0A999D40" w14:textId="77777777" w:rsidR="00DB02AF" w:rsidRDefault="00DB02AF">
      <w:pPr>
        <w:rPr>
          <w:rFonts w:ascii="Arial" w:hAnsi="Arial" w:cs="Arial"/>
          <w:b/>
          <w:sz w:val="26"/>
          <w:szCs w:val="26"/>
        </w:rPr>
      </w:pPr>
      <w:r>
        <w:rPr>
          <w:b/>
          <w:sz w:val="26"/>
          <w:szCs w:val="26"/>
        </w:rPr>
        <w:br w:type="page"/>
      </w:r>
    </w:p>
    <w:p w14:paraId="1683BC86" w14:textId="154EC99F" w:rsidR="00BB162C" w:rsidRDefault="00BB162C" w:rsidP="00A32666">
      <w:pPr>
        <w:pStyle w:val="berschrift1"/>
        <w:keepLines/>
        <w:rPr>
          <w:b/>
          <w:sz w:val="26"/>
          <w:szCs w:val="26"/>
        </w:rPr>
      </w:pPr>
      <w:bookmarkStart w:id="1" w:name="_Toc41832780"/>
      <w:r>
        <w:rPr>
          <w:b/>
          <w:sz w:val="26"/>
          <w:szCs w:val="26"/>
        </w:rPr>
        <w:lastRenderedPageBreak/>
        <w:t>II. INTRODUCTION</w:t>
      </w:r>
      <w:bookmarkEnd w:id="1"/>
    </w:p>
    <w:p w14:paraId="56E40C70" w14:textId="77777777" w:rsidR="00BB162C" w:rsidRDefault="00BB162C" w:rsidP="00A32666">
      <w:pPr>
        <w:pStyle w:val="Style1"/>
        <w:keepNext/>
        <w:keepLines/>
        <w:rPr>
          <w:rFonts w:ascii="Arial" w:hAnsi="Arial"/>
          <w:b w:val="0"/>
          <w:sz w:val="24"/>
        </w:rPr>
      </w:pPr>
    </w:p>
    <w:p w14:paraId="05BE0187" w14:textId="77777777" w:rsidR="00BB162C" w:rsidRDefault="00BB162C" w:rsidP="00A32666">
      <w:pPr>
        <w:pStyle w:val="Style1"/>
        <w:keepNext/>
        <w:keepLines/>
        <w:rPr>
          <w:rFonts w:ascii="Arial" w:hAnsi="Arial"/>
          <w:b w:val="0"/>
          <w:sz w:val="24"/>
        </w:rPr>
      </w:pPr>
    </w:p>
    <w:p w14:paraId="654D4D8A" w14:textId="77777777" w:rsidR="00BB162C" w:rsidRDefault="00BB162C" w:rsidP="00A32666">
      <w:pPr>
        <w:pStyle w:val="berschrift2"/>
        <w:keepLines/>
      </w:pPr>
      <w:bookmarkStart w:id="2" w:name="_Toc41832781"/>
      <w:r>
        <w:t>a. The IUPAC International Chemical Identifier (</w:t>
      </w:r>
      <w:proofErr w:type="spellStart"/>
      <w:r>
        <w:t>InChI</w:t>
      </w:r>
      <w:proofErr w:type="spellEnd"/>
      <w:r>
        <w:t>)</w:t>
      </w:r>
      <w:bookmarkEnd w:id="2"/>
    </w:p>
    <w:p w14:paraId="61A49B7F"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The objective of the Identifier is to provide a string of characters capable of uniquely representing a chemical compound. This involves finding and implementing a set of rules that transform an input ‘connection table’ into an output sequence of characters. Since </w:t>
      </w:r>
      <w:proofErr w:type="spellStart"/>
      <w:r>
        <w:rPr>
          <w:rStyle w:val="BodyTextChar"/>
          <w:rFonts w:ascii="Times New Roman" w:hAnsi="Times New Roman"/>
        </w:rPr>
        <w:t>InChI</w:t>
      </w:r>
      <w:proofErr w:type="spellEnd"/>
      <w:r>
        <w:rPr>
          <w:rStyle w:val="BodyTextChar"/>
          <w:rFonts w:ascii="Times New Roman" w:hAnsi="Times New Roman"/>
        </w:rPr>
        <w:t xml:space="preserve"> is intended to serve as a precise digital signature of a compound, it must have two properties: 1) different compounds (as defined by their ‘connection tables’) must have different identifiers and 2) a single compound must have a single identifier, regardless how its structure is drawn. The first requires the inclusion of all of the chemical features that distinguish one compound from another. The second requires the elimination of input information that reflects only the conventions used for drawing the compound.</w:t>
      </w:r>
    </w:p>
    <w:p w14:paraId="02EE345A" w14:textId="77777777" w:rsidR="00AE5E2F" w:rsidRDefault="00BB162C" w:rsidP="00341596">
      <w:pPr>
        <w:pStyle w:val="Textkrper"/>
        <w:rPr>
          <w:rStyle w:val="BodyTextChar"/>
          <w:rFonts w:ascii="Times New Roman" w:hAnsi="Times New Roman"/>
        </w:rPr>
      </w:pPr>
      <w:r>
        <w:rPr>
          <w:rStyle w:val="BodyTextChar"/>
          <w:rFonts w:ascii="Times New Roman" w:hAnsi="Times New Roman"/>
        </w:rPr>
        <w:t xml:space="preserve">Since a given compound may be represented at different levels of detail, in order to create a robust expression of chemical identity it was decided to create a hierarchical ‘layered’ form of the Identifier, where each layer holds a distinct and separable class of structural information, with the layers ordered to provide successive structural refinement. In addition to basic ‘connectivity’ and overall charge, the principal varieties of layers are mobile/fixed H-atoms (expresses </w:t>
      </w:r>
      <w:proofErr w:type="spellStart"/>
      <w:r>
        <w:rPr>
          <w:rStyle w:val="BodyTextChar"/>
          <w:rFonts w:ascii="Times New Roman" w:hAnsi="Times New Roman"/>
        </w:rPr>
        <w:t>tautomerism</w:t>
      </w:r>
      <w:proofErr w:type="spellEnd"/>
      <w:r>
        <w:rPr>
          <w:rStyle w:val="BodyTextChar"/>
          <w:rFonts w:ascii="Times New Roman" w:hAnsi="Times New Roman"/>
        </w:rPr>
        <w:t xml:space="preserve">), isotopic composition and stereochemistry. </w:t>
      </w:r>
    </w:p>
    <w:p w14:paraId="075B12AD" w14:textId="77777777" w:rsidR="00AE5E2F" w:rsidRDefault="00BB162C" w:rsidP="00341596">
      <w:pPr>
        <w:pStyle w:val="Textkrper"/>
        <w:rPr>
          <w:rStyle w:val="BodyTextChar"/>
          <w:rFonts w:ascii="Times New Roman" w:hAnsi="Times New Roman"/>
        </w:rPr>
      </w:pPr>
      <w:r>
        <w:rPr>
          <w:rStyle w:val="BodyTextChar"/>
          <w:rFonts w:ascii="Times New Roman" w:hAnsi="Times New Roman"/>
        </w:rPr>
        <w:t xml:space="preserve">The Identifier is created from the input structure in three steps: </w:t>
      </w:r>
    </w:p>
    <w:p w14:paraId="4BE8303F" w14:textId="77777777" w:rsidR="00AE5E2F" w:rsidRDefault="00BB162C" w:rsidP="00AE5E2F">
      <w:pPr>
        <w:pStyle w:val="Textkrper"/>
        <w:numPr>
          <w:ilvl w:val="0"/>
          <w:numId w:val="12"/>
        </w:numPr>
        <w:spacing w:before="0"/>
        <w:rPr>
          <w:rStyle w:val="BodyTextChar"/>
          <w:rFonts w:ascii="Times New Roman" w:hAnsi="Times New Roman"/>
        </w:rPr>
      </w:pPr>
      <w:r>
        <w:rPr>
          <w:rStyle w:val="BodyTextChar"/>
          <w:rFonts w:ascii="Times New Roman" w:hAnsi="Times New Roman"/>
        </w:rPr>
        <w:t xml:space="preserve">normalization (removing information not needed for layer construction and separating information into layers); </w:t>
      </w:r>
    </w:p>
    <w:p w14:paraId="258FB09A" w14:textId="77777777" w:rsidR="00AE5E2F" w:rsidRDefault="00BB162C" w:rsidP="00AE5E2F">
      <w:pPr>
        <w:pStyle w:val="Textkrper"/>
        <w:numPr>
          <w:ilvl w:val="0"/>
          <w:numId w:val="12"/>
        </w:numPr>
        <w:spacing w:before="0"/>
        <w:rPr>
          <w:rStyle w:val="BodyTextChar"/>
          <w:rFonts w:ascii="Times New Roman" w:hAnsi="Times New Roman"/>
        </w:rPr>
      </w:pPr>
      <w:r>
        <w:rPr>
          <w:rStyle w:val="BodyTextChar"/>
          <w:rFonts w:ascii="Times New Roman" w:hAnsi="Times New Roman"/>
        </w:rPr>
        <w:t xml:space="preserve">canonicalization (generating a set of atom labels that do not depend on how the structure was initially drawn); </w:t>
      </w:r>
    </w:p>
    <w:p w14:paraId="1476D8B1" w14:textId="77777777" w:rsidR="00AE5E2F" w:rsidRDefault="00BB162C" w:rsidP="00AE5E2F">
      <w:pPr>
        <w:pStyle w:val="Textkrper"/>
        <w:numPr>
          <w:ilvl w:val="0"/>
          <w:numId w:val="12"/>
        </w:numPr>
        <w:spacing w:before="0"/>
        <w:rPr>
          <w:rStyle w:val="BodyTextChar"/>
          <w:rFonts w:ascii="Times New Roman" w:hAnsi="Times New Roman"/>
        </w:rPr>
      </w:pPr>
      <w:r>
        <w:rPr>
          <w:rStyle w:val="BodyTextChar"/>
          <w:rFonts w:ascii="Times New Roman" w:hAnsi="Times New Roman"/>
        </w:rPr>
        <w:t xml:space="preserve">serialization (converting the set of labels derived from canonicalization into a string of characters, the </w:t>
      </w:r>
      <w:proofErr w:type="spellStart"/>
      <w:r>
        <w:rPr>
          <w:rStyle w:val="BodyTextChar"/>
          <w:rFonts w:ascii="Times New Roman" w:hAnsi="Times New Roman"/>
        </w:rPr>
        <w:t>InChI</w:t>
      </w:r>
      <w:proofErr w:type="spellEnd"/>
      <w:r>
        <w:rPr>
          <w:rStyle w:val="BodyTextChar"/>
          <w:rFonts w:ascii="Times New Roman" w:hAnsi="Times New Roman"/>
        </w:rPr>
        <w:t xml:space="preserve">). </w:t>
      </w:r>
    </w:p>
    <w:p w14:paraId="2E63C27D"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The chemical ideas employed for creating the </w:t>
      </w:r>
      <w:proofErr w:type="spellStart"/>
      <w:r>
        <w:rPr>
          <w:rStyle w:val="BodyTextChar"/>
          <w:rFonts w:ascii="Times New Roman" w:hAnsi="Times New Roman"/>
        </w:rPr>
        <w:t>InChI</w:t>
      </w:r>
      <w:proofErr w:type="spellEnd"/>
      <w:r>
        <w:rPr>
          <w:rStyle w:val="BodyTextChar"/>
          <w:rFonts w:ascii="Times New Roman" w:hAnsi="Times New Roman"/>
        </w:rPr>
        <w:t xml:space="preserve"> appear in the normalization step, where conventions are removed while maintaining a complete description of the compound.</w:t>
      </w:r>
    </w:p>
    <w:p w14:paraId="4428F420"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lastRenderedPageBreak/>
        <w:t xml:space="preserve">This ‘layered’ model allows chemists to represent chemical substances at a level of detail of their choosing. Except for </w:t>
      </w:r>
      <w:r w:rsidR="006021DE">
        <w:rPr>
          <w:rStyle w:val="BodyTextChar"/>
          <w:rFonts w:ascii="Times New Roman" w:hAnsi="Times New Roman"/>
        </w:rPr>
        <w:t xml:space="preserve">the </w:t>
      </w:r>
      <w:r>
        <w:rPr>
          <w:rStyle w:val="BodyTextChar"/>
          <w:rFonts w:ascii="Times New Roman" w:hAnsi="Times New Roman"/>
        </w:rPr>
        <w:t xml:space="preserve">main layer (atoms and their bonds), the presence of a layer is not required and appears only when corresponding input information has been provided. Moreover, because of inherent difficulties in fully describing certain structural details of some chemical substances, the main layer of the </w:t>
      </w:r>
      <w:proofErr w:type="spellStart"/>
      <w:r>
        <w:rPr>
          <w:rStyle w:val="BodyTextChar"/>
          <w:rFonts w:ascii="Times New Roman" w:hAnsi="Times New Roman"/>
        </w:rPr>
        <w:t>InChI</w:t>
      </w:r>
      <w:proofErr w:type="spellEnd"/>
      <w:r>
        <w:rPr>
          <w:rStyle w:val="BodyTextChar"/>
          <w:rFonts w:ascii="Times New Roman" w:hAnsi="Times New Roman"/>
        </w:rPr>
        <w:t xml:space="preserve"> is expected to provide a stable and reliable means for identifying complex chemical substances. Adequate perception of mobile H-atoms required rather complex rules. They were needed to deal with combined effects of the different conventions employed for drawing chemical structures and the fact that the details of the </w:t>
      </w:r>
      <w:proofErr w:type="spellStart"/>
      <w:r>
        <w:rPr>
          <w:rStyle w:val="BodyTextChar"/>
          <w:rFonts w:ascii="Times New Roman" w:hAnsi="Times New Roman"/>
        </w:rPr>
        <w:t>isomerizations</w:t>
      </w:r>
      <w:proofErr w:type="spellEnd"/>
      <w:r>
        <w:rPr>
          <w:rStyle w:val="BodyTextChar"/>
          <w:rFonts w:ascii="Times New Roman" w:hAnsi="Times New Roman"/>
        </w:rPr>
        <w:t xml:space="preserve"> caused by migration of these H-</w:t>
      </w:r>
      <w:r w:rsidRPr="00341596">
        <w:t>atoms</w:t>
      </w:r>
      <w:r>
        <w:rPr>
          <w:rStyle w:val="BodyTextChar"/>
          <w:rFonts w:ascii="Times New Roman" w:hAnsi="Times New Roman"/>
        </w:rPr>
        <w:t xml:space="preserve">   can depend on structural details and chemical environment. Rules were based on earlier published work with extensions based on experience with test sets, also using input from interested parties. Other rules were developed largely to perceive and, when possible correct inadequacies in input </w:t>
      </w:r>
      <w:proofErr w:type="spellStart"/>
      <w:r>
        <w:rPr>
          <w:rStyle w:val="BodyTextChar"/>
          <w:rFonts w:ascii="Times New Roman" w:hAnsi="Times New Roman"/>
        </w:rPr>
        <w:t>stereochemical</w:t>
      </w:r>
      <w:proofErr w:type="spellEnd"/>
      <w:r>
        <w:rPr>
          <w:rStyle w:val="BodyTextChar"/>
          <w:rFonts w:ascii="Times New Roman" w:hAnsi="Times New Roman"/>
        </w:rPr>
        <w:t xml:space="preserve"> information.</w:t>
      </w:r>
    </w:p>
    <w:p w14:paraId="722A4ABC" w14:textId="77777777" w:rsidR="006F03AD" w:rsidRPr="004B3516" w:rsidRDefault="006F03AD" w:rsidP="006F03AD">
      <w:pPr>
        <w:pStyle w:val="Textkrper"/>
      </w:pPr>
      <w:r w:rsidRPr="004B3516">
        <w:rPr>
          <w:rStyle w:val="BodyTextChar"/>
          <w:rFonts w:ascii="Times New Roman" w:hAnsi="Times New Roman"/>
        </w:rPr>
        <w:t xml:space="preserve">Since 2007 (software release v. 1.02-beta), </w:t>
      </w:r>
      <w:proofErr w:type="spellStart"/>
      <w:r w:rsidRPr="004B3516">
        <w:rPr>
          <w:rStyle w:val="BodyTextChar"/>
          <w:rFonts w:ascii="Times New Roman" w:hAnsi="Times New Roman"/>
        </w:rPr>
        <w:t>InChI</w:t>
      </w:r>
      <w:proofErr w:type="spellEnd"/>
      <w:r w:rsidRPr="004B3516">
        <w:rPr>
          <w:rStyle w:val="BodyTextChar"/>
          <w:rFonts w:ascii="Times New Roman" w:hAnsi="Times New Roman"/>
        </w:rPr>
        <w:t xml:space="preserve"> is  complemented by its counterpart – a hashed identifier, </w:t>
      </w:r>
      <w:proofErr w:type="spellStart"/>
      <w:r w:rsidRPr="004B3516">
        <w:rPr>
          <w:rStyle w:val="BodyTextChar"/>
          <w:rFonts w:ascii="Times New Roman" w:hAnsi="Times New Roman"/>
        </w:rPr>
        <w:t>InChIKey</w:t>
      </w:r>
      <w:proofErr w:type="spellEnd"/>
      <w:r w:rsidRPr="004B3516">
        <w:rPr>
          <w:rStyle w:val="BodyTextChar"/>
          <w:rFonts w:ascii="Times New Roman" w:hAnsi="Times New Roman"/>
        </w:rPr>
        <w:t xml:space="preserve">. This character signature </w:t>
      </w:r>
      <w:r w:rsidRPr="004B3516">
        <w:t xml:space="preserve">should be helpful in search applications, including Web searching and chemical structure database indexing; also, this hash may serve as a checksum for verifying </w:t>
      </w:r>
      <w:proofErr w:type="spellStart"/>
      <w:r w:rsidRPr="004B3516">
        <w:t>InChI</w:t>
      </w:r>
      <w:proofErr w:type="spellEnd"/>
      <w:r w:rsidRPr="004B3516">
        <w:t>, for example, after transmission over a network.</w:t>
      </w:r>
    </w:p>
    <w:p w14:paraId="5B8209B4" w14:textId="77777777" w:rsidR="002E359C" w:rsidRPr="004B3516" w:rsidRDefault="00AC7AB9" w:rsidP="002E359C">
      <w:pPr>
        <w:pStyle w:val="Textkrper"/>
      </w:pPr>
      <w:r w:rsidRPr="004B3516">
        <w:t>T</w:t>
      </w:r>
      <w:r w:rsidR="006021DE" w:rsidRPr="004B3516">
        <w:t>he</w:t>
      </w:r>
      <w:r w:rsidR="002E359C" w:rsidRPr="004B3516">
        <w:t xml:space="preserve"> Identifier’s layered structure, </w:t>
      </w:r>
      <w:r w:rsidRPr="004B3516">
        <w:t xml:space="preserve">allows the </w:t>
      </w:r>
      <w:proofErr w:type="spellStart"/>
      <w:r w:rsidR="00E0451E">
        <w:t>InChI</w:t>
      </w:r>
      <w:proofErr w:type="spellEnd"/>
      <w:r w:rsidR="00E0451E">
        <w:t xml:space="preserve"> Software</w:t>
      </w:r>
      <w:r w:rsidR="002E359C" w:rsidRPr="004B3516">
        <w:t xml:space="preserve"> </w:t>
      </w:r>
      <w:r w:rsidRPr="004B3516">
        <w:t>to</w:t>
      </w:r>
      <w:r w:rsidR="002E359C" w:rsidRPr="004B3516">
        <w:t xml:space="preserve"> generate different </w:t>
      </w:r>
      <w:proofErr w:type="spellStart"/>
      <w:r w:rsidR="002E359C" w:rsidRPr="004B3516">
        <w:t>InChI</w:t>
      </w:r>
      <w:proofErr w:type="spellEnd"/>
      <w:r w:rsidR="002E359C" w:rsidRPr="004B3516">
        <w:t xml:space="preserve"> strings for the same molecule, depend</w:t>
      </w:r>
      <w:r w:rsidR="006021DE" w:rsidRPr="004B3516">
        <w:t>ing</w:t>
      </w:r>
      <w:r w:rsidR="002E359C" w:rsidRPr="004B3516">
        <w:t xml:space="preserve"> on </w:t>
      </w:r>
      <w:r w:rsidR="006021DE" w:rsidRPr="004B3516">
        <w:t xml:space="preserve">the choice of </w:t>
      </w:r>
      <w:r w:rsidR="002E359C" w:rsidRPr="004B3516">
        <w:t xml:space="preserve">a multitude of options (e.g., distinguishing or not </w:t>
      </w:r>
      <w:r w:rsidR="0018681F" w:rsidRPr="004B3516">
        <w:t xml:space="preserve">distinguishing </w:t>
      </w:r>
      <w:proofErr w:type="spellStart"/>
      <w:r w:rsidR="002E359C" w:rsidRPr="004B3516">
        <w:t>tautomers</w:t>
      </w:r>
      <w:proofErr w:type="spellEnd"/>
      <w:r w:rsidR="002E359C" w:rsidRPr="004B3516">
        <w:t>). This flexibility, however, may be considered a drawback with respect to standardization/interoperability. To overcome it, since 2009 (</w:t>
      </w:r>
      <w:r w:rsidR="002E359C" w:rsidRPr="004B3516">
        <w:rPr>
          <w:rStyle w:val="BodyTextChar"/>
          <w:rFonts w:ascii="Times New Roman" w:hAnsi="Times New Roman"/>
        </w:rPr>
        <w:t xml:space="preserve">software release v. 1.02-standard), the </w:t>
      </w:r>
      <w:r w:rsidR="006021DE" w:rsidRPr="004B3516">
        <w:rPr>
          <w:rStyle w:val="BodyTextChar"/>
          <w:rFonts w:ascii="Times New Roman" w:hAnsi="Times New Roman"/>
        </w:rPr>
        <w:t>‘</w:t>
      </w:r>
      <w:r w:rsidR="002E359C" w:rsidRPr="004B3516">
        <w:t xml:space="preserve">standard’ </w:t>
      </w:r>
      <w:proofErr w:type="spellStart"/>
      <w:r w:rsidR="002E359C" w:rsidRPr="004B3516">
        <w:t>InChI</w:t>
      </w:r>
      <w:proofErr w:type="spellEnd"/>
      <w:r w:rsidR="006F03AD" w:rsidRPr="004B3516">
        <w:t xml:space="preserve"> (and </w:t>
      </w:r>
      <w:r w:rsidR="006B227F" w:rsidRPr="004B3516">
        <w:t xml:space="preserve">the </w:t>
      </w:r>
      <w:r w:rsidR="006F03AD" w:rsidRPr="004B3516">
        <w:t xml:space="preserve">standard </w:t>
      </w:r>
      <w:proofErr w:type="spellStart"/>
      <w:r w:rsidR="006F03AD" w:rsidRPr="004B3516">
        <w:t>InChIKey</w:t>
      </w:r>
      <w:proofErr w:type="spellEnd"/>
      <w:r w:rsidR="006F03AD" w:rsidRPr="004B3516">
        <w:t>)</w:t>
      </w:r>
      <w:r w:rsidR="002E359C" w:rsidRPr="004B3516">
        <w:t xml:space="preserve"> which is always produced with fixed options</w:t>
      </w:r>
      <w:r w:rsidRPr="004B3516">
        <w:t>, has been made available</w:t>
      </w:r>
    </w:p>
    <w:p w14:paraId="6B082978" w14:textId="004ECD3F" w:rsidR="00665184" w:rsidRDefault="00BD696E" w:rsidP="00B64569">
      <w:pPr>
        <w:pStyle w:val="Textkrper"/>
        <w:rPr>
          <w:rStyle w:val="BodyTextChar"/>
          <w:rFonts w:ascii="Times New Roman" w:hAnsi="Times New Roman"/>
        </w:rPr>
      </w:pPr>
      <w:r w:rsidRPr="00BD696E">
        <w:rPr>
          <w:rStyle w:val="BodyTextChar"/>
          <w:rFonts w:ascii="Times New Roman" w:hAnsi="Times New Roman"/>
        </w:rPr>
        <w:t xml:space="preserve">The current version of </w:t>
      </w:r>
      <w:proofErr w:type="spellStart"/>
      <w:r w:rsidRPr="00BD696E">
        <w:rPr>
          <w:rStyle w:val="BodyTextChar"/>
          <w:rFonts w:ascii="Times New Roman" w:hAnsi="Times New Roman"/>
        </w:rPr>
        <w:t>InChI</w:t>
      </w:r>
      <w:proofErr w:type="spellEnd"/>
      <w:r w:rsidRPr="00BD696E">
        <w:rPr>
          <w:rStyle w:val="BodyTextChar"/>
          <w:rFonts w:ascii="Times New Roman" w:hAnsi="Times New Roman"/>
        </w:rPr>
        <w:t xml:space="preserve"> Identifier is 1; the current stable version of the </w:t>
      </w:r>
      <w:proofErr w:type="spellStart"/>
      <w:r w:rsidRPr="00BD696E">
        <w:rPr>
          <w:rStyle w:val="BodyTextChar"/>
          <w:rFonts w:ascii="Times New Roman" w:hAnsi="Times New Roman"/>
        </w:rPr>
        <w:t>InChI</w:t>
      </w:r>
      <w:proofErr w:type="spellEnd"/>
      <w:r w:rsidRPr="00BD696E">
        <w:rPr>
          <w:rStyle w:val="BodyTextChar"/>
          <w:rFonts w:ascii="Times New Roman" w:hAnsi="Times New Roman"/>
        </w:rPr>
        <w:t xml:space="preserve"> software is 1.06.</w:t>
      </w:r>
      <w:r w:rsidR="00E07FDF">
        <w:rPr>
          <w:rStyle w:val="BodyTextChar"/>
          <w:rFonts w:ascii="Times New Roman" w:hAnsi="Times New Roman"/>
        </w:rPr>
        <w:t xml:space="preserve"> V</w:t>
      </w:r>
      <w:r w:rsidR="00964F81">
        <w:rPr>
          <w:rStyle w:val="BodyTextChar"/>
          <w:rFonts w:ascii="Times New Roman" w:hAnsi="Times New Roman"/>
        </w:rPr>
        <w:t xml:space="preserve">ersion 1.07-beta3 </w:t>
      </w:r>
      <w:r w:rsidR="00E07FDF">
        <w:rPr>
          <w:rStyle w:val="BodyTextChar"/>
          <w:rFonts w:ascii="Times New Roman" w:hAnsi="Times New Roman"/>
        </w:rPr>
        <w:t>is currently tested.</w:t>
      </w:r>
      <w:r w:rsidR="00B001B4" w:rsidRPr="00B001B4">
        <w:rPr>
          <w:rStyle w:val="BodyTextChar"/>
          <w:rFonts w:ascii="Times New Roman" w:hAnsi="Times New Roman"/>
        </w:rPr>
        <w:t xml:space="preserve"> Previously released versions 1.01 (2006), 1.02-beta (2007), 1.02-standard (2009), 1.03 (June 2010)</w:t>
      </w:r>
      <w:r>
        <w:rPr>
          <w:rStyle w:val="BodyTextChar"/>
          <w:rFonts w:ascii="Times New Roman" w:hAnsi="Times New Roman"/>
        </w:rPr>
        <w:t>, 1</w:t>
      </w:r>
      <w:r w:rsidR="00B001B4" w:rsidRPr="00B001B4">
        <w:rPr>
          <w:rStyle w:val="BodyTextChar"/>
          <w:rFonts w:ascii="Times New Roman" w:hAnsi="Times New Roman"/>
        </w:rPr>
        <w:t>.04 (September 2011)</w:t>
      </w:r>
      <w:r>
        <w:rPr>
          <w:rStyle w:val="BodyTextChar"/>
          <w:rFonts w:ascii="Times New Roman" w:hAnsi="Times New Roman"/>
        </w:rPr>
        <w:t>,</w:t>
      </w:r>
      <w:r w:rsidRPr="00BD696E">
        <w:rPr>
          <w:rStyle w:val="BodyTextChar"/>
          <w:rFonts w:ascii="Times New Roman" w:hAnsi="Times New Roman"/>
        </w:rPr>
        <w:t xml:space="preserve"> </w:t>
      </w:r>
      <w:r w:rsidRPr="00B001B4">
        <w:rPr>
          <w:rStyle w:val="BodyTextChar"/>
          <w:rFonts w:ascii="Times New Roman" w:hAnsi="Times New Roman"/>
        </w:rPr>
        <w:t>and 1.0</w:t>
      </w:r>
      <w:r>
        <w:rPr>
          <w:rStyle w:val="BodyTextChar"/>
          <w:rFonts w:ascii="Times New Roman" w:hAnsi="Times New Roman"/>
        </w:rPr>
        <w:t>5 (</w:t>
      </w:r>
      <w:r w:rsidR="001E71B5">
        <w:rPr>
          <w:rStyle w:val="BodyTextChar"/>
          <w:rFonts w:ascii="Times New Roman" w:hAnsi="Times New Roman"/>
        </w:rPr>
        <w:t xml:space="preserve">January </w:t>
      </w:r>
      <w:r>
        <w:rPr>
          <w:rStyle w:val="BodyTextChar"/>
          <w:rFonts w:ascii="Times New Roman" w:hAnsi="Times New Roman"/>
        </w:rPr>
        <w:t>2017)</w:t>
      </w:r>
      <w:r w:rsidR="00B001B4" w:rsidRPr="00B001B4">
        <w:rPr>
          <w:rStyle w:val="BodyTextChar"/>
          <w:rFonts w:ascii="Times New Roman" w:hAnsi="Times New Roman"/>
        </w:rPr>
        <w:t xml:space="preserve"> as well as all earlier versions, are now considered obsolete.</w:t>
      </w:r>
    </w:p>
    <w:p w14:paraId="738ED63D" w14:textId="77777777" w:rsidR="00BB162C" w:rsidRPr="00644D5B" w:rsidRDefault="00BB162C" w:rsidP="00304E17">
      <w:pPr>
        <w:pStyle w:val="berschrift2"/>
      </w:pPr>
      <w:bookmarkStart w:id="3" w:name="_Toc41832782"/>
      <w:r w:rsidRPr="00644D5B">
        <w:lastRenderedPageBreak/>
        <w:t>b. Objective of this Document</w:t>
      </w:r>
      <w:bookmarkEnd w:id="3"/>
    </w:p>
    <w:p w14:paraId="49BDE103"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The principal objective of this document is to describe the technical issues </w:t>
      </w:r>
      <w:r w:rsidR="002E466B">
        <w:rPr>
          <w:rStyle w:val="BodyTextChar"/>
          <w:rFonts w:ascii="Times New Roman" w:hAnsi="Times New Roman"/>
        </w:rPr>
        <w:t xml:space="preserve">(especially those </w:t>
      </w:r>
      <w:r>
        <w:rPr>
          <w:rStyle w:val="BodyTextChar"/>
          <w:rFonts w:ascii="Times New Roman" w:hAnsi="Times New Roman"/>
        </w:rPr>
        <w:t>involved in structure ‘normalization’ steps</w:t>
      </w:r>
      <w:r w:rsidR="002E466B">
        <w:rPr>
          <w:rStyle w:val="BodyTextChar"/>
          <w:rFonts w:ascii="Times New Roman" w:hAnsi="Times New Roman"/>
        </w:rPr>
        <w:t>)</w:t>
      </w:r>
      <w:r>
        <w:rPr>
          <w:rStyle w:val="BodyTextChar"/>
          <w:rFonts w:ascii="Times New Roman" w:hAnsi="Times New Roman"/>
        </w:rPr>
        <w:t xml:space="preserve"> in the current version of the </w:t>
      </w:r>
      <w:proofErr w:type="spellStart"/>
      <w:r>
        <w:rPr>
          <w:rStyle w:val="BodyTextChar"/>
          <w:rFonts w:ascii="Times New Roman" w:hAnsi="Times New Roman"/>
        </w:rPr>
        <w:t>InChI</w:t>
      </w:r>
      <w:proofErr w:type="spellEnd"/>
      <w:r>
        <w:rPr>
          <w:rStyle w:val="BodyTextChar"/>
          <w:rFonts w:ascii="Times New Roman" w:hAnsi="Times New Roman"/>
        </w:rPr>
        <w:t xml:space="preserve">.  This includes both the scope of chemical substances covered by the </w:t>
      </w:r>
      <w:proofErr w:type="spellStart"/>
      <w:r>
        <w:rPr>
          <w:rStyle w:val="BodyTextChar"/>
          <w:rFonts w:ascii="Times New Roman" w:hAnsi="Times New Roman"/>
        </w:rPr>
        <w:t>InChI</w:t>
      </w:r>
      <w:proofErr w:type="spellEnd"/>
      <w:r>
        <w:rPr>
          <w:rStyle w:val="BodyTextChar"/>
          <w:rFonts w:ascii="Times New Roman" w:hAnsi="Times New Roman"/>
        </w:rPr>
        <w:t xml:space="preserve"> as well as the means of dealing with a variety of common problems involved in the representation of chemical compounds. Mathematical details of the algorithms used will not be presented. They have been derived from methods reported in the literature (listed in the Bibliography section at the end of this document). They will be made available in the form of tested and documented source code along with the final version of the </w:t>
      </w:r>
      <w:proofErr w:type="spellStart"/>
      <w:r>
        <w:rPr>
          <w:rStyle w:val="BodyTextChar"/>
          <w:rFonts w:ascii="Times New Roman" w:hAnsi="Times New Roman"/>
        </w:rPr>
        <w:t>InChI</w:t>
      </w:r>
      <w:proofErr w:type="spellEnd"/>
      <w:r>
        <w:rPr>
          <w:rStyle w:val="BodyTextChar"/>
          <w:rFonts w:ascii="Times New Roman" w:hAnsi="Times New Roman"/>
        </w:rPr>
        <w:t xml:space="preserve">. </w:t>
      </w:r>
    </w:p>
    <w:p w14:paraId="146E1DDD" w14:textId="77777777" w:rsidR="00644D5B" w:rsidRPr="00304E17" w:rsidRDefault="00644D5B" w:rsidP="00304E17">
      <w:pPr>
        <w:pStyle w:val="berschrift2"/>
        <w:rPr>
          <w:rStyle w:val="BodyTextChar"/>
          <w:b w:val="0"/>
        </w:rPr>
      </w:pPr>
      <w:bookmarkStart w:id="4" w:name="_Toc41832783"/>
      <w:r w:rsidRPr="00304E17">
        <w:rPr>
          <w:rStyle w:val="BodyTextChar"/>
        </w:rPr>
        <w:t>c. Other Reading</w:t>
      </w:r>
      <w:bookmarkEnd w:id="4"/>
    </w:p>
    <w:p w14:paraId="5F7C5EBB" w14:textId="77777777" w:rsidR="00644D5B" w:rsidRPr="009D1084" w:rsidRDefault="00644D5B" w:rsidP="00644D5B">
      <w:pPr>
        <w:pStyle w:val="Textkrper"/>
        <w:rPr>
          <w:rStyle w:val="BodyTextChar"/>
          <w:rFonts w:ascii="Times New Roman" w:hAnsi="Times New Roman"/>
          <w:sz w:val="20"/>
        </w:rPr>
      </w:pPr>
      <w:r>
        <w:rPr>
          <w:rStyle w:val="BodyTextChar"/>
          <w:rFonts w:ascii="Times New Roman" w:hAnsi="Times New Roman"/>
        </w:rPr>
        <w:t xml:space="preserve">For </w:t>
      </w:r>
      <w:r w:rsidR="004A4C29">
        <w:rPr>
          <w:rStyle w:val="BodyTextChar"/>
          <w:rFonts w:ascii="Times New Roman" w:hAnsi="Times New Roman"/>
        </w:rPr>
        <w:t>a</w:t>
      </w:r>
      <w:r>
        <w:rPr>
          <w:rStyle w:val="BodyTextChar"/>
          <w:rFonts w:ascii="Times New Roman" w:hAnsi="Times New Roman"/>
        </w:rPr>
        <w:t xml:space="preserve"> brief</w:t>
      </w:r>
      <w:r w:rsidR="004A4C29">
        <w:rPr>
          <w:rStyle w:val="BodyTextChar"/>
          <w:rFonts w:ascii="Times New Roman" w:hAnsi="Times New Roman"/>
        </w:rPr>
        <w:t>er</w:t>
      </w:r>
      <w:r>
        <w:rPr>
          <w:rStyle w:val="BodyTextChar"/>
          <w:rFonts w:ascii="Times New Roman" w:hAnsi="Times New Roman"/>
        </w:rPr>
        <w:t xml:space="preserve"> and less technical description, look at: </w:t>
      </w:r>
      <w:r w:rsidRPr="009D1084">
        <w:rPr>
          <w:rStyle w:val="BodyTextChar"/>
          <w:rFonts w:ascii="Times New Roman" w:hAnsi="Times New Roman"/>
          <w:i/>
        </w:rPr>
        <w:t xml:space="preserve">Heller, S., </w:t>
      </w:r>
      <w:proofErr w:type="spellStart"/>
      <w:r w:rsidRPr="009D1084">
        <w:rPr>
          <w:rStyle w:val="BodyTextChar"/>
          <w:rFonts w:ascii="Times New Roman" w:hAnsi="Times New Roman"/>
          <w:i/>
        </w:rPr>
        <w:t>McNaught</w:t>
      </w:r>
      <w:proofErr w:type="spellEnd"/>
      <w:r w:rsidRPr="009D1084">
        <w:rPr>
          <w:rStyle w:val="BodyTextChar"/>
          <w:rFonts w:ascii="Times New Roman" w:hAnsi="Times New Roman"/>
          <w:i/>
        </w:rPr>
        <w:t xml:space="preserve">, A., </w:t>
      </w:r>
      <w:proofErr w:type="spellStart"/>
      <w:r w:rsidRPr="009D1084">
        <w:rPr>
          <w:rStyle w:val="BodyTextChar"/>
          <w:rFonts w:ascii="Times New Roman" w:hAnsi="Times New Roman"/>
          <w:i/>
        </w:rPr>
        <w:t>Pletnev</w:t>
      </w:r>
      <w:proofErr w:type="spellEnd"/>
      <w:r w:rsidRPr="009D1084">
        <w:rPr>
          <w:rStyle w:val="BodyTextChar"/>
          <w:rFonts w:ascii="Times New Roman" w:hAnsi="Times New Roman"/>
          <w:i/>
        </w:rPr>
        <w:t xml:space="preserve">, I., Stein, S., and </w:t>
      </w:r>
      <w:proofErr w:type="spellStart"/>
      <w:r w:rsidRPr="009D1084">
        <w:rPr>
          <w:rStyle w:val="BodyTextChar"/>
          <w:rFonts w:ascii="Times New Roman" w:hAnsi="Times New Roman"/>
          <w:i/>
        </w:rPr>
        <w:t>Tchekhovskoi</w:t>
      </w:r>
      <w:proofErr w:type="spellEnd"/>
      <w:r w:rsidRPr="009D1084">
        <w:rPr>
          <w:rStyle w:val="BodyTextChar"/>
          <w:rFonts w:ascii="Times New Roman" w:hAnsi="Times New Roman"/>
          <w:i/>
        </w:rPr>
        <w:t xml:space="preserve">, D. </w:t>
      </w:r>
      <w:proofErr w:type="spellStart"/>
      <w:r w:rsidRPr="009D1084">
        <w:rPr>
          <w:rStyle w:val="BodyTextChar"/>
          <w:rFonts w:ascii="Times New Roman" w:hAnsi="Times New Roman"/>
          <w:i/>
        </w:rPr>
        <w:t>InChI</w:t>
      </w:r>
      <w:proofErr w:type="spellEnd"/>
      <w:r w:rsidRPr="009D1084">
        <w:rPr>
          <w:rStyle w:val="BodyTextChar"/>
          <w:rFonts w:ascii="Times New Roman" w:hAnsi="Times New Roman"/>
          <w:i/>
        </w:rPr>
        <w:t>, the IUPAC international chemical identifier. Journal of Cheminformatics 7 (2015), 23–23</w:t>
      </w:r>
      <w:r w:rsidRPr="004332FD">
        <w:rPr>
          <w:rStyle w:val="BodyTextChar"/>
          <w:rFonts w:ascii="Times New Roman" w:hAnsi="Times New Roman"/>
        </w:rPr>
        <w:t>.</w:t>
      </w:r>
      <w:r>
        <w:rPr>
          <w:rStyle w:val="BodyTextChar"/>
          <w:rFonts w:ascii="Times New Roman" w:hAnsi="Times New Roman"/>
        </w:rPr>
        <w:t xml:space="preserve"> </w:t>
      </w:r>
      <w:r w:rsidRPr="001B7821">
        <w:rPr>
          <w:rStyle w:val="BodyTextChar"/>
          <w:rFonts w:ascii="Times New Roman" w:hAnsi="Times New Roman"/>
        </w:rPr>
        <w:t>DOI:</w:t>
      </w:r>
      <w:r w:rsidRPr="009D1084">
        <w:rPr>
          <w:rStyle w:val="BodyTextChar"/>
          <w:rFonts w:ascii="Times New Roman" w:hAnsi="Times New Roman"/>
        </w:rPr>
        <w:t xml:space="preserve"> </w:t>
      </w:r>
      <w:hyperlink r:id="rId9" w:tgtFrame="_blank" w:tooltip="Перейти на страницу с информацией о публикации на сайте издателя" w:history="1">
        <w:r w:rsidRPr="009D1084">
          <w:rPr>
            <w:rStyle w:val="Hyperlink"/>
            <w:rFonts w:cs="Arial"/>
            <w:color w:val="000000"/>
            <w:sz w:val="22"/>
            <w:szCs w:val="27"/>
            <w:bdr w:val="none" w:sz="0" w:space="0" w:color="auto" w:frame="1"/>
            <w:shd w:val="clear" w:color="auto" w:fill="FFFFFF"/>
          </w:rPr>
          <w:t>10.1186/s13321-015-0068-4</w:t>
        </w:r>
      </w:hyperlink>
    </w:p>
    <w:p w14:paraId="414B15A8" w14:textId="77777777" w:rsidR="00644D5B" w:rsidRDefault="00644D5B" w:rsidP="00644D5B">
      <w:pPr>
        <w:pStyle w:val="Textkrper"/>
        <w:rPr>
          <w:rStyle w:val="BodyTextChar"/>
          <w:rFonts w:ascii="Times New Roman" w:hAnsi="Times New Roman"/>
          <w:sz w:val="22"/>
        </w:rPr>
      </w:pPr>
      <w:r>
        <w:rPr>
          <w:rStyle w:val="BodyTextChar"/>
          <w:rFonts w:ascii="Times New Roman" w:hAnsi="Times New Roman"/>
        </w:rPr>
        <w:t>For much more brief description, as well as background and history, look at</w:t>
      </w:r>
      <w:r w:rsidRPr="009D1084">
        <w:rPr>
          <w:rStyle w:val="BodyTextChar"/>
          <w:rFonts w:ascii="Times New Roman" w:hAnsi="Times New Roman"/>
          <w:i/>
        </w:rPr>
        <w:t xml:space="preserve">: Heller, S., </w:t>
      </w:r>
      <w:proofErr w:type="spellStart"/>
      <w:r w:rsidRPr="009D1084">
        <w:rPr>
          <w:rStyle w:val="BodyTextChar"/>
          <w:rFonts w:ascii="Times New Roman" w:hAnsi="Times New Roman"/>
          <w:i/>
        </w:rPr>
        <w:t>McNaught</w:t>
      </w:r>
      <w:proofErr w:type="spellEnd"/>
      <w:r w:rsidRPr="009D1084">
        <w:rPr>
          <w:rStyle w:val="BodyTextChar"/>
          <w:rFonts w:ascii="Times New Roman" w:hAnsi="Times New Roman"/>
          <w:i/>
        </w:rPr>
        <w:t xml:space="preserve">, A., Stein, S., </w:t>
      </w:r>
      <w:proofErr w:type="spellStart"/>
      <w:r w:rsidRPr="009D1084">
        <w:rPr>
          <w:rStyle w:val="BodyTextChar"/>
          <w:rFonts w:ascii="Times New Roman" w:hAnsi="Times New Roman"/>
          <w:i/>
        </w:rPr>
        <w:t>Tchekhovskoi</w:t>
      </w:r>
      <w:proofErr w:type="spellEnd"/>
      <w:r w:rsidRPr="009D1084">
        <w:rPr>
          <w:rStyle w:val="BodyTextChar"/>
          <w:rFonts w:ascii="Times New Roman" w:hAnsi="Times New Roman"/>
          <w:i/>
        </w:rPr>
        <w:t xml:space="preserve">, D., and </w:t>
      </w:r>
      <w:proofErr w:type="spellStart"/>
      <w:r w:rsidRPr="009D1084">
        <w:rPr>
          <w:rStyle w:val="BodyTextChar"/>
          <w:rFonts w:ascii="Times New Roman" w:hAnsi="Times New Roman"/>
          <w:i/>
        </w:rPr>
        <w:t>Pletnev</w:t>
      </w:r>
      <w:proofErr w:type="spellEnd"/>
      <w:r w:rsidRPr="009D1084">
        <w:rPr>
          <w:rStyle w:val="BodyTextChar"/>
          <w:rFonts w:ascii="Times New Roman" w:hAnsi="Times New Roman"/>
          <w:i/>
        </w:rPr>
        <w:t xml:space="preserve">, I. </w:t>
      </w:r>
      <w:proofErr w:type="spellStart"/>
      <w:r w:rsidRPr="009D1084">
        <w:rPr>
          <w:rStyle w:val="BodyTextChar"/>
          <w:rFonts w:ascii="Times New Roman" w:hAnsi="Times New Roman"/>
          <w:i/>
        </w:rPr>
        <w:t>InChI</w:t>
      </w:r>
      <w:proofErr w:type="spellEnd"/>
      <w:r w:rsidRPr="009D1084">
        <w:rPr>
          <w:rStyle w:val="BodyTextChar"/>
          <w:rFonts w:ascii="Times New Roman" w:hAnsi="Times New Roman"/>
          <w:i/>
        </w:rPr>
        <w:t xml:space="preserve"> - the worldwide chemical structure identifier standard. Journal of Cheminformatics 5 (2013), 7–7</w:t>
      </w:r>
      <w:r w:rsidRPr="004332FD">
        <w:rPr>
          <w:rStyle w:val="BodyTextChar"/>
          <w:rFonts w:ascii="Times New Roman" w:hAnsi="Times New Roman"/>
        </w:rPr>
        <w:t>.</w:t>
      </w:r>
      <w:r>
        <w:rPr>
          <w:rStyle w:val="BodyTextChar"/>
          <w:rFonts w:ascii="Times New Roman" w:hAnsi="Times New Roman"/>
        </w:rPr>
        <w:t xml:space="preserve"> DOI: </w:t>
      </w:r>
      <w:hyperlink r:id="rId10" w:tgtFrame="_blank" w:tooltip="Перейти на страницу с информацией о публикации на сайте издателя" w:history="1">
        <w:r w:rsidRPr="009D1084">
          <w:rPr>
            <w:rStyle w:val="Hyperlink"/>
            <w:rFonts w:cs="Arial"/>
            <w:color w:val="000099"/>
            <w:sz w:val="22"/>
            <w:szCs w:val="27"/>
            <w:bdr w:val="none" w:sz="0" w:space="0" w:color="auto" w:frame="1"/>
            <w:shd w:val="clear" w:color="auto" w:fill="FFFFFF"/>
          </w:rPr>
          <w:t>10.1186/1758-2946-5-7</w:t>
        </w:r>
      </w:hyperlink>
      <w:r w:rsidRPr="009D1084">
        <w:rPr>
          <w:rStyle w:val="BodyTextChar"/>
          <w:rFonts w:ascii="Times New Roman" w:hAnsi="Times New Roman"/>
          <w:sz w:val="22"/>
        </w:rPr>
        <w:t xml:space="preserve"> </w:t>
      </w:r>
    </w:p>
    <w:p w14:paraId="788AB32E" w14:textId="77777777" w:rsidR="00644D5B" w:rsidRPr="00304E17" w:rsidRDefault="00644D5B" w:rsidP="00644D5B">
      <w:pPr>
        <w:pStyle w:val="Textkrper"/>
        <w:rPr>
          <w:rStyle w:val="BodyTextChar"/>
          <w:rFonts w:ascii="Times New Roman" w:hAnsi="Times New Roman"/>
        </w:rPr>
      </w:pPr>
      <w:r w:rsidRPr="00304E17">
        <w:rPr>
          <w:rStyle w:val="BodyTextChar"/>
          <w:rFonts w:ascii="Times New Roman" w:hAnsi="Times New Roman"/>
        </w:rPr>
        <w:t xml:space="preserve">For </w:t>
      </w:r>
      <w:proofErr w:type="spellStart"/>
      <w:r w:rsidRPr="00304E17">
        <w:rPr>
          <w:rStyle w:val="BodyTextChar"/>
          <w:rFonts w:ascii="Times New Roman" w:hAnsi="Times New Roman"/>
        </w:rPr>
        <w:t>InChI</w:t>
      </w:r>
      <w:proofErr w:type="spellEnd"/>
      <w:r w:rsidRPr="00304E17">
        <w:rPr>
          <w:rStyle w:val="BodyTextChar"/>
          <w:rFonts w:ascii="Times New Roman" w:hAnsi="Times New Roman"/>
        </w:rPr>
        <w:t xml:space="preserve"> FAQ, </w:t>
      </w:r>
      <w:r w:rsidR="004A4C29">
        <w:rPr>
          <w:rStyle w:val="BodyTextChar"/>
          <w:rFonts w:ascii="Times New Roman" w:hAnsi="Times New Roman"/>
        </w:rPr>
        <w:t>see</w:t>
      </w:r>
      <w:r w:rsidRPr="00304E17">
        <w:rPr>
          <w:rStyle w:val="BodyTextChar"/>
          <w:rFonts w:ascii="Times New Roman" w:hAnsi="Times New Roman"/>
        </w:rPr>
        <w:t>:</w:t>
      </w:r>
    </w:p>
    <w:p w14:paraId="7C08F427" w14:textId="77777777" w:rsidR="00644D5B" w:rsidRPr="00304E17" w:rsidRDefault="00B75725" w:rsidP="00304E17">
      <w:pPr>
        <w:pStyle w:val="Textkrper"/>
        <w:spacing w:before="0"/>
        <w:rPr>
          <w:rStyle w:val="BodyTextChar"/>
          <w:rFonts w:ascii="Times New Roman" w:hAnsi="Times New Roman"/>
        </w:rPr>
      </w:pPr>
      <w:hyperlink r:id="rId11" w:history="1">
        <w:r w:rsidR="00644D5B" w:rsidRPr="00304E17">
          <w:rPr>
            <w:rStyle w:val="Hyperlink"/>
          </w:rPr>
          <w:t>http://www.inchi-trust.org/technical-faq/</w:t>
        </w:r>
      </w:hyperlink>
    </w:p>
    <w:p w14:paraId="1FDF96F4" w14:textId="77777777" w:rsidR="00DB02AF" w:rsidRDefault="00DB02AF">
      <w:pPr>
        <w:rPr>
          <w:rFonts w:ascii="Arial" w:hAnsi="Arial" w:cs="Arial"/>
          <w:b/>
          <w:sz w:val="26"/>
          <w:szCs w:val="26"/>
        </w:rPr>
      </w:pPr>
      <w:r>
        <w:rPr>
          <w:b/>
          <w:sz w:val="26"/>
          <w:szCs w:val="26"/>
        </w:rPr>
        <w:br w:type="page"/>
      </w:r>
    </w:p>
    <w:p w14:paraId="7E8B7386" w14:textId="4232547A" w:rsidR="00BB162C" w:rsidRDefault="00BB162C" w:rsidP="00A32666">
      <w:pPr>
        <w:pStyle w:val="berschrift1"/>
        <w:keepLines/>
        <w:rPr>
          <w:b/>
          <w:sz w:val="26"/>
          <w:szCs w:val="26"/>
        </w:rPr>
      </w:pPr>
      <w:bookmarkStart w:id="5" w:name="_Toc41832784"/>
      <w:r>
        <w:rPr>
          <w:b/>
          <w:sz w:val="26"/>
          <w:szCs w:val="26"/>
        </w:rPr>
        <w:lastRenderedPageBreak/>
        <w:t>III. DISCUSSION</w:t>
      </w:r>
      <w:bookmarkEnd w:id="5"/>
    </w:p>
    <w:p w14:paraId="46DBE985" w14:textId="77777777" w:rsidR="00BB162C" w:rsidRDefault="00BB162C" w:rsidP="00A32666">
      <w:pPr>
        <w:pStyle w:val="berschrift2"/>
        <w:keepLines/>
        <w:rPr>
          <w:bCs/>
        </w:rPr>
      </w:pPr>
      <w:bookmarkStart w:id="6" w:name="_Toc41832785"/>
      <w:r>
        <w:rPr>
          <w:bCs/>
        </w:rPr>
        <w:t xml:space="preserve">a. The Scope of the </w:t>
      </w:r>
      <w:proofErr w:type="spellStart"/>
      <w:r>
        <w:rPr>
          <w:bCs/>
        </w:rPr>
        <w:t>InChI</w:t>
      </w:r>
      <w:bookmarkEnd w:id="6"/>
      <w:proofErr w:type="spellEnd"/>
    </w:p>
    <w:p w14:paraId="7D9A674F"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It was agreed at IUPAC meetings prior to the start of this project that the first version of the </w:t>
      </w:r>
      <w:proofErr w:type="spellStart"/>
      <w:r>
        <w:rPr>
          <w:rStyle w:val="BodyTextChar"/>
          <w:rFonts w:ascii="Times New Roman" w:hAnsi="Times New Roman"/>
        </w:rPr>
        <w:t>InChI</w:t>
      </w:r>
      <w:proofErr w:type="spellEnd"/>
      <w:r>
        <w:rPr>
          <w:rStyle w:val="BodyTextChar"/>
          <w:rFonts w:ascii="Times New Roman" w:hAnsi="Times New Roman"/>
        </w:rPr>
        <w:t xml:space="preserve"> should cover well-defined, covalently-bonded organic molecules. It was also agreed to include substances with mobile hydrogen atoms (</w:t>
      </w:r>
      <w:proofErr w:type="spellStart"/>
      <w:r>
        <w:rPr>
          <w:rStyle w:val="BodyTextChar"/>
          <w:rFonts w:ascii="Times New Roman" w:hAnsi="Times New Roman"/>
        </w:rPr>
        <w:t>tautomers</w:t>
      </w:r>
      <w:proofErr w:type="spellEnd"/>
      <w:r>
        <w:rPr>
          <w:rStyle w:val="BodyTextChar"/>
          <w:rFonts w:ascii="Times New Roman" w:hAnsi="Times New Roman"/>
        </w:rPr>
        <w:t>, for instance). In the course of this project, it was found that with a straightforward extension organometallic compounds could be represented. Methods were found to also include variable protonation. Not included are molecular class representations (</w:t>
      </w:r>
      <w:proofErr w:type="spellStart"/>
      <w:r>
        <w:rPr>
          <w:rStyle w:val="BodyTextChar"/>
          <w:rFonts w:ascii="Times New Roman" w:hAnsi="Times New Roman"/>
        </w:rPr>
        <w:t>Markush</w:t>
      </w:r>
      <w:proofErr w:type="spellEnd"/>
      <w:r>
        <w:rPr>
          <w:rStyle w:val="BodyTextChar"/>
          <w:rFonts w:ascii="Times New Roman" w:hAnsi="Times New Roman"/>
        </w:rPr>
        <w:t xml:space="preserve"> structures), electronic states and conformations. Also, the present version only considers traditional organic stereochemistry (double bond - sp</w:t>
      </w:r>
      <w:r w:rsidRPr="00B212E4">
        <w:rPr>
          <w:rStyle w:val="BodyTextChar"/>
          <w:rFonts w:ascii="Times New Roman" w:hAnsi="Times New Roman"/>
          <w:szCs w:val="24"/>
          <w:vertAlign w:val="superscript"/>
        </w:rPr>
        <w:t>2</w:t>
      </w:r>
      <w:r>
        <w:rPr>
          <w:rStyle w:val="BodyTextChar"/>
          <w:rFonts w:ascii="Times New Roman" w:hAnsi="Times New Roman"/>
        </w:rPr>
        <w:t xml:space="preserve"> and tetrahedral - sp</w:t>
      </w:r>
      <w:r w:rsidRPr="00B212E4">
        <w:rPr>
          <w:rStyle w:val="BodyTextChar"/>
          <w:rFonts w:ascii="Times New Roman" w:hAnsi="Times New Roman"/>
          <w:szCs w:val="24"/>
          <w:vertAlign w:val="superscript"/>
        </w:rPr>
        <w:t>3</w:t>
      </w:r>
      <w:r>
        <w:rPr>
          <w:rStyle w:val="BodyTextChar"/>
          <w:rFonts w:ascii="Times New Roman" w:hAnsi="Times New Roman"/>
        </w:rPr>
        <w:t>) and the most common forms of H-migration (</w:t>
      </w:r>
      <w:proofErr w:type="spellStart"/>
      <w:r>
        <w:rPr>
          <w:rStyle w:val="BodyTextChar"/>
          <w:rFonts w:ascii="Times New Roman" w:hAnsi="Times New Roman"/>
        </w:rPr>
        <w:t>tautomerism</w:t>
      </w:r>
      <w:proofErr w:type="spellEnd"/>
      <w:r>
        <w:rPr>
          <w:rStyle w:val="BodyTextChar"/>
          <w:rFonts w:ascii="Times New Roman" w:hAnsi="Times New Roman"/>
        </w:rPr>
        <w:t xml:space="preserve">). However, the layered structure of the </w:t>
      </w:r>
      <w:proofErr w:type="spellStart"/>
      <w:r>
        <w:rPr>
          <w:rStyle w:val="BodyTextChar"/>
          <w:rFonts w:ascii="Times New Roman" w:hAnsi="Times New Roman"/>
        </w:rPr>
        <w:t>InChI</w:t>
      </w:r>
      <w:proofErr w:type="spellEnd"/>
      <w:r>
        <w:rPr>
          <w:rStyle w:val="BodyTextChar"/>
          <w:rFonts w:ascii="Times New Roman" w:hAnsi="Times New Roman"/>
        </w:rPr>
        <w:t xml:space="preserve"> allows future refinements with little or no change to the layers described here. </w:t>
      </w:r>
    </w:p>
    <w:p w14:paraId="277A334B"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By design, the </w:t>
      </w:r>
      <w:proofErr w:type="spellStart"/>
      <w:r>
        <w:rPr>
          <w:rStyle w:val="BodyTextChar"/>
          <w:rFonts w:ascii="Times New Roman" w:hAnsi="Times New Roman"/>
        </w:rPr>
        <w:t>InChI</w:t>
      </w:r>
      <w:proofErr w:type="spellEnd"/>
      <w:r>
        <w:rPr>
          <w:rStyle w:val="BodyTextChar"/>
          <w:rFonts w:ascii="Times New Roman" w:hAnsi="Times New Roman"/>
        </w:rPr>
        <w:t xml:space="preserve"> represents only a single type of connectivity (it ignores bond orders except for analyzing stereochemistry and H-migration) and does not explicitly represent positions of electrons. While this is not the conventional method for representing compounds, it provides an effective means of representing their identity.</w:t>
      </w:r>
    </w:p>
    <w:p w14:paraId="160E85D0" w14:textId="77777777" w:rsidR="00BB162C" w:rsidRDefault="00BB162C" w:rsidP="00341596">
      <w:pPr>
        <w:pStyle w:val="Textkrper"/>
        <w:rPr>
          <w:rStyle w:val="BodyTextChar"/>
          <w:rFonts w:ascii="Times New Roman" w:hAnsi="Times New Roman"/>
        </w:rPr>
      </w:pPr>
      <w:r>
        <w:rPr>
          <w:rStyle w:val="BodyTextChar"/>
          <w:rFonts w:ascii="Times New Roman" w:hAnsi="Times New Roman"/>
        </w:rPr>
        <w:t xml:space="preserve">In summary, the </w:t>
      </w:r>
      <w:proofErr w:type="spellStart"/>
      <w:r>
        <w:rPr>
          <w:rStyle w:val="BodyTextChar"/>
          <w:rFonts w:ascii="Times New Roman" w:hAnsi="Times New Roman"/>
        </w:rPr>
        <w:t>InChI</w:t>
      </w:r>
      <w:proofErr w:type="spellEnd"/>
      <w:r>
        <w:rPr>
          <w:rStyle w:val="BodyTextChar"/>
          <w:rFonts w:ascii="Times New Roman" w:hAnsi="Times New Roman"/>
        </w:rPr>
        <w:t xml:space="preserve"> is a series of characters derived by applying a set of rules to a chemical structure to provide a unique digital ‘signature’ for a compound. It has been developed under IUPAC auspices to serve as a uniform, openly available digital ‘name’ for a compound. It is expected that its principal use will be as a ‘plug-in’ for other chemical structure-based software systems. </w:t>
      </w:r>
    </w:p>
    <w:p w14:paraId="46302D91" w14:textId="77777777" w:rsidR="00BB162C" w:rsidRDefault="00BB162C">
      <w:pPr>
        <w:pStyle w:val="berschrift2"/>
      </w:pPr>
      <w:bookmarkStart w:id="7" w:name="_Toc41832786"/>
      <w:r>
        <w:t xml:space="preserve">b. Construction of the </w:t>
      </w:r>
      <w:proofErr w:type="spellStart"/>
      <w:r>
        <w:t>InChI</w:t>
      </w:r>
      <w:bookmarkEnd w:id="7"/>
      <w:proofErr w:type="spellEnd"/>
    </w:p>
    <w:p w14:paraId="4150E593" w14:textId="77777777" w:rsidR="00BB162C" w:rsidRDefault="00BB162C">
      <w:pPr>
        <w:pStyle w:val="Textkrper"/>
      </w:pPr>
      <w:r>
        <w:t xml:space="preserve">The </w:t>
      </w:r>
      <w:proofErr w:type="spellStart"/>
      <w:r>
        <w:t>InChI</w:t>
      </w:r>
      <w:proofErr w:type="spellEnd"/>
      <w:r>
        <w:t xml:space="preserve"> string is composed of one or more ‘layers’ that are successively built from information extracted from an input ‘connection table’. Each layer is expressed as a string of characters. Layers are appended to one another in a strictly defined order: each layer except for the first layer has one and only one preceding (parent) layer. If the data necessary to create a layer is not available, that layer is omitted from the </w:t>
      </w:r>
      <w:proofErr w:type="spellStart"/>
      <w:r>
        <w:t>InChI</w:t>
      </w:r>
      <w:proofErr w:type="spellEnd"/>
      <w:r>
        <w:t xml:space="preserve"> representation unless it is a “repeating” layer and its preceding layer is not empty. In this case the empty layer is output. If </w:t>
      </w:r>
      <w:r>
        <w:lastRenderedPageBreak/>
        <w:t xml:space="preserve">a “repeating” layer is identical to its preceding layer, the layer is omitted. These two “repeating layer” rules in many cases allow </w:t>
      </w:r>
      <w:r w:rsidR="007A1CF5">
        <w:t xml:space="preserve">one </w:t>
      </w:r>
      <w:r>
        <w:t xml:space="preserve">to output </w:t>
      </w:r>
      <w:r w:rsidR="007A1CF5">
        <w:t xml:space="preserve">the </w:t>
      </w:r>
      <w:proofErr w:type="spellStart"/>
      <w:r>
        <w:t>stereochemical</w:t>
      </w:r>
      <w:proofErr w:type="spellEnd"/>
      <w:r>
        <w:t xml:space="preserve"> or</w:t>
      </w:r>
      <w:r w:rsidR="007A1CF5">
        <w:t xml:space="preserve"> the </w:t>
      </w:r>
      <w:r>
        <w:t xml:space="preserve"> isotopic layer only once. Values computed for each layer depend on prior layers. As a consequence, for example, two </w:t>
      </w:r>
      <w:proofErr w:type="spellStart"/>
      <w:r>
        <w:t>stereochemical</w:t>
      </w:r>
      <w:proofErr w:type="spellEnd"/>
      <w:r>
        <w:t xml:space="preserve"> layers for different compounds cannot be directly compared – comparisons must involve the complete set of preceding layers. On the other hand, layers do not depend on successive layers. Therefore, if two </w:t>
      </w:r>
      <w:proofErr w:type="spellStart"/>
      <w:r>
        <w:t>InChI</w:t>
      </w:r>
      <w:proofErr w:type="spellEnd"/>
      <w:r>
        <w:t xml:space="preserve"> strings are identical up to a layer, then the structural characteristics of the two represented structures are also identical up to that point. For brevity, if a requisite layer is identical to an earlier one in the same Identifier, abbreviations are used. For example, isotopic sublayers that are exactly equal to their non-isotopic preceding counterparts are omitted when no ambiguity is created. Abbreviations and layer precedence are given in Appendix 2.</w:t>
      </w:r>
    </w:p>
    <w:p w14:paraId="57840055" w14:textId="77777777" w:rsidR="00BB162C" w:rsidRDefault="00BB162C" w:rsidP="00A32666">
      <w:pPr>
        <w:pStyle w:val="berschrift2"/>
        <w:keepLines/>
      </w:pPr>
      <w:bookmarkStart w:id="8" w:name="_Toc41832787"/>
      <w:r>
        <w:t xml:space="preserve">c. </w:t>
      </w:r>
      <w:proofErr w:type="spellStart"/>
      <w:r>
        <w:t>InChI</w:t>
      </w:r>
      <w:proofErr w:type="spellEnd"/>
      <w:r>
        <w:t xml:space="preserve"> Components</w:t>
      </w:r>
      <w:bookmarkEnd w:id="8"/>
    </w:p>
    <w:p w14:paraId="7E0DA51A" w14:textId="77777777" w:rsidR="00BB162C" w:rsidRDefault="00BB162C">
      <w:pPr>
        <w:pStyle w:val="Textkrper"/>
      </w:pPr>
      <w:r>
        <w:t xml:space="preserve">For structures that are composed of multiple interconnected (covalently bonded) components, a single </w:t>
      </w:r>
      <w:proofErr w:type="spellStart"/>
      <w:r>
        <w:t>InChI</w:t>
      </w:r>
      <w:proofErr w:type="spellEnd"/>
      <w:r>
        <w:t xml:space="preserve"> is generated, but each of the components retains its identity. Each layer contains information pertinent to all of the components (these are represented as conventional ‘dot-disconnected’ units in the formula layer, or with semicolons in other layers). In general, a valid </w:t>
      </w:r>
      <w:proofErr w:type="spellStart"/>
      <w:r>
        <w:t>InChI</w:t>
      </w:r>
      <w:proofErr w:type="spellEnd"/>
      <w:r>
        <w:t xml:space="preserve"> of an individual component of a more complex compound may be obtained by simply excising it from the </w:t>
      </w:r>
      <w:proofErr w:type="spellStart"/>
      <w:r>
        <w:t>InChI</w:t>
      </w:r>
      <w:proofErr w:type="spellEnd"/>
      <w:r>
        <w:t xml:space="preserve"> string. Details are given in Appendix 3.</w:t>
      </w:r>
    </w:p>
    <w:p w14:paraId="6C83C9AF" w14:textId="77777777" w:rsidR="00BB162C" w:rsidRDefault="00BB162C">
      <w:pPr>
        <w:pStyle w:val="berschrift2"/>
      </w:pPr>
      <w:bookmarkStart w:id="9" w:name="_Toc41832788"/>
      <w:r>
        <w:t xml:space="preserve">d. The </w:t>
      </w:r>
      <w:r w:rsidR="00E84BC5">
        <w:t xml:space="preserve">Main </w:t>
      </w:r>
      <w:proofErr w:type="spellStart"/>
      <w:r>
        <w:t>InChI</w:t>
      </w:r>
      <w:proofErr w:type="spellEnd"/>
      <w:r>
        <w:t xml:space="preserve"> ‘Layer’ Types</w:t>
      </w:r>
      <w:bookmarkEnd w:id="9"/>
    </w:p>
    <w:p w14:paraId="16DD2681" w14:textId="77777777" w:rsidR="00BB162C" w:rsidRDefault="00BB162C">
      <w:pPr>
        <w:pStyle w:val="Style1"/>
        <w:keepNext/>
        <w:keepLines/>
        <w:rPr>
          <w:rStyle w:val="BodyTextChar"/>
          <w:b w:val="0"/>
        </w:rPr>
      </w:pPr>
    </w:p>
    <w:p w14:paraId="3D1AD3F1" w14:textId="77777777" w:rsidR="00BB162C" w:rsidRPr="00341596" w:rsidRDefault="00BB162C" w:rsidP="00341596">
      <w:pPr>
        <w:pStyle w:val="Textkrper"/>
        <w:rPr>
          <w:rStyle w:val="BodyTextChar"/>
          <w:rFonts w:ascii="Times New Roman" w:hAnsi="Times New Roman"/>
        </w:rPr>
      </w:pPr>
      <w:r w:rsidRPr="00341596">
        <w:rPr>
          <w:rStyle w:val="BodyTextChar"/>
          <w:rFonts w:ascii="Times New Roman" w:hAnsi="Times New Roman"/>
        </w:rPr>
        <w:t xml:space="preserve">Depending on the information contained in the input structure, the </w:t>
      </w:r>
      <w:proofErr w:type="spellStart"/>
      <w:r w:rsidRPr="00341596">
        <w:rPr>
          <w:rStyle w:val="BodyTextChar"/>
          <w:rFonts w:ascii="Times New Roman" w:hAnsi="Times New Roman"/>
        </w:rPr>
        <w:t>InChI</w:t>
      </w:r>
      <w:proofErr w:type="spellEnd"/>
      <w:r w:rsidRPr="00341596">
        <w:rPr>
          <w:rStyle w:val="BodyTextChar"/>
          <w:rFonts w:ascii="Times New Roman" w:hAnsi="Times New Roman"/>
        </w:rPr>
        <w:t xml:space="preserve"> may be composed of up to five distinct varieties of ‘layers’, each representing a different class of structural information. These layers are discussed below and illustrated in Figure 1. Specific examples and more details are presented later.</w:t>
      </w:r>
    </w:p>
    <w:p w14:paraId="49419D6A" w14:textId="77777777" w:rsidR="00BB162C" w:rsidRDefault="00F94555">
      <w:pPr>
        <w:pStyle w:val="Style1"/>
      </w:pPr>
      <w:r>
        <w:rPr>
          <w:noProof/>
          <w:lang w:val="de-DE" w:eastAsia="de-DE"/>
        </w:rPr>
        <w:lastRenderedPageBreak/>
        <mc:AlternateContent>
          <mc:Choice Requires="wpc">
            <w:drawing>
              <wp:inline distT="0" distB="0" distL="0" distR="0" wp14:anchorId="6D27D535" wp14:editId="2C2B4A71">
                <wp:extent cx="5372100" cy="7291705"/>
                <wp:effectExtent l="0" t="0" r="19050" b="0"/>
                <wp:docPr id="464"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55" name="Rectangle 35"/>
                        <wps:cNvSpPr>
                          <a:spLocks noChangeArrowheads="1"/>
                        </wps:cNvSpPr>
                        <wps:spPr bwMode="auto">
                          <a:xfrm>
                            <a:off x="114300" y="4457700"/>
                            <a:ext cx="2895600" cy="2400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6" name="Rectangle 36"/>
                        <wps:cNvSpPr>
                          <a:spLocks noChangeArrowheads="1"/>
                        </wps:cNvSpPr>
                        <wps:spPr bwMode="auto">
                          <a:xfrm>
                            <a:off x="106680" y="1676400"/>
                            <a:ext cx="2895600" cy="2667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 name="Rectangle 37"/>
                        <wps:cNvSpPr>
                          <a:spLocks noChangeArrowheads="1"/>
                        </wps:cNvSpPr>
                        <wps:spPr bwMode="auto">
                          <a:xfrm>
                            <a:off x="106680" y="114300"/>
                            <a:ext cx="2895600" cy="1409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8" name="Rectangle 38"/>
                        <wps:cNvSpPr>
                          <a:spLocks noChangeAspect="1" noChangeArrowheads="1"/>
                        </wps:cNvSpPr>
                        <wps:spPr bwMode="auto">
                          <a:xfrm>
                            <a:off x="182880" y="2971800"/>
                            <a:ext cx="2590800" cy="1295400"/>
                          </a:xfrm>
                          <a:prstGeom prst="rect">
                            <a:avLst/>
                          </a:prstGeom>
                          <a:solidFill>
                            <a:srgbClr val="FFFFFF"/>
                          </a:solidFill>
                          <a:ln w="9525">
                            <a:solidFill>
                              <a:srgbClr val="000000"/>
                            </a:solidFill>
                            <a:miter lim="800000"/>
                            <a:headEnd/>
                            <a:tailEnd/>
                          </a:ln>
                        </wps:spPr>
                        <wps:txbx>
                          <w:txbxContent>
                            <w:p w14:paraId="6F2DFFF7" w14:textId="77777777" w:rsidR="00964F81" w:rsidRDefault="00964F81">
                              <w:r>
                                <w:t>Isotopic</w:t>
                              </w:r>
                            </w:p>
                          </w:txbxContent>
                        </wps:txbx>
                        <wps:bodyPr rot="0" vert="horz" wrap="square" lIns="91440" tIns="45720" rIns="91440" bIns="45720" anchor="t" anchorCtr="0" upright="1">
                          <a:noAutofit/>
                        </wps:bodyPr>
                      </wps:wsp>
                      <wps:wsp>
                        <wps:cNvPr id="360" name="Rectangle 40"/>
                        <wps:cNvSpPr>
                          <a:spLocks noChangeAspect="1" noChangeArrowheads="1"/>
                        </wps:cNvSpPr>
                        <wps:spPr bwMode="auto">
                          <a:xfrm>
                            <a:off x="1173480" y="228600"/>
                            <a:ext cx="762000" cy="304800"/>
                          </a:xfrm>
                          <a:prstGeom prst="rect">
                            <a:avLst/>
                          </a:prstGeom>
                          <a:solidFill>
                            <a:srgbClr val="FFFFFF"/>
                          </a:solidFill>
                          <a:ln w="9525">
                            <a:solidFill>
                              <a:srgbClr val="000000"/>
                            </a:solidFill>
                            <a:miter lim="800000"/>
                            <a:headEnd/>
                            <a:tailEnd/>
                          </a:ln>
                        </wps:spPr>
                        <wps:txbx>
                          <w:txbxContent>
                            <w:p w14:paraId="660EFFF5" w14:textId="77777777" w:rsidR="00964F81" w:rsidRDefault="00964F81">
                              <w:r>
                                <w:t>formula</w:t>
                              </w:r>
                            </w:p>
                          </w:txbxContent>
                        </wps:txbx>
                        <wps:bodyPr rot="0" vert="horz" wrap="square" lIns="91440" tIns="45720" rIns="91440" bIns="45720" anchor="t" anchorCtr="0" upright="1">
                          <a:noAutofit/>
                        </wps:bodyPr>
                      </wps:wsp>
                      <wps:wsp>
                        <wps:cNvPr id="361" name="Rectangle 41"/>
                        <wps:cNvSpPr>
                          <a:spLocks noChangeAspect="1" noChangeArrowheads="1"/>
                        </wps:cNvSpPr>
                        <wps:spPr bwMode="auto">
                          <a:xfrm>
                            <a:off x="868680" y="685800"/>
                            <a:ext cx="1485900" cy="304800"/>
                          </a:xfrm>
                          <a:prstGeom prst="rect">
                            <a:avLst/>
                          </a:prstGeom>
                          <a:solidFill>
                            <a:srgbClr val="FFFFFF"/>
                          </a:solidFill>
                          <a:ln w="9525">
                            <a:solidFill>
                              <a:srgbClr val="000000"/>
                            </a:solidFill>
                            <a:miter lim="800000"/>
                            <a:headEnd/>
                            <a:tailEnd/>
                          </a:ln>
                        </wps:spPr>
                        <wps:txbx>
                          <w:txbxContent>
                            <w:p w14:paraId="4EF63BDA" w14:textId="77777777" w:rsidR="00964F81" w:rsidRDefault="00964F81">
                              <w:pPr>
                                <w:jc w:val="center"/>
                              </w:pPr>
                              <w:r>
                                <w:t>connections (except H)</w:t>
                              </w:r>
                            </w:p>
                          </w:txbxContent>
                        </wps:txbx>
                        <wps:bodyPr rot="0" vert="horz" wrap="square" lIns="91440" tIns="45720" rIns="91440" bIns="45720" anchor="t" anchorCtr="0" upright="1">
                          <a:noAutofit/>
                        </wps:bodyPr>
                      </wps:wsp>
                      <wps:wsp>
                        <wps:cNvPr id="362" name="Rectangle 42"/>
                        <wps:cNvSpPr>
                          <a:spLocks noChangeAspect="1" noChangeArrowheads="1"/>
                        </wps:cNvSpPr>
                        <wps:spPr bwMode="auto">
                          <a:xfrm>
                            <a:off x="182880" y="1143000"/>
                            <a:ext cx="2743200" cy="305435"/>
                          </a:xfrm>
                          <a:prstGeom prst="rect">
                            <a:avLst/>
                          </a:prstGeom>
                          <a:solidFill>
                            <a:srgbClr val="FFFFFF"/>
                          </a:solidFill>
                          <a:ln w="9525">
                            <a:solidFill>
                              <a:srgbClr val="000000"/>
                            </a:solidFill>
                            <a:miter lim="800000"/>
                            <a:headEnd/>
                            <a:tailEnd/>
                          </a:ln>
                        </wps:spPr>
                        <wps:txbx>
                          <w:txbxContent>
                            <w:p w14:paraId="0C13199B" w14:textId="77777777" w:rsidR="00964F81" w:rsidRDefault="00964F81">
                              <w:pPr>
                                <w:jc w:val="center"/>
                              </w:pPr>
                              <w:r>
                                <w:t>H (static H and mobile H groups)</w:t>
                              </w:r>
                            </w:p>
                          </w:txbxContent>
                        </wps:txbx>
                        <wps:bodyPr rot="0" vert="horz" wrap="square" lIns="91440" tIns="45720" rIns="91440" bIns="45720" anchor="t" anchorCtr="0" upright="1">
                          <a:noAutofit/>
                        </wps:bodyPr>
                      </wps:wsp>
                      <wps:wsp>
                        <wps:cNvPr id="363" name="Line 43"/>
                        <wps:cNvCnPr>
                          <a:cxnSpLocks noChangeAspect="1" noChangeShapeType="1"/>
                        </wps:cNvCnPr>
                        <wps:spPr bwMode="auto">
                          <a:xfrm>
                            <a:off x="1554480" y="990600"/>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Rectangle 44"/>
                        <wps:cNvSpPr>
                          <a:spLocks noChangeAspect="1" noChangeArrowheads="1"/>
                        </wps:cNvSpPr>
                        <wps:spPr bwMode="auto">
                          <a:xfrm>
                            <a:off x="1249680" y="4648200"/>
                            <a:ext cx="762000" cy="305435"/>
                          </a:xfrm>
                          <a:prstGeom prst="rect">
                            <a:avLst/>
                          </a:prstGeom>
                          <a:solidFill>
                            <a:srgbClr val="FFFFFF"/>
                          </a:solidFill>
                          <a:ln w="9525">
                            <a:solidFill>
                              <a:srgbClr val="000000"/>
                            </a:solidFill>
                            <a:miter lim="800000"/>
                            <a:headEnd/>
                            <a:tailEnd/>
                          </a:ln>
                        </wps:spPr>
                        <wps:txbx>
                          <w:txbxContent>
                            <w:p w14:paraId="095DB93C" w14:textId="77777777" w:rsidR="00964F81" w:rsidRDefault="00964F81">
                              <w:pPr>
                                <w:jc w:val="center"/>
                              </w:pPr>
                              <w:r>
                                <w:t>formula</w:t>
                              </w:r>
                            </w:p>
                          </w:txbxContent>
                        </wps:txbx>
                        <wps:bodyPr rot="0" vert="horz" wrap="square" lIns="91440" tIns="45720" rIns="91440" bIns="45720" anchor="t" anchorCtr="0" upright="1">
                          <a:noAutofit/>
                        </wps:bodyPr>
                      </wps:wsp>
                      <wps:wsp>
                        <wps:cNvPr id="365" name="Rectangle 45"/>
                        <wps:cNvSpPr>
                          <a:spLocks noChangeAspect="1" noChangeArrowheads="1"/>
                        </wps:cNvSpPr>
                        <wps:spPr bwMode="auto">
                          <a:xfrm>
                            <a:off x="1249680" y="5103495"/>
                            <a:ext cx="762000" cy="304800"/>
                          </a:xfrm>
                          <a:prstGeom prst="rect">
                            <a:avLst/>
                          </a:prstGeom>
                          <a:solidFill>
                            <a:srgbClr val="FFFFFF"/>
                          </a:solidFill>
                          <a:ln w="9525">
                            <a:solidFill>
                              <a:srgbClr val="000000"/>
                            </a:solidFill>
                            <a:miter lim="800000"/>
                            <a:headEnd/>
                            <a:tailEnd/>
                          </a:ln>
                        </wps:spPr>
                        <wps:txbx>
                          <w:txbxContent>
                            <w:p w14:paraId="40359CE6" w14:textId="77777777" w:rsidR="00964F81" w:rsidRDefault="00964F81">
                              <w:pPr>
                                <w:jc w:val="center"/>
                              </w:pPr>
                              <w:r>
                                <w:t>H-fixed</w:t>
                              </w:r>
                            </w:p>
                          </w:txbxContent>
                        </wps:txbx>
                        <wps:bodyPr rot="0" vert="horz" wrap="square" lIns="91440" tIns="45720" rIns="91440" bIns="45720" anchor="t" anchorCtr="0" upright="1">
                          <a:noAutofit/>
                        </wps:bodyPr>
                      </wps:wsp>
                      <wps:wsp>
                        <wps:cNvPr id="366" name="Rectangle 46"/>
                        <wps:cNvSpPr>
                          <a:spLocks noChangeAspect="1" noChangeArrowheads="1"/>
                        </wps:cNvSpPr>
                        <wps:spPr bwMode="auto">
                          <a:xfrm>
                            <a:off x="1249680" y="5560060"/>
                            <a:ext cx="762000" cy="305435"/>
                          </a:xfrm>
                          <a:prstGeom prst="rect">
                            <a:avLst/>
                          </a:prstGeom>
                          <a:solidFill>
                            <a:srgbClr val="FFFFFF"/>
                          </a:solidFill>
                          <a:ln w="9525">
                            <a:solidFill>
                              <a:srgbClr val="000000"/>
                            </a:solidFill>
                            <a:miter lim="800000"/>
                            <a:headEnd/>
                            <a:tailEnd/>
                          </a:ln>
                        </wps:spPr>
                        <wps:txbx>
                          <w:txbxContent>
                            <w:p w14:paraId="64FA4D53" w14:textId="77777777" w:rsidR="00964F81" w:rsidRDefault="00964F81">
                              <w:pPr>
                                <w:jc w:val="center"/>
                              </w:pPr>
                              <w:r>
                                <w:t>charge</w:t>
                              </w:r>
                            </w:p>
                          </w:txbxContent>
                        </wps:txbx>
                        <wps:bodyPr rot="0" vert="horz" wrap="square" lIns="91440" tIns="45720" rIns="91440" bIns="45720" anchor="t" anchorCtr="0" upright="1">
                          <a:noAutofit/>
                        </wps:bodyPr>
                      </wps:wsp>
                      <wps:wsp>
                        <wps:cNvPr id="367" name="Line 47"/>
                        <wps:cNvCnPr>
                          <a:cxnSpLocks noChangeAspect="1" noChangeShapeType="1"/>
                        </wps:cNvCnPr>
                        <wps:spPr bwMode="auto">
                          <a:xfrm>
                            <a:off x="1630045" y="5410835"/>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 name="Rectangle 48"/>
                        <wps:cNvSpPr>
                          <a:spLocks noChangeAspect="1" noChangeArrowheads="1"/>
                        </wps:cNvSpPr>
                        <wps:spPr bwMode="auto">
                          <a:xfrm>
                            <a:off x="259080" y="5565775"/>
                            <a:ext cx="685800" cy="302260"/>
                          </a:xfrm>
                          <a:prstGeom prst="rect">
                            <a:avLst/>
                          </a:prstGeom>
                          <a:solidFill>
                            <a:srgbClr val="FFFFFF"/>
                          </a:solidFill>
                          <a:ln w="9525">
                            <a:solidFill>
                              <a:srgbClr val="000000"/>
                            </a:solidFill>
                            <a:miter lim="800000"/>
                            <a:headEnd/>
                            <a:tailEnd/>
                          </a:ln>
                        </wps:spPr>
                        <wps:txbx>
                          <w:txbxContent>
                            <w:p w14:paraId="3E6EEFB7" w14:textId="77777777" w:rsidR="00964F81" w:rsidRDefault="00964F81">
                              <w:pPr>
                                <w:jc w:val="center"/>
                              </w:pPr>
                              <w:r>
                                <w:t>stereo</w:t>
                              </w:r>
                            </w:p>
                          </w:txbxContent>
                        </wps:txbx>
                        <wps:bodyPr rot="0" vert="horz" wrap="square" lIns="91440" tIns="45720" rIns="91440" bIns="45720" anchor="t" anchorCtr="0" upright="1">
                          <a:noAutofit/>
                        </wps:bodyPr>
                      </wps:wsp>
                      <wps:wsp>
                        <wps:cNvPr id="369" name="Line 49"/>
                        <wps:cNvCnPr>
                          <a:cxnSpLocks noChangeAspect="1" noChangeShapeType="1"/>
                        </wps:cNvCnPr>
                        <wps:spPr bwMode="auto">
                          <a:xfrm flipH="1">
                            <a:off x="944880" y="5715635"/>
                            <a:ext cx="3048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Rectangle 50"/>
                        <wps:cNvSpPr>
                          <a:spLocks noChangeAspect="1" noChangeArrowheads="1"/>
                        </wps:cNvSpPr>
                        <wps:spPr bwMode="auto">
                          <a:xfrm>
                            <a:off x="1325880" y="6324600"/>
                            <a:ext cx="685800" cy="304800"/>
                          </a:xfrm>
                          <a:prstGeom prst="rect">
                            <a:avLst/>
                          </a:prstGeom>
                          <a:solidFill>
                            <a:srgbClr val="FFFFFF"/>
                          </a:solidFill>
                          <a:ln w="9525">
                            <a:solidFill>
                              <a:srgbClr val="000000"/>
                            </a:solidFill>
                            <a:miter lim="800000"/>
                            <a:headEnd/>
                            <a:tailEnd/>
                          </a:ln>
                        </wps:spPr>
                        <wps:txbx>
                          <w:txbxContent>
                            <w:p w14:paraId="311B1FE9" w14:textId="77777777" w:rsidR="00964F81" w:rsidRDefault="00964F81">
                              <w:pPr>
                                <w:jc w:val="center"/>
                              </w:pPr>
                              <w:r>
                                <w:t>atoms</w:t>
                              </w:r>
                            </w:p>
                          </w:txbxContent>
                        </wps:txbx>
                        <wps:bodyPr rot="0" vert="horz" wrap="square" lIns="91440" tIns="45720" rIns="91440" bIns="45720" anchor="t" anchorCtr="0" upright="1">
                          <a:noAutofit/>
                        </wps:bodyPr>
                      </wps:wsp>
                      <wps:wsp>
                        <wps:cNvPr id="371" name="Line 51"/>
                        <wps:cNvCnPr>
                          <a:cxnSpLocks noChangeAspect="1" noChangeShapeType="1"/>
                        </wps:cNvCnPr>
                        <wps:spPr bwMode="auto">
                          <a:xfrm>
                            <a:off x="1630680" y="5865495"/>
                            <a:ext cx="1270" cy="459105"/>
                          </a:xfrm>
                          <a:prstGeom prst="line">
                            <a:avLst/>
                          </a:prstGeom>
                          <a:noFill/>
                          <a:ln w="12700">
                            <a:solidFill>
                              <a:srgbClr val="000000"/>
                            </a:solidFill>
                            <a:prstDash val="sysDot"/>
                            <a:round/>
                            <a:headEnd/>
                            <a:tailEnd type="stealth" w="med" len="med"/>
                          </a:ln>
                          <a:extLst>
                            <a:ext uri="{909E8E84-426E-40DD-AFC4-6F175D3DCCD1}">
                              <a14:hiddenFill xmlns:a14="http://schemas.microsoft.com/office/drawing/2010/main">
                                <a:noFill/>
                              </a14:hiddenFill>
                            </a:ext>
                          </a:extLst>
                        </wps:spPr>
                        <wps:bodyPr/>
                      </wps:wsp>
                      <wps:wsp>
                        <wps:cNvPr id="372" name="Rectangle 52"/>
                        <wps:cNvSpPr>
                          <a:spLocks noChangeAspect="1" noChangeArrowheads="1"/>
                        </wps:cNvSpPr>
                        <wps:spPr bwMode="auto">
                          <a:xfrm>
                            <a:off x="259080" y="6324600"/>
                            <a:ext cx="685800" cy="304800"/>
                          </a:xfrm>
                          <a:prstGeom prst="rect">
                            <a:avLst/>
                          </a:prstGeom>
                          <a:solidFill>
                            <a:srgbClr val="FFFFFF"/>
                          </a:solidFill>
                          <a:ln w="9525">
                            <a:solidFill>
                              <a:srgbClr val="000000"/>
                            </a:solidFill>
                            <a:miter lim="800000"/>
                            <a:headEnd/>
                            <a:tailEnd/>
                          </a:ln>
                        </wps:spPr>
                        <wps:txbx>
                          <w:txbxContent>
                            <w:p w14:paraId="435EE428" w14:textId="77777777" w:rsidR="00964F81" w:rsidRDefault="00964F81">
                              <w:pPr>
                                <w:jc w:val="center"/>
                              </w:pPr>
                              <w:r>
                                <w:t>stereo</w:t>
                              </w:r>
                            </w:p>
                          </w:txbxContent>
                        </wps:txbx>
                        <wps:bodyPr rot="0" vert="horz" wrap="square" lIns="91440" tIns="45720" rIns="91440" bIns="45720" anchor="t" anchorCtr="0" upright="1">
                          <a:noAutofit/>
                        </wps:bodyPr>
                      </wps:wsp>
                      <wps:wsp>
                        <wps:cNvPr id="374" name="Line 53"/>
                        <wps:cNvCnPr>
                          <a:cxnSpLocks noChangeAspect="1" noChangeShapeType="1"/>
                        </wps:cNvCnPr>
                        <wps:spPr bwMode="auto">
                          <a:xfrm flipH="1">
                            <a:off x="944880" y="6477000"/>
                            <a:ext cx="381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Line 54"/>
                        <wps:cNvCnPr>
                          <a:cxnSpLocks noChangeShapeType="1"/>
                        </wps:cNvCnPr>
                        <wps:spPr bwMode="auto">
                          <a:xfrm>
                            <a:off x="640080" y="5868035"/>
                            <a:ext cx="990600" cy="456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6" name="Line 55"/>
                        <wps:cNvCnPr>
                          <a:cxnSpLocks noChangeAspect="1" noChangeShapeType="1"/>
                        </wps:cNvCnPr>
                        <wps:spPr bwMode="auto">
                          <a:xfrm>
                            <a:off x="1630680" y="4953635"/>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7" name="Rectangle 56"/>
                        <wps:cNvSpPr>
                          <a:spLocks noChangeAspect="1" noChangeArrowheads="1"/>
                        </wps:cNvSpPr>
                        <wps:spPr bwMode="auto">
                          <a:xfrm>
                            <a:off x="1249680" y="1873250"/>
                            <a:ext cx="685800" cy="304800"/>
                          </a:xfrm>
                          <a:prstGeom prst="rect">
                            <a:avLst/>
                          </a:prstGeom>
                          <a:solidFill>
                            <a:srgbClr val="FFFFFF"/>
                          </a:solidFill>
                          <a:ln w="9525">
                            <a:solidFill>
                              <a:srgbClr val="000000"/>
                            </a:solidFill>
                            <a:miter lim="800000"/>
                            <a:headEnd/>
                            <a:tailEnd/>
                          </a:ln>
                        </wps:spPr>
                        <wps:txbx>
                          <w:txbxContent>
                            <w:p w14:paraId="4C2C11F1" w14:textId="77777777" w:rsidR="00964F81" w:rsidRDefault="00964F81">
                              <w:pPr>
                                <w:jc w:val="center"/>
                              </w:pPr>
                              <w:r>
                                <w:t>charge</w:t>
                              </w:r>
                            </w:p>
                          </w:txbxContent>
                        </wps:txbx>
                        <wps:bodyPr rot="0" vert="horz" wrap="square" lIns="91440" tIns="45720" rIns="91440" bIns="45720" anchor="t" anchorCtr="0" upright="1">
                          <a:noAutofit/>
                        </wps:bodyPr>
                      </wps:wsp>
                      <wps:wsp>
                        <wps:cNvPr id="378" name="Rectangle 57"/>
                        <wps:cNvSpPr>
                          <a:spLocks noChangeAspect="1" noChangeArrowheads="1"/>
                        </wps:cNvSpPr>
                        <wps:spPr bwMode="auto">
                          <a:xfrm>
                            <a:off x="259080" y="2406650"/>
                            <a:ext cx="685800" cy="304800"/>
                          </a:xfrm>
                          <a:prstGeom prst="rect">
                            <a:avLst/>
                          </a:prstGeom>
                          <a:solidFill>
                            <a:srgbClr val="FFFFFF"/>
                          </a:solidFill>
                          <a:ln w="9525">
                            <a:solidFill>
                              <a:srgbClr val="000000"/>
                            </a:solidFill>
                            <a:miter lim="800000"/>
                            <a:headEnd/>
                            <a:tailEnd/>
                          </a:ln>
                        </wps:spPr>
                        <wps:txbx>
                          <w:txbxContent>
                            <w:p w14:paraId="4934054A" w14:textId="77777777" w:rsidR="00964F81" w:rsidRDefault="00964F81">
                              <w:pPr>
                                <w:jc w:val="center"/>
                              </w:pPr>
                              <w:r>
                                <w:t>stereo</w:t>
                              </w:r>
                            </w:p>
                          </w:txbxContent>
                        </wps:txbx>
                        <wps:bodyPr rot="0" vert="horz" wrap="square" lIns="91440" tIns="45720" rIns="91440" bIns="45720" anchor="t" anchorCtr="0" upright="1">
                          <a:noAutofit/>
                        </wps:bodyPr>
                      </wps:wsp>
                      <wps:wsp>
                        <wps:cNvPr id="379" name="Rectangle 58"/>
                        <wps:cNvSpPr>
                          <a:spLocks noChangeAspect="1" noChangeArrowheads="1"/>
                        </wps:cNvSpPr>
                        <wps:spPr bwMode="auto">
                          <a:xfrm>
                            <a:off x="1173480" y="2330450"/>
                            <a:ext cx="990600" cy="457200"/>
                          </a:xfrm>
                          <a:prstGeom prst="rect">
                            <a:avLst/>
                          </a:prstGeom>
                          <a:solidFill>
                            <a:srgbClr val="FFFFFF"/>
                          </a:solidFill>
                          <a:ln w="9525">
                            <a:solidFill>
                              <a:srgbClr val="000000"/>
                            </a:solidFill>
                            <a:miter lim="800000"/>
                            <a:headEnd/>
                            <a:tailEnd/>
                          </a:ln>
                        </wps:spPr>
                        <wps:txbx>
                          <w:txbxContent>
                            <w:p w14:paraId="1DD29E92" w14:textId="77777777" w:rsidR="00964F81" w:rsidRDefault="00964F81">
                              <w:pPr>
                                <w:jc w:val="center"/>
                              </w:pPr>
                              <w:r>
                                <w:t>protons</w:t>
                              </w:r>
                            </w:p>
                            <w:p w14:paraId="341A0468" w14:textId="77777777" w:rsidR="00964F81" w:rsidRDefault="00964F81">
                              <w:pPr>
                                <w:numPr>
                                  <w:ins w:id="10" w:author="Igor P" w:date="2004-05-12T14:55:00Z"/>
                                </w:numPr>
                                <w:jc w:val="center"/>
                              </w:pPr>
                              <w:r>
                                <w:t>(not fixed)</w:t>
                              </w:r>
                            </w:p>
                          </w:txbxContent>
                        </wps:txbx>
                        <wps:bodyPr rot="0" vert="horz" wrap="square" lIns="91440" tIns="45720" rIns="91440" bIns="45720" anchor="t" anchorCtr="0" upright="1">
                          <a:noAutofit/>
                        </wps:bodyPr>
                      </wps:wsp>
                      <wps:wsp>
                        <wps:cNvPr id="380" name="Line 59"/>
                        <wps:cNvCnPr>
                          <a:cxnSpLocks noChangeAspect="1" noChangeShapeType="1"/>
                        </wps:cNvCnPr>
                        <wps:spPr bwMode="auto">
                          <a:xfrm>
                            <a:off x="944880" y="2559050"/>
                            <a:ext cx="22860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81" name="Rectangle 60"/>
                        <wps:cNvSpPr>
                          <a:spLocks noChangeAspect="1" noChangeArrowheads="1"/>
                        </wps:cNvSpPr>
                        <wps:spPr bwMode="auto">
                          <a:xfrm>
                            <a:off x="1249680" y="3168650"/>
                            <a:ext cx="609600" cy="304800"/>
                          </a:xfrm>
                          <a:prstGeom prst="rect">
                            <a:avLst/>
                          </a:prstGeom>
                          <a:solidFill>
                            <a:srgbClr val="FFFFFF"/>
                          </a:solidFill>
                          <a:ln w="9525">
                            <a:solidFill>
                              <a:srgbClr val="000000"/>
                            </a:solidFill>
                            <a:miter lim="800000"/>
                            <a:headEnd/>
                            <a:tailEnd/>
                          </a:ln>
                        </wps:spPr>
                        <wps:txbx>
                          <w:txbxContent>
                            <w:p w14:paraId="44F84C15" w14:textId="77777777" w:rsidR="00964F81" w:rsidRDefault="00964F81">
                              <w:pPr>
                                <w:jc w:val="center"/>
                              </w:pPr>
                              <w:r>
                                <w:t>atoms</w:t>
                              </w:r>
                            </w:p>
                          </w:txbxContent>
                        </wps:txbx>
                        <wps:bodyPr rot="0" vert="horz" wrap="square" lIns="91440" tIns="45720" rIns="91440" bIns="45720" anchor="t" anchorCtr="0" upright="1">
                          <a:noAutofit/>
                        </wps:bodyPr>
                      </wps:wsp>
                      <wps:wsp>
                        <wps:cNvPr id="382" name="Rectangle 61"/>
                        <wps:cNvSpPr>
                          <a:spLocks noChangeAspect="1" noChangeArrowheads="1"/>
                        </wps:cNvSpPr>
                        <wps:spPr bwMode="auto">
                          <a:xfrm>
                            <a:off x="1173480" y="3703320"/>
                            <a:ext cx="914400" cy="455930"/>
                          </a:xfrm>
                          <a:prstGeom prst="rect">
                            <a:avLst/>
                          </a:prstGeom>
                          <a:solidFill>
                            <a:srgbClr val="FFFFFF"/>
                          </a:solidFill>
                          <a:ln w="9525">
                            <a:solidFill>
                              <a:srgbClr val="000000"/>
                            </a:solidFill>
                            <a:miter lim="800000"/>
                            <a:headEnd/>
                            <a:tailEnd/>
                          </a:ln>
                        </wps:spPr>
                        <wps:txbx>
                          <w:txbxContent>
                            <w:p w14:paraId="7AC3FD2B" w14:textId="77777777" w:rsidR="00964F81" w:rsidRDefault="00964F81">
                              <w:pPr>
                                <w:jc w:val="center"/>
                              </w:pPr>
                              <w:r>
                                <w:t>H-isotopes</w:t>
                              </w:r>
                            </w:p>
                            <w:p w14:paraId="4BD450DC" w14:textId="77777777" w:rsidR="00964F81" w:rsidRDefault="00964F81">
                              <w:pPr>
                                <w:numPr>
                                  <w:ins w:id="11" w:author="Igor P" w:date="2004-05-12T14:57:00Z"/>
                                </w:numPr>
                                <w:jc w:val="center"/>
                              </w:pPr>
                              <w:r>
                                <w:t>(not fixed)</w:t>
                              </w:r>
                            </w:p>
                          </w:txbxContent>
                        </wps:txbx>
                        <wps:bodyPr rot="0" vert="horz" wrap="square" lIns="91440" tIns="45720" rIns="91440" bIns="45720" anchor="t" anchorCtr="0" upright="1">
                          <a:noAutofit/>
                        </wps:bodyPr>
                      </wps:wsp>
                      <wps:wsp>
                        <wps:cNvPr id="383" name="Rectangle 62"/>
                        <wps:cNvSpPr>
                          <a:spLocks noChangeAspect="1" noChangeArrowheads="1"/>
                        </wps:cNvSpPr>
                        <wps:spPr bwMode="auto">
                          <a:xfrm>
                            <a:off x="259080" y="3810000"/>
                            <a:ext cx="685800" cy="302260"/>
                          </a:xfrm>
                          <a:prstGeom prst="rect">
                            <a:avLst/>
                          </a:prstGeom>
                          <a:solidFill>
                            <a:srgbClr val="FFFFFF"/>
                          </a:solidFill>
                          <a:ln w="9525">
                            <a:solidFill>
                              <a:srgbClr val="000000"/>
                            </a:solidFill>
                            <a:miter lim="800000"/>
                            <a:headEnd/>
                            <a:tailEnd/>
                          </a:ln>
                        </wps:spPr>
                        <wps:txbx>
                          <w:txbxContent>
                            <w:p w14:paraId="3E7B5FD3" w14:textId="77777777" w:rsidR="00964F81" w:rsidRDefault="00964F81">
                              <w:pPr>
                                <w:jc w:val="center"/>
                              </w:pPr>
                              <w:r>
                                <w:t>stereo</w:t>
                              </w:r>
                            </w:p>
                          </w:txbxContent>
                        </wps:txbx>
                        <wps:bodyPr rot="0" vert="horz" wrap="square" lIns="91440" tIns="45720" rIns="91440" bIns="45720" anchor="t" anchorCtr="0" upright="1">
                          <a:noAutofit/>
                        </wps:bodyPr>
                      </wps:wsp>
                      <wps:wsp>
                        <wps:cNvPr id="448" name="Line 63"/>
                        <wps:cNvCnPr>
                          <a:cxnSpLocks noChangeShapeType="1"/>
                        </wps:cNvCnPr>
                        <wps:spPr bwMode="auto">
                          <a:xfrm flipH="1">
                            <a:off x="944880" y="3930650"/>
                            <a:ext cx="228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Line 64"/>
                        <wps:cNvCnPr>
                          <a:cxnSpLocks noChangeShapeType="1"/>
                        </wps:cNvCnPr>
                        <wps:spPr bwMode="auto">
                          <a:xfrm>
                            <a:off x="1554480" y="3473450"/>
                            <a:ext cx="635"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0" name="Line 65"/>
                        <wps:cNvCnPr>
                          <a:cxnSpLocks noChangeShapeType="1"/>
                        </wps:cNvCnPr>
                        <wps:spPr bwMode="auto">
                          <a:xfrm>
                            <a:off x="1553845" y="533400"/>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Line 66"/>
                        <wps:cNvCnPr>
                          <a:cxnSpLocks noChangeShapeType="1"/>
                        </wps:cNvCnPr>
                        <wps:spPr bwMode="auto">
                          <a:xfrm>
                            <a:off x="640080" y="2711450"/>
                            <a:ext cx="9144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2" name="Line 67"/>
                        <wps:cNvCnPr>
                          <a:cxnSpLocks noChangeShapeType="1"/>
                        </wps:cNvCnPr>
                        <wps:spPr bwMode="auto">
                          <a:xfrm>
                            <a:off x="1554480" y="2787650"/>
                            <a:ext cx="635" cy="381000"/>
                          </a:xfrm>
                          <a:prstGeom prst="line">
                            <a:avLst/>
                          </a:prstGeom>
                          <a:noFill/>
                          <a:ln w="9525">
                            <a:solidFill>
                              <a:srgbClr val="000000"/>
                            </a:solidFill>
                            <a:prstDash val="sysDot"/>
                            <a:round/>
                            <a:headEnd/>
                            <a:tailEnd type="stealth" w="med" len="med"/>
                          </a:ln>
                          <a:extLst>
                            <a:ext uri="{909E8E84-426E-40DD-AFC4-6F175D3DCCD1}">
                              <a14:hiddenFill xmlns:a14="http://schemas.microsoft.com/office/drawing/2010/main">
                                <a:noFill/>
                              </a14:hiddenFill>
                            </a:ext>
                          </a:extLst>
                        </wps:spPr>
                        <wps:bodyPr/>
                      </wps:wsp>
                      <wps:wsp>
                        <wps:cNvPr id="453" name="Line 68"/>
                        <wps:cNvCnPr>
                          <a:cxnSpLocks noChangeShapeType="1"/>
                        </wps:cNvCnPr>
                        <wps:spPr bwMode="auto">
                          <a:xfrm>
                            <a:off x="1554480" y="2178050"/>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Line 69"/>
                        <wps:cNvCnPr>
                          <a:cxnSpLocks noChangeShapeType="1"/>
                        </wps:cNvCnPr>
                        <wps:spPr bwMode="auto">
                          <a:xfrm>
                            <a:off x="563880" y="4114800"/>
                            <a:ext cx="990600" cy="533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5" name="Line 70"/>
                        <wps:cNvCnPr>
                          <a:cxnSpLocks noChangeShapeType="1"/>
                        </wps:cNvCnPr>
                        <wps:spPr bwMode="auto">
                          <a:xfrm>
                            <a:off x="1554480" y="4191000"/>
                            <a:ext cx="635" cy="457200"/>
                          </a:xfrm>
                          <a:prstGeom prst="line">
                            <a:avLst/>
                          </a:prstGeom>
                          <a:noFill/>
                          <a:ln w="9525">
                            <a:solidFill>
                              <a:srgbClr val="000000"/>
                            </a:solidFill>
                            <a:prstDash val="sysDot"/>
                            <a:round/>
                            <a:headEnd/>
                            <a:tailEnd type="stealth" w="med" len="med"/>
                          </a:ln>
                          <a:extLst>
                            <a:ext uri="{909E8E84-426E-40DD-AFC4-6F175D3DCCD1}">
                              <a14:hiddenFill xmlns:a14="http://schemas.microsoft.com/office/drawing/2010/main">
                                <a:noFill/>
                              </a14:hiddenFill>
                            </a:ext>
                          </a:extLst>
                        </wps:spPr>
                        <wps:bodyPr/>
                      </wps:wsp>
                      <wps:wsp>
                        <wps:cNvPr id="456" name="Line 71"/>
                        <wps:cNvCnPr>
                          <a:cxnSpLocks noChangeShapeType="1"/>
                        </wps:cNvCnPr>
                        <wps:spPr bwMode="auto">
                          <a:xfrm>
                            <a:off x="1554480" y="14478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Text Box 72"/>
                        <wps:cNvSpPr txBox="1">
                          <a:spLocks noChangeArrowheads="1"/>
                        </wps:cNvSpPr>
                        <wps:spPr bwMode="auto">
                          <a:xfrm>
                            <a:off x="182880" y="4572000"/>
                            <a:ext cx="7620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26164B" w14:textId="77777777" w:rsidR="00964F81" w:rsidRDefault="00964F81">
                              <w:r>
                                <w:t>Fixed H</w:t>
                              </w:r>
                            </w:p>
                          </w:txbxContent>
                        </wps:txbx>
                        <wps:bodyPr rot="0" vert="horz" wrap="square" lIns="91440" tIns="45720" rIns="91440" bIns="45720" anchor="t" anchorCtr="0" upright="1">
                          <a:noAutofit/>
                        </wps:bodyPr>
                      </wps:wsp>
                      <wps:wsp>
                        <wps:cNvPr id="458" name="Text Box 73"/>
                        <wps:cNvSpPr txBox="1">
                          <a:spLocks noChangeArrowheads="1"/>
                        </wps:cNvSpPr>
                        <wps:spPr bwMode="auto">
                          <a:xfrm>
                            <a:off x="114300" y="1714500"/>
                            <a:ext cx="685800" cy="53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F0820" w14:textId="77777777" w:rsidR="00964F81" w:rsidRDefault="00964F81">
                              <w:smartTag w:uri="urn:schemas-microsoft-com:office:smarttags" w:element="place">
                                <w:r>
                                  <w:t>Main</w:t>
                                </w:r>
                              </w:smartTag>
                              <w:r>
                                <w:t xml:space="preserve"> --</w:t>
                              </w:r>
                            </w:p>
                            <w:p w14:paraId="45E76740" w14:textId="77777777" w:rsidR="00964F81" w:rsidRDefault="00964F81">
                              <w:r>
                                <w:t>Charge/</w:t>
                              </w:r>
                              <w:r>
                                <w:br/>
                                <w:t>Stereo</w:t>
                              </w:r>
                            </w:p>
                          </w:txbxContent>
                        </wps:txbx>
                        <wps:bodyPr rot="0" vert="horz" wrap="square" lIns="91440" tIns="45720" rIns="91440" bIns="45720" anchor="t" anchorCtr="0" upright="1">
                          <a:noAutofit/>
                        </wps:bodyPr>
                      </wps:wsp>
                      <wps:wsp>
                        <wps:cNvPr id="459" name="Text Box 74"/>
                        <wps:cNvSpPr txBox="1">
                          <a:spLocks noChangeArrowheads="1"/>
                        </wps:cNvSpPr>
                        <wps:spPr bwMode="auto">
                          <a:xfrm>
                            <a:off x="114300" y="152400"/>
                            <a:ext cx="84582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958611" w14:textId="77777777" w:rsidR="00964F81" w:rsidRDefault="00964F81">
                              <w:smartTag w:uri="urn:schemas-microsoft-com:office:smarttags" w:element="place">
                                <w:r>
                                  <w:t>Main</w:t>
                                </w:r>
                              </w:smartTag>
                              <w:r>
                                <w:t xml:space="preserve"> --</w:t>
                              </w:r>
                            </w:p>
                            <w:p w14:paraId="35452F84" w14:textId="77777777" w:rsidR="00964F81" w:rsidRDefault="00964F81">
                              <w:r>
                                <w:t>Constitution</w:t>
                              </w:r>
                            </w:p>
                          </w:txbxContent>
                        </wps:txbx>
                        <wps:bodyPr rot="0" vert="horz" wrap="square" lIns="91440" tIns="45720" rIns="91440" bIns="45720" anchor="t" anchorCtr="0" upright="1">
                          <a:noAutofit/>
                        </wps:bodyPr>
                      </wps:wsp>
                      <wps:wsp>
                        <wps:cNvPr id="460" name="Rectangle 75"/>
                        <wps:cNvSpPr>
                          <a:spLocks noChangeArrowheads="1"/>
                        </wps:cNvSpPr>
                        <wps:spPr bwMode="auto">
                          <a:xfrm>
                            <a:off x="3086100" y="114300"/>
                            <a:ext cx="2286000" cy="6743700"/>
                          </a:xfrm>
                          <a:prstGeom prst="rect">
                            <a:avLst/>
                          </a:prstGeom>
                          <a:solidFill>
                            <a:srgbClr val="FFFFFF"/>
                          </a:solidFill>
                          <a:ln w="9525">
                            <a:solidFill>
                              <a:srgbClr val="000000"/>
                            </a:solidFill>
                            <a:miter lim="800000"/>
                            <a:headEnd/>
                            <a:tailEnd/>
                          </a:ln>
                        </wps:spPr>
                        <wps:txbx>
                          <w:txbxContent>
                            <w:p w14:paraId="42C605E3" w14:textId="77777777" w:rsidR="00964F81" w:rsidRDefault="00964F81">
                              <w:pPr>
                                <w:rPr>
                                  <w:rFonts w:ascii="Arial Narrow" w:hAnsi="Arial Narrow" w:cs="Arial Narrow"/>
                                  <w:b/>
                                </w:rPr>
                              </w:pPr>
                              <w:r>
                                <w:rPr>
                                  <w:rFonts w:ascii="Arial Narrow" w:hAnsi="Arial Narrow" w:cs="Arial Narrow"/>
                                  <w:b/>
                                </w:rPr>
                                <w:t>Layer creation:</w:t>
                              </w:r>
                            </w:p>
                            <w:p w14:paraId="41DCBA18" w14:textId="77777777" w:rsidR="00964F81" w:rsidRDefault="00964F81">
                              <w:pPr>
                                <w:numPr>
                                  <w:ins w:id="12" w:author="Igor P" w:date="2010-06-16T16:51:00Z"/>
                                </w:numPr>
                                <w:rPr>
                                  <w:rFonts w:ascii="Arial Narrow" w:hAnsi="Arial Narrow" w:cs="Arial Narrow"/>
                                  <w:bCs/>
                                  <w:sz w:val="18"/>
                                  <w:szCs w:val="18"/>
                                </w:rPr>
                              </w:pPr>
                              <w:smartTag w:uri="urn:schemas-microsoft-com:office:smarttags" w:element="place">
                                <w:r>
                                  <w:rPr>
                                    <w:rFonts w:ascii="Arial Narrow" w:hAnsi="Arial Narrow" w:cs="Arial Narrow"/>
                                    <w:bCs/>
                                    <w:sz w:val="18"/>
                                    <w:szCs w:val="18"/>
                                  </w:rPr>
                                  <w:t>Main</w:t>
                                </w:r>
                              </w:smartTag>
                              <w:r>
                                <w:rPr>
                                  <w:rFonts w:ascii="Arial Narrow" w:hAnsi="Arial Narrow" w:cs="Arial Narrow"/>
                                  <w:bCs/>
                                  <w:sz w:val="18"/>
                                  <w:szCs w:val="18"/>
                                </w:rPr>
                                <w:t xml:space="preserve"> contains basic connectivity and is always present.</w:t>
                              </w:r>
                            </w:p>
                            <w:p w14:paraId="4BDC0262" w14:textId="77777777" w:rsidR="00964F81" w:rsidRDefault="00964F81">
                              <w:pPr>
                                <w:rPr>
                                  <w:rFonts w:ascii="Arial Narrow" w:hAnsi="Arial Narrow" w:cs="Arial Narrow"/>
                                  <w:bCs/>
                                  <w:sz w:val="18"/>
                                  <w:szCs w:val="18"/>
                                </w:rPr>
                              </w:pPr>
                              <w:r>
                                <w:rPr>
                                  <w:rFonts w:ascii="Arial Narrow" w:hAnsi="Arial Narrow" w:cs="Arial Narrow"/>
                                  <w:bCs/>
                                  <w:sz w:val="18"/>
                                  <w:szCs w:val="18"/>
                                </w:rPr>
                                <w:t>Charge/Stereo is added when needed.</w:t>
                              </w:r>
                            </w:p>
                            <w:p w14:paraId="5254575F" w14:textId="77777777" w:rsidR="00964F81" w:rsidRDefault="00964F81">
                              <w:pPr>
                                <w:rPr>
                                  <w:rFonts w:ascii="Arial Narrow" w:hAnsi="Arial Narrow" w:cs="Arial Narrow"/>
                                  <w:bCs/>
                                  <w:sz w:val="18"/>
                                  <w:szCs w:val="18"/>
                                </w:rPr>
                              </w:pPr>
                              <w:r>
                                <w:rPr>
                                  <w:rFonts w:ascii="Arial Narrow" w:hAnsi="Arial Narrow" w:cs="Arial Narrow"/>
                                  <w:bCs/>
                                  <w:sz w:val="18"/>
                                  <w:szCs w:val="18"/>
                                </w:rPr>
                                <w:t>When no isotopic atoms are present both ‘isotopic’ boxes are bypassed.</w:t>
                              </w:r>
                            </w:p>
                            <w:p w14:paraId="08A8B553" w14:textId="77777777" w:rsidR="00964F81" w:rsidRDefault="00964F81">
                              <w:pPr>
                                <w:rPr>
                                  <w:rFonts w:ascii="Arial Narrow" w:hAnsi="Arial Narrow" w:cs="Arial Narrow"/>
                                  <w:bCs/>
                                  <w:sz w:val="18"/>
                                  <w:szCs w:val="18"/>
                                </w:rPr>
                              </w:pPr>
                              <w:r>
                                <w:rPr>
                                  <w:rFonts w:ascii="Arial Narrow" w:hAnsi="Arial Narrow" w:cs="Arial Narrow"/>
                                  <w:bCs/>
                                  <w:sz w:val="18"/>
                                  <w:szCs w:val="18"/>
                                </w:rPr>
                                <w:t>When mobile H-atoms are ‘on’, fixed H box is omitted.</w:t>
                              </w:r>
                            </w:p>
                            <w:p w14:paraId="4B40F483" w14:textId="77777777" w:rsidR="00964F81" w:rsidRDefault="00964F81">
                              <w:pPr>
                                <w:rPr>
                                  <w:rFonts w:ascii="Arial Narrow" w:hAnsi="Arial Narrow" w:cs="Arial Narrow"/>
                                  <w:bCs/>
                                  <w:sz w:val="18"/>
                                  <w:szCs w:val="18"/>
                                </w:rPr>
                              </w:pPr>
                              <w:r>
                                <w:rPr>
                                  <w:rFonts w:ascii="Arial Narrow" w:hAnsi="Arial Narrow" w:cs="Arial Narrow"/>
                                  <w:bCs/>
                                  <w:sz w:val="18"/>
                                  <w:szCs w:val="18"/>
                                </w:rPr>
                                <w:t>When stereo is not present, all stereo boxes are bypassed.</w:t>
                              </w:r>
                            </w:p>
                            <w:p w14:paraId="15F12ABF" w14:textId="77777777" w:rsidR="00964F81" w:rsidRDefault="00964F81">
                              <w:pPr>
                                <w:rPr>
                                  <w:rFonts w:ascii="Arial Narrow" w:hAnsi="Arial Narrow" w:cs="Arial Narrow"/>
                                  <w:bCs/>
                                </w:rPr>
                              </w:pPr>
                            </w:p>
                            <w:p w14:paraId="60019D1A" w14:textId="77777777" w:rsidR="00964F81" w:rsidRDefault="00964F81">
                              <w:pPr>
                                <w:rPr>
                                  <w:rFonts w:ascii="Arial Narrow" w:hAnsi="Arial Narrow" w:cs="Arial Narrow"/>
                                  <w:b/>
                                </w:rPr>
                              </w:pPr>
                              <w:r>
                                <w:rPr>
                                  <w:rFonts w:ascii="Arial Narrow" w:hAnsi="Arial Narrow" w:cs="Arial Narrow"/>
                                  <w:b/>
                                </w:rPr>
                                <w:t xml:space="preserve">Comparing </w:t>
                              </w:r>
                              <w:proofErr w:type="spellStart"/>
                              <w:r>
                                <w:rPr>
                                  <w:rFonts w:ascii="Arial Narrow" w:hAnsi="Arial Narrow" w:cs="Arial Narrow"/>
                                  <w:b/>
                                </w:rPr>
                                <w:t>InChI</w:t>
                              </w:r>
                              <w:proofErr w:type="spellEnd"/>
                              <w:r>
                                <w:rPr>
                                  <w:rFonts w:ascii="Arial Narrow" w:hAnsi="Arial Narrow" w:cs="Arial Narrow"/>
                                  <w:b/>
                                </w:rPr>
                                <w:t>:</w:t>
                              </w:r>
                            </w:p>
                            <w:p w14:paraId="38F4E5BB" w14:textId="77777777" w:rsidR="00964F81" w:rsidRDefault="00964F81">
                              <w:pPr>
                                <w:rPr>
                                  <w:rFonts w:ascii="Arial Narrow" w:hAnsi="Arial Narrow" w:cs="Arial Narrow"/>
                                  <w:sz w:val="18"/>
                                  <w:szCs w:val="18"/>
                                </w:rPr>
                              </w:pPr>
                              <w:r>
                                <w:rPr>
                                  <w:rFonts w:ascii="Arial Narrow" w:hAnsi="Arial Narrow" w:cs="Arial Narrow"/>
                                  <w:sz w:val="18"/>
                                  <w:szCs w:val="18"/>
                                </w:rPr>
                                <w:t xml:space="preserve">Before comparison the following items are optionally removable: protons, H-isotopes, entire </w:t>
                              </w:r>
                              <w:proofErr w:type="gramStart"/>
                              <w:r>
                                <w:rPr>
                                  <w:rFonts w:ascii="Arial Narrow" w:hAnsi="Arial Narrow" w:cs="Arial Narrow"/>
                                  <w:sz w:val="18"/>
                                  <w:szCs w:val="18"/>
                                </w:rPr>
                                <w:t>fixed</w:t>
                              </w:r>
                              <w:proofErr w:type="gramEnd"/>
                              <w:r>
                                <w:rPr>
                                  <w:rFonts w:ascii="Arial Narrow" w:hAnsi="Arial Narrow" w:cs="Arial Narrow"/>
                                  <w:sz w:val="18"/>
                                  <w:szCs w:val="18"/>
                                </w:rPr>
                                <w:t>-H box, entire isotopic box, all stereo.</w:t>
                              </w:r>
                            </w:p>
                            <w:p w14:paraId="261E175E" w14:textId="77777777" w:rsidR="00964F81" w:rsidRDefault="00964F81">
                              <w:pPr>
                                <w:rPr>
                                  <w:rFonts w:ascii="Arial Narrow" w:hAnsi="Arial Narrow" w:cs="Arial Narrow"/>
                                  <w:sz w:val="18"/>
                                  <w:szCs w:val="18"/>
                                </w:rPr>
                              </w:pPr>
                              <w:r>
                                <w:rPr>
                                  <w:rFonts w:ascii="Arial Narrow" w:hAnsi="Arial Narrow" w:cs="Arial Narrow"/>
                                  <w:sz w:val="18"/>
                                  <w:szCs w:val="18"/>
                                </w:rPr>
                                <w:t>To compare absolute stereo to relative or racemic, “</w:t>
                              </w:r>
                              <w:proofErr w:type="spellStart"/>
                              <w:proofErr w:type="gramStart"/>
                              <w:r>
                                <w:rPr>
                                  <w:rFonts w:ascii="Arial Narrow" w:hAnsi="Arial Narrow" w:cs="Arial Narrow"/>
                                  <w:sz w:val="18"/>
                                  <w:szCs w:val="18"/>
                                </w:rPr>
                                <w:t>abs.inverted</w:t>
                              </w:r>
                              <w:proofErr w:type="spellEnd"/>
                              <w:proofErr w:type="gramEnd"/>
                              <w:r>
                                <w:rPr>
                                  <w:rFonts w:ascii="Arial Narrow" w:hAnsi="Arial Narrow" w:cs="Arial Narrow"/>
                                  <w:sz w:val="18"/>
                                  <w:szCs w:val="18"/>
                                </w:rPr>
                                <w:t>” and “type” stereo segments should be ignored.</w:t>
                              </w:r>
                            </w:p>
                            <w:p w14:paraId="6B734238" w14:textId="77777777" w:rsidR="00964F81" w:rsidRDefault="00964F81">
                              <w:pPr>
                                <w:rPr>
                                  <w:rFonts w:ascii="Arial Narrow" w:hAnsi="Arial Narrow" w:cs="Arial Narrow"/>
                                  <w:sz w:val="18"/>
                                  <w:szCs w:val="18"/>
                                </w:rPr>
                              </w:pPr>
                              <w:r>
                                <w:rPr>
                                  <w:rFonts w:ascii="Arial Narrow" w:hAnsi="Arial Narrow" w:cs="Arial Narrow"/>
                                  <w:sz w:val="18"/>
                                  <w:szCs w:val="18"/>
                                </w:rPr>
                                <w:t xml:space="preserve">For approximate comparison only formulas and connections may be used. </w:t>
                              </w:r>
                            </w:p>
                            <w:p w14:paraId="3FC04CB7" w14:textId="77777777" w:rsidR="00964F81" w:rsidRDefault="00964F81">
                              <w:pPr>
                                <w:rPr>
                                  <w:rFonts w:ascii="Arial Narrow" w:hAnsi="Arial Narrow" w:cs="Arial Narrow"/>
                                  <w:sz w:val="18"/>
                                  <w:szCs w:val="18"/>
                                </w:rPr>
                              </w:pPr>
                            </w:p>
                            <w:p w14:paraId="4F4BD163" w14:textId="77777777" w:rsidR="00964F81" w:rsidRDefault="00964F81">
                              <w:pPr>
                                <w:rPr>
                                  <w:rFonts w:ascii="Arial Narrow" w:hAnsi="Arial Narrow" w:cs="Arial Narrow"/>
                                  <w:b/>
                                </w:rPr>
                              </w:pPr>
                              <w:r>
                                <w:rPr>
                                  <w:rFonts w:ascii="Arial Narrow" w:hAnsi="Arial Narrow" w:cs="Arial Narrow"/>
                                  <w:b/>
                                </w:rPr>
                                <w:t>Order of Comparison for Sorting Components:</w:t>
                              </w:r>
                            </w:p>
                            <w:p w14:paraId="2AAC92B1" w14:textId="77777777" w:rsidR="00964F81" w:rsidRDefault="00964F81">
                              <w:pPr>
                                <w:rPr>
                                  <w:rFonts w:ascii="Arial Narrow" w:hAnsi="Arial Narrow" w:cs="Arial Narrow"/>
                                  <w:sz w:val="18"/>
                                  <w:szCs w:val="18"/>
                                </w:rPr>
                              </w:pPr>
                              <w:r>
                                <w:rPr>
                                  <w:rFonts w:ascii="Arial Narrow" w:hAnsi="Arial Narrow" w:cs="Arial Narrow"/>
                                  <w:sz w:val="18"/>
                                  <w:szCs w:val="18"/>
                                </w:rPr>
                                <w:t>formula (without H)</w:t>
                              </w:r>
                            </w:p>
                            <w:p w14:paraId="39844DF8" w14:textId="77777777" w:rsidR="00964F81" w:rsidRDefault="00964F81">
                              <w:pPr>
                                <w:rPr>
                                  <w:rFonts w:ascii="Arial Narrow" w:hAnsi="Arial Narrow" w:cs="Arial Narrow"/>
                                  <w:sz w:val="18"/>
                                  <w:szCs w:val="18"/>
                                </w:rPr>
                              </w:pPr>
                              <w:r>
                                <w:rPr>
                                  <w:rFonts w:ascii="Arial Narrow" w:hAnsi="Arial Narrow" w:cs="Arial Narrow"/>
                                  <w:sz w:val="18"/>
                                  <w:szCs w:val="18"/>
                                </w:rPr>
                                <w:t>connections (except terminal H)</w:t>
                              </w:r>
                            </w:p>
                            <w:p w14:paraId="23AFE961" w14:textId="77777777" w:rsidR="00964F81" w:rsidRDefault="00964F81">
                              <w:pPr>
                                <w:rPr>
                                  <w:rFonts w:ascii="Arial Narrow" w:hAnsi="Arial Narrow" w:cs="Arial Narrow"/>
                                  <w:sz w:val="18"/>
                                  <w:szCs w:val="18"/>
                                </w:rPr>
                              </w:pPr>
                              <w:r>
                                <w:rPr>
                                  <w:rFonts w:ascii="Arial Narrow" w:hAnsi="Arial Narrow" w:cs="Arial Narrow"/>
                                  <w:sz w:val="18"/>
                                  <w:szCs w:val="18"/>
                                </w:rPr>
                                <w:t>total number of H</w:t>
                              </w:r>
                            </w:p>
                            <w:p w14:paraId="2E98F040" w14:textId="77777777" w:rsidR="00964F81" w:rsidRDefault="00964F81">
                              <w:pPr>
                                <w:rPr>
                                  <w:rFonts w:ascii="Arial Narrow" w:hAnsi="Arial Narrow" w:cs="Arial Narrow"/>
                                  <w:sz w:val="18"/>
                                  <w:szCs w:val="18"/>
                                </w:rPr>
                              </w:pPr>
                              <w:r>
                                <w:rPr>
                                  <w:rFonts w:ascii="Arial Narrow" w:hAnsi="Arial Narrow" w:cs="Arial Narrow"/>
                                  <w:sz w:val="18"/>
                                  <w:szCs w:val="18"/>
                                </w:rPr>
                                <w:t>hydrogen atoms (except mobile)</w:t>
                              </w:r>
                            </w:p>
                            <w:p w14:paraId="3C45A210"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w:t>
                              </w:r>
                              <w:proofErr w:type="gramStart"/>
                              <w:r>
                                <w:rPr>
                                  <w:rFonts w:ascii="Arial Narrow" w:hAnsi="Arial Narrow" w:cs="Arial Narrow"/>
                                  <w:i/>
                                  <w:sz w:val="18"/>
                                  <w:szCs w:val="18"/>
                                </w:rPr>
                                <w:t>mobile</w:t>
                              </w:r>
                              <w:proofErr w:type="gramEnd"/>
                              <w:r>
                                <w:rPr>
                                  <w:rFonts w:ascii="Arial Narrow" w:hAnsi="Arial Narrow" w:cs="Arial Narrow"/>
                                  <w:i/>
                                  <w:sz w:val="18"/>
                                  <w:szCs w:val="18"/>
                                </w:rPr>
                                <w:t>-H only)</w:t>
                              </w:r>
                              <w:r>
                                <w:rPr>
                                  <w:rFonts w:ascii="Arial Narrow" w:hAnsi="Arial Narrow" w:cs="Arial Narrow"/>
                                  <w:sz w:val="18"/>
                                  <w:szCs w:val="18"/>
                                </w:rPr>
                                <w:t xml:space="preserve"> H atoms (mobile groups)</w:t>
                              </w:r>
                            </w:p>
                            <w:p w14:paraId="56671F58"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(fixed H only)</w:t>
                              </w:r>
                              <w:r>
                                <w:rPr>
                                  <w:rFonts w:ascii="Arial Narrow" w:hAnsi="Arial Narrow" w:cs="Arial Narrow"/>
                                  <w:sz w:val="18"/>
                                  <w:szCs w:val="18"/>
                                </w:rPr>
                                <w:t xml:space="preserve"> </w:t>
                              </w:r>
                              <w:proofErr w:type="gramStart"/>
                              <w:r>
                                <w:rPr>
                                  <w:rFonts w:ascii="Arial Narrow" w:hAnsi="Arial Narrow" w:cs="Arial Narrow"/>
                                  <w:sz w:val="18"/>
                                  <w:szCs w:val="18"/>
                                </w:rPr>
                                <w:t>fixed</w:t>
                              </w:r>
                              <w:proofErr w:type="gramEnd"/>
                              <w:r>
                                <w:rPr>
                                  <w:rFonts w:ascii="Arial Narrow" w:hAnsi="Arial Narrow" w:cs="Arial Narrow"/>
                                  <w:sz w:val="18"/>
                                  <w:szCs w:val="18"/>
                                </w:rPr>
                                <w:t>-H chemical formula</w:t>
                              </w:r>
                            </w:p>
                            <w:p w14:paraId="4D2A6383"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(fixed H only)</w:t>
                              </w:r>
                              <w:r>
                                <w:rPr>
                                  <w:rFonts w:ascii="Arial Narrow" w:hAnsi="Arial Narrow" w:cs="Arial Narrow"/>
                                  <w:sz w:val="18"/>
                                  <w:szCs w:val="18"/>
                                </w:rPr>
                                <w:t xml:space="preserve"> fixed H connections of H-fixed</w:t>
                              </w:r>
                            </w:p>
                            <w:p w14:paraId="6E386BAF" w14:textId="77777777" w:rsidR="00964F81" w:rsidRDefault="00964F81">
                              <w:pPr>
                                <w:rPr>
                                  <w:rFonts w:ascii="Arial Narrow" w:hAnsi="Arial Narrow" w:cs="Arial Narrow"/>
                                  <w:i/>
                                  <w:sz w:val="18"/>
                                  <w:szCs w:val="18"/>
                                </w:rPr>
                              </w:pPr>
                              <w:r>
                                <w:rPr>
                                  <w:rFonts w:ascii="Arial Narrow" w:hAnsi="Arial Narrow" w:cs="Arial Narrow"/>
                                  <w:i/>
                                  <w:sz w:val="18"/>
                                  <w:szCs w:val="18"/>
                                </w:rPr>
                                <w:t xml:space="preserve">The following is either for </w:t>
                              </w:r>
                              <w:proofErr w:type="gramStart"/>
                              <w:r>
                                <w:rPr>
                                  <w:rFonts w:ascii="Arial Narrow" w:hAnsi="Arial Narrow" w:cs="Arial Narrow"/>
                                  <w:i/>
                                  <w:sz w:val="18"/>
                                  <w:szCs w:val="18"/>
                                </w:rPr>
                                <w:t>mobile</w:t>
                              </w:r>
                              <w:proofErr w:type="gramEnd"/>
                              <w:r>
                                <w:rPr>
                                  <w:rFonts w:ascii="Arial Narrow" w:hAnsi="Arial Narrow" w:cs="Arial Narrow"/>
                                  <w:i/>
                                  <w:sz w:val="18"/>
                                  <w:szCs w:val="18"/>
                                </w:rPr>
                                <w:t>-H or fixed-H</w:t>
                              </w:r>
                            </w:p>
                            <w:p w14:paraId="05880347" w14:textId="77777777" w:rsidR="00964F81" w:rsidRDefault="00964F81">
                              <w:pPr>
                                <w:rPr>
                                  <w:rFonts w:ascii="Arial Narrow" w:hAnsi="Arial Narrow" w:cs="Arial Narrow"/>
                                  <w:sz w:val="18"/>
                                  <w:szCs w:val="18"/>
                                </w:rPr>
                              </w:pPr>
                              <w:r>
                                <w:rPr>
                                  <w:rFonts w:ascii="Arial Narrow" w:hAnsi="Arial Narrow" w:cs="Arial Narrow"/>
                                  <w:sz w:val="18"/>
                                  <w:szCs w:val="18"/>
                                </w:rPr>
                                <w:t>stereo bonds</w:t>
                              </w:r>
                            </w:p>
                            <w:p w14:paraId="4DF26115" w14:textId="77777777" w:rsidR="00964F81" w:rsidRDefault="00964F81">
                              <w:pPr>
                                <w:rPr>
                                  <w:rFonts w:ascii="Arial Narrow" w:hAnsi="Arial Narrow" w:cs="Arial Narrow"/>
                                  <w:sz w:val="18"/>
                                  <w:szCs w:val="18"/>
                                </w:rPr>
                              </w:pPr>
                              <w:r>
                                <w:rPr>
                                  <w:rFonts w:ascii="Arial Narrow" w:hAnsi="Arial Narrow" w:cs="Arial Narrow"/>
                                  <w:sz w:val="18"/>
                                  <w:szCs w:val="18"/>
                                </w:rPr>
                                <w:t>stereo centers</w:t>
                              </w:r>
                            </w:p>
                            <w:p w14:paraId="6683357F" w14:textId="77777777" w:rsidR="00964F81" w:rsidRDefault="00964F81">
                              <w:pPr>
                                <w:rPr>
                                  <w:rFonts w:ascii="Arial Narrow" w:hAnsi="Arial Narrow" w:cs="Arial Narrow"/>
                                  <w:sz w:val="18"/>
                                  <w:szCs w:val="18"/>
                                </w:rPr>
                              </w:pPr>
                              <w:r>
                                <w:rPr>
                                  <w:rFonts w:ascii="Arial Narrow" w:hAnsi="Arial Narrow" w:cs="Arial Narrow"/>
                                  <w:sz w:val="18"/>
                                  <w:szCs w:val="18"/>
                                </w:rPr>
                                <w:t>stereo center inversions</w:t>
                              </w:r>
                            </w:p>
                            <w:p w14:paraId="52A8454B" w14:textId="77777777" w:rsidR="00964F81" w:rsidRDefault="00964F81">
                              <w:pPr>
                                <w:rPr>
                                  <w:rFonts w:ascii="Arial Narrow" w:hAnsi="Arial Narrow" w:cs="Arial Narrow"/>
                                  <w:sz w:val="18"/>
                                  <w:szCs w:val="18"/>
                                </w:rPr>
                              </w:pPr>
                              <w:r>
                                <w:rPr>
                                  <w:rFonts w:ascii="Arial Narrow" w:hAnsi="Arial Narrow" w:cs="Arial Narrow"/>
                                  <w:sz w:val="18"/>
                                  <w:szCs w:val="18"/>
                                </w:rPr>
                                <w:t>isotopic atoms (isotopic H not included)</w:t>
                              </w:r>
                            </w:p>
                            <w:p w14:paraId="1C772743" w14:textId="77777777" w:rsidR="00964F81" w:rsidRDefault="00964F81">
                              <w:pPr>
                                <w:ind w:left="720" w:hanging="720"/>
                                <w:rPr>
                                  <w:rFonts w:ascii="Arial Narrow" w:hAnsi="Arial Narrow" w:cs="Arial Narrow"/>
                                  <w:sz w:val="18"/>
                                  <w:szCs w:val="18"/>
                                </w:rPr>
                              </w:pPr>
                              <w:r>
                                <w:rPr>
                                  <w:rFonts w:ascii="Arial Narrow" w:hAnsi="Arial Narrow" w:cs="Arial Narrow"/>
                                  <w:sz w:val="18"/>
                                  <w:szCs w:val="18"/>
                                </w:rPr>
                                <w:t xml:space="preserve">isotopic H (mobile and exchangeable H in </w:t>
                              </w:r>
                              <w:proofErr w:type="gramStart"/>
                              <w:r>
                                <w:rPr>
                                  <w:rFonts w:ascii="Arial Narrow" w:hAnsi="Arial Narrow" w:cs="Arial Narrow"/>
                                  <w:sz w:val="18"/>
                                  <w:szCs w:val="18"/>
                                </w:rPr>
                                <w:t>mobile</w:t>
                              </w:r>
                              <w:proofErr w:type="gramEnd"/>
                              <w:r>
                                <w:rPr>
                                  <w:rFonts w:ascii="Arial Narrow" w:hAnsi="Arial Narrow" w:cs="Arial Narrow"/>
                                  <w:sz w:val="18"/>
                                  <w:szCs w:val="18"/>
                                </w:rPr>
                                <w:t>-H case are not included)</w:t>
                              </w:r>
                            </w:p>
                            <w:p w14:paraId="222A0717" w14:textId="77777777" w:rsidR="00964F81" w:rsidRDefault="00964F81">
                              <w:pPr>
                                <w:rPr>
                                  <w:rFonts w:ascii="Arial Narrow" w:hAnsi="Arial Narrow" w:cs="Arial Narrow"/>
                                  <w:sz w:val="18"/>
                                  <w:szCs w:val="18"/>
                                </w:rPr>
                              </w:pPr>
                              <w:r>
                                <w:rPr>
                                  <w:rFonts w:ascii="Arial Narrow" w:hAnsi="Arial Narrow" w:cs="Arial Narrow"/>
                                  <w:sz w:val="18"/>
                                  <w:szCs w:val="18"/>
                                </w:rPr>
                                <w:t>isotopic mobile groups (canonical IDs only)</w:t>
                              </w:r>
                            </w:p>
                            <w:p w14:paraId="415EB75A" w14:textId="77777777" w:rsidR="00964F81" w:rsidRDefault="00964F81">
                              <w:pPr>
                                <w:rPr>
                                  <w:rFonts w:ascii="Arial Narrow" w:hAnsi="Arial Narrow" w:cs="Arial Narrow"/>
                                  <w:sz w:val="18"/>
                                  <w:szCs w:val="18"/>
                                </w:rPr>
                              </w:pPr>
                              <w:r>
                                <w:rPr>
                                  <w:rFonts w:ascii="Arial Narrow" w:hAnsi="Arial Narrow" w:cs="Arial Narrow"/>
                                  <w:sz w:val="18"/>
                                  <w:szCs w:val="18"/>
                                </w:rPr>
                                <w:t>isotopic stereo bonds</w:t>
                              </w:r>
                            </w:p>
                            <w:p w14:paraId="69ACC1CC" w14:textId="77777777" w:rsidR="00964F81" w:rsidRDefault="00964F81">
                              <w:pPr>
                                <w:rPr>
                                  <w:rFonts w:ascii="Arial Narrow" w:hAnsi="Arial Narrow" w:cs="Arial Narrow"/>
                                  <w:sz w:val="18"/>
                                  <w:szCs w:val="18"/>
                                </w:rPr>
                              </w:pPr>
                              <w:r>
                                <w:rPr>
                                  <w:rFonts w:ascii="Arial Narrow" w:hAnsi="Arial Narrow" w:cs="Arial Narrow"/>
                                  <w:sz w:val="18"/>
                                  <w:szCs w:val="18"/>
                                </w:rPr>
                                <w:t>isotopic stereo centers</w:t>
                              </w:r>
                            </w:p>
                            <w:p w14:paraId="2393A19A" w14:textId="77777777" w:rsidR="00964F81" w:rsidRDefault="00964F81">
                              <w:pPr>
                                <w:rPr>
                                  <w:rFonts w:ascii="Arial Narrow" w:hAnsi="Arial Narrow" w:cs="Arial Narrow"/>
                                  <w:sz w:val="18"/>
                                  <w:szCs w:val="18"/>
                                </w:rPr>
                              </w:pPr>
                              <w:r>
                                <w:rPr>
                                  <w:rFonts w:ascii="Arial Narrow" w:hAnsi="Arial Narrow" w:cs="Arial Narrow"/>
                                  <w:sz w:val="18"/>
                                  <w:szCs w:val="18"/>
                                </w:rPr>
                                <w:t>isotopic stereo center inversions</w:t>
                              </w:r>
                            </w:p>
                            <w:p w14:paraId="71AB5966" w14:textId="77777777" w:rsidR="00964F81" w:rsidRDefault="00964F81">
                              <w:pPr>
                                <w:rPr>
                                  <w:rFonts w:ascii="Arial Narrow" w:hAnsi="Arial Narrow" w:cs="Arial Narrow"/>
                                  <w:sz w:val="18"/>
                                  <w:szCs w:val="18"/>
                                </w:rPr>
                              </w:pPr>
                              <w:r>
                                <w:rPr>
                                  <w:rFonts w:ascii="Arial Narrow" w:hAnsi="Arial Narrow" w:cs="Arial Narrow"/>
                                  <w:sz w:val="18"/>
                                  <w:szCs w:val="18"/>
                                </w:rPr>
                                <w:t>component charges</w:t>
                              </w:r>
                            </w:p>
                            <w:p w14:paraId="559190B2" w14:textId="77777777" w:rsidR="00964F81" w:rsidRDefault="00964F81">
                              <w:pPr>
                                <w:rPr>
                                  <w:sz w:val="18"/>
                                  <w:szCs w:val="18"/>
                                </w:rPr>
                              </w:pPr>
                            </w:p>
                            <w:p w14:paraId="4C68D335" w14:textId="77777777" w:rsidR="00964F81" w:rsidRDefault="00964F81">
                              <w:pPr>
                                <w:rPr>
                                  <w:rFonts w:ascii="Arial Narrow" w:hAnsi="Arial Narrow"/>
                                  <w:sz w:val="18"/>
                                  <w:szCs w:val="18"/>
                                </w:rPr>
                              </w:pPr>
                              <w:r>
                                <w:rPr>
                                  <w:rFonts w:ascii="Arial Narrow" w:hAnsi="Arial Narrow"/>
                                  <w:sz w:val="18"/>
                                  <w:szCs w:val="18"/>
                                </w:rPr>
                                <w:t xml:space="preserve">If </w:t>
                              </w:r>
                              <w:proofErr w:type="gramStart"/>
                              <w:r>
                                <w:rPr>
                                  <w:rFonts w:ascii="Arial Narrow" w:hAnsi="Arial Narrow"/>
                                  <w:sz w:val="18"/>
                                  <w:szCs w:val="18"/>
                                </w:rPr>
                                <w:t>fixed</w:t>
                              </w:r>
                              <w:proofErr w:type="gramEnd"/>
                              <w:r>
                                <w:rPr>
                                  <w:rFonts w:ascii="Arial Narrow" w:hAnsi="Arial Narrow"/>
                                  <w:sz w:val="18"/>
                                  <w:szCs w:val="18"/>
                                </w:rPr>
                                <w:t>-H layers are same then main layers are compared</w:t>
                              </w:r>
                            </w:p>
                            <w:p w14:paraId="6C7B6A39" w14:textId="77777777" w:rsidR="00964F81" w:rsidRDefault="00964F81">
                              <w:pPr>
                                <w:rPr>
                                  <w:sz w:val="18"/>
                                  <w:szCs w:val="18"/>
                                </w:rPr>
                              </w:pPr>
                              <w:r>
                                <w:rPr>
                                  <w:rFonts w:ascii="Arial Narrow" w:hAnsi="Arial Narrow"/>
                                  <w:sz w:val="18"/>
                                  <w:szCs w:val="18"/>
                                </w:rPr>
                                <w:t xml:space="preserve">If main layers are same then </w:t>
                              </w:r>
                              <w:proofErr w:type="gramStart"/>
                              <w:r>
                                <w:rPr>
                                  <w:rFonts w:ascii="Arial Narrow" w:hAnsi="Arial Narrow"/>
                                  <w:sz w:val="18"/>
                                  <w:szCs w:val="18"/>
                                </w:rPr>
                                <w:t>fixed</w:t>
                              </w:r>
                              <w:proofErr w:type="gramEnd"/>
                              <w:r>
                                <w:rPr>
                                  <w:rFonts w:ascii="Arial Narrow" w:hAnsi="Arial Narrow"/>
                                  <w:sz w:val="18"/>
                                  <w:szCs w:val="18"/>
                                </w:rPr>
                                <w:t>-H layers are compared if present</w:t>
                              </w:r>
                              <w:r>
                                <w:rPr>
                                  <w:sz w:val="18"/>
                                  <w:szCs w:val="18"/>
                                </w:rPr>
                                <w:t>.</w:t>
                              </w:r>
                            </w:p>
                          </w:txbxContent>
                        </wps:txbx>
                        <wps:bodyPr rot="0" vert="horz" wrap="square" lIns="91440" tIns="45720" rIns="91440" bIns="45720" anchor="t" anchorCtr="0" upright="1">
                          <a:noAutofit/>
                        </wps:bodyPr>
                      </wps:wsp>
                      <wps:wsp>
                        <wps:cNvPr id="461" name="Rectangle 76"/>
                        <wps:cNvSpPr>
                          <a:spLocks noChangeArrowheads="1"/>
                        </wps:cNvSpPr>
                        <wps:spPr bwMode="auto">
                          <a:xfrm>
                            <a:off x="1371600" y="6913245"/>
                            <a:ext cx="2857500" cy="319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036B47" w14:textId="77777777" w:rsidR="00964F81" w:rsidRDefault="00964F81">
                              <w:pPr>
                                <w:keepNext/>
                                <w:keepLines/>
                                <w:jc w:val="center"/>
                                <w:rPr>
                                  <w:rFonts w:ascii="Arial" w:hAnsi="Arial" w:cs="Arial"/>
                                  <w:b/>
                                  <w:sz w:val="24"/>
                                  <w:szCs w:val="24"/>
                                </w:rPr>
                              </w:pPr>
                              <w:r>
                                <w:rPr>
                                  <w:rFonts w:ascii="Arial" w:hAnsi="Arial" w:cs="Arial"/>
                                  <w:b/>
                                  <w:sz w:val="24"/>
                                  <w:szCs w:val="24"/>
                                </w:rPr>
                                <w:t xml:space="preserve">Figure 1. </w:t>
                              </w:r>
                              <w:proofErr w:type="spellStart"/>
                              <w:r>
                                <w:rPr>
                                  <w:rFonts w:ascii="Arial" w:hAnsi="Arial" w:cs="Arial"/>
                                  <w:b/>
                                  <w:sz w:val="24"/>
                                  <w:szCs w:val="24"/>
                                </w:rPr>
                                <w:t>InChI</w:t>
                              </w:r>
                              <w:proofErr w:type="spellEnd"/>
                              <w:r>
                                <w:rPr>
                                  <w:rFonts w:ascii="Arial" w:hAnsi="Arial" w:cs="Arial"/>
                                  <w:b/>
                                  <w:sz w:val="24"/>
                                  <w:szCs w:val="24"/>
                                </w:rPr>
                                <w:t xml:space="preserve"> Layer Flowchart</w:t>
                              </w:r>
                            </w:p>
                            <w:p w14:paraId="353730A6" w14:textId="77777777" w:rsidR="00964F81" w:rsidRDefault="00964F81"/>
                          </w:txbxContent>
                        </wps:txbx>
                        <wps:bodyPr rot="0" vert="horz" wrap="square" lIns="91440" tIns="45720" rIns="91440" bIns="45720" anchor="t" anchorCtr="0" upright="1">
                          <a:noAutofit/>
                        </wps:bodyPr>
                      </wps:wsp>
                    </wpc:wpc>
                  </a:graphicData>
                </a:graphic>
              </wp:inline>
            </w:drawing>
          </mc:Choice>
          <mc:Fallback>
            <w:pict>
              <v:group w14:anchorId="6D27D535" id="Canvas 33" o:spid="_x0000_s1026" editas="canvas" style="width:423pt;height:574.15pt;mso-position-horizontal-relative:char;mso-position-vertical-relative:line" coordsize="53721,72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721;height:72917;visibility:visible;mso-wrap-style:square">
                  <v:fill o:detectmouseclick="t"/>
                  <v:path o:connecttype="none"/>
                </v:shape>
                <v:rect id="Rectangle 35" o:spid="_x0000_s1028" style="position:absolute;left:1143;top:44577;width:28956;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"/>
                <v:rect id="Rectangle 36" o:spid="_x0000_s1029" style="position:absolute;left:1066;top:16764;width:28956;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rect id="Rectangle 37" o:spid="_x0000_s1030" style="position:absolute;left:1066;top:1143;width:28956;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"/>
                <v:rect id="Rectangle 38" o:spid="_x0000_s1031" style="position:absolute;left:1828;top:29718;width:25908;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">
                  <o:lock v:ext="edit" aspectratio="t"/>
                  <v:textbox>
                    <w:txbxContent>
                      <w:p w14:paraId="6F2DFFF7" w14:textId="77777777" w:rsidR="00964F81" w:rsidRDefault="00964F81">
                        <w:r>
                          <w:t>Isotopic</w:t>
                        </w:r>
                      </w:p>
                    </w:txbxContent>
                  </v:textbox>
                </v:rect>
                <v:rect id="Rectangle 40" o:spid="_x0000_s1032" style="position:absolute;left:11734;top:2286;width:7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">
                  <o:lock v:ext="edit" aspectratio="t"/>
                  <v:textbox>
                    <w:txbxContent>
                      <w:p w14:paraId="660EFFF5" w14:textId="77777777" w:rsidR="00964F81" w:rsidRDefault="00964F81">
                        <w:r>
                          <w:t>formula</w:t>
                        </w:r>
                      </w:p>
                    </w:txbxContent>
                  </v:textbox>
                </v:rect>
                <v:rect id="Rectangle 41" o:spid="_x0000_s1033" style="position:absolute;left:8686;top:6858;width:1485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">
                  <o:lock v:ext="edit" aspectratio="t"/>
                  <v:textbox>
                    <w:txbxContent>
                      <w:p w14:paraId="4EF63BDA" w14:textId="77777777" w:rsidR="00964F81" w:rsidRDefault="00964F81">
                        <w:pPr>
                          <w:jc w:val="center"/>
                        </w:pPr>
                        <w:r>
                          <w:t>connections (except H)</w:t>
                        </w:r>
                      </w:p>
                    </w:txbxContent>
                  </v:textbox>
                </v:rect>
                <v:rect id="Rectangle 42" o:spid="_x0000_s1034" style="position:absolute;left:1828;top:11430;width:2743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">
                  <o:lock v:ext="edit" aspectratio="t"/>
                  <v:textbox>
                    <w:txbxContent>
                      <w:p w14:paraId="0C13199B" w14:textId="77777777" w:rsidR="00964F81" w:rsidRDefault="00964F81">
                        <w:pPr>
                          <w:jc w:val="center"/>
                        </w:pPr>
                        <w:r>
                          <w:t>H (static H and mobile H groups)</w:t>
                        </w:r>
                      </w:p>
                    </w:txbxContent>
                  </v:textbox>
                </v:rect>
                <v:line id="Line 43" o:spid="_x0000_s1035" style="position:absolute;visibility:visible;mso-wrap-style:square" from="15544,9906" to="15551,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">
                  <v:stroke endarrow="block"/>
                  <o:lock v:ext="edit" aspectratio="t"/>
                </v:line>
                <v:rect id="Rectangle 44" o:spid="_x0000_s1036" style="position:absolute;left:12496;top:46482;width:762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">
                  <o:lock v:ext="edit" aspectratio="t"/>
                  <v:textbox>
                    <w:txbxContent>
                      <w:p w14:paraId="095DB93C" w14:textId="77777777" w:rsidR="00964F81" w:rsidRDefault="00964F81">
                        <w:pPr>
                          <w:jc w:val="center"/>
                        </w:pPr>
                        <w:r>
                          <w:t>formula</w:t>
                        </w:r>
                      </w:p>
                    </w:txbxContent>
                  </v:textbox>
                </v:rect>
                <v:rect id="Rectangle 45" o:spid="_x0000_s1037" style="position:absolute;left:12496;top:51034;width:7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">
                  <o:lock v:ext="edit" aspectratio="t"/>
                  <v:textbox>
                    <w:txbxContent>
                      <w:p w14:paraId="40359CE6" w14:textId="77777777" w:rsidR="00964F81" w:rsidRDefault="00964F81">
                        <w:pPr>
                          <w:jc w:val="center"/>
                        </w:pPr>
                        <w:r>
                          <w:t>H-fixed</w:t>
                        </w:r>
                      </w:p>
                    </w:txbxContent>
                  </v:textbox>
                </v:rect>
                <v:rect id="Rectangle 46" o:spid="_x0000_s1038" style="position:absolute;left:12496;top:55600;width:762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">
                  <o:lock v:ext="edit" aspectratio="t"/>
                  <v:textbox>
                    <w:txbxContent>
                      <w:p w14:paraId="64FA4D53" w14:textId="77777777" w:rsidR="00964F81" w:rsidRDefault="00964F81">
                        <w:pPr>
                          <w:jc w:val="center"/>
                        </w:pPr>
                        <w:r>
                          <w:t>charge</w:t>
                        </w:r>
                      </w:p>
                    </w:txbxContent>
                  </v:textbox>
                </v:rect>
                <v:line id="Line 47" o:spid="_x0000_s1039" style="position:absolute;visibility:visible;mso-wrap-style:square" from="16300,54108" to="16306,5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">
                  <v:stroke endarrow="block"/>
                  <o:lock v:ext="edit" aspectratio="t"/>
                </v:line>
                <v:rect id="Rectangle 48" o:spid="_x0000_s1040" style="position:absolute;left:2590;top:55657;width:68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">
                  <o:lock v:ext="edit" aspectratio="t"/>
                  <v:textbox>
                    <w:txbxContent>
                      <w:p w14:paraId="3E6EEFB7" w14:textId="77777777" w:rsidR="00964F81" w:rsidRDefault="00964F81">
                        <w:pPr>
                          <w:jc w:val="center"/>
                        </w:pPr>
                        <w:r>
                          <w:t>stereo</w:t>
                        </w:r>
                      </w:p>
                    </w:txbxContent>
                  </v:textbox>
                </v:rect>
                <v:line id="Line 49" o:spid="_x0000_s1041" style="position:absolute;flip:x;visibility:visible;mso-wrap-style:square" from="9448,57156" to="12496,5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">
                  <v:stroke endarrow="block"/>
                  <o:lock v:ext="edit" aspectratio="t"/>
                </v:line>
                <v:rect id="Rectangle 50" o:spid="_x0000_s1042" style="position:absolute;left:13258;top:63246;width:6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">
                  <o:lock v:ext="edit" aspectratio="t"/>
                  <v:textbox>
                    <w:txbxContent>
                      <w:p w14:paraId="311B1FE9" w14:textId="77777777" w:rsidR="00964F81" w:rsidRDefault="00964F81">
                        <w:pPr>
                          <w:jc w:val="center"/>
                        </w:pPr>
                        <w:r>
                          <w:t>atoms</w:t>
                        </w:r>
                      </w:p>
                    </w:txbxContent>
                  </v:textbox>
                </v:rect>
                <v:line id="Line 51" o:spid="_x0000_s1043" style="position:absolute;visibility:visible;mso-wrap-style:square" from="16306,58654" to="16319,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" strokeweight="1pt">
                  <v:stroke dashstyle="1 1" endarrow="classic"/>
                  <o:lock v:ext="edit" aspectratio="t"/>
                </v:line>
                <v:rect id="Rectangle 52" o:spid="_x0000_s1044" style="position:absolute;left:2590;top:63246;width:6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">
                  <o:lock v:ext="edit" aspectratio="t"/>
                  <v:textbox>
                    <w:txbxContent>
                      <w:p w14:paraId="435EE428" w14:textId="77777777" w:rsidR="00964F81" w:rsidRDefault="00964F81">
                        <w:pPr>
                          <w:jc w:val="center"/>
                        </w:pPr>
                        <w:r>
                          <w:t>stereo</w:t>
                        </w:r>
                      </w:p>
                    </w:txbxContent>
                  </v:textbox>
                </v:rect>
                <v:line id="Line 53" o:spid="_x0000_s1045" style="position:absolute;flip:x;visibility:visible;mso-wrap-style:square" from="9448,64770" to="13258,6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">
                  <v:stroke endarrow="block"/>
                  <o:lock v:ext="edit" aspectratio="t"/>
                </v:line>
                <v:line id="Line 54" o:spid="_x0000_s1046" style="position:absolute;visibility:visible;mso-wrap-style:square" from="6400,58680" to="16306,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">
                  <v:stroke endarrow="block"/>
                </v:line>
                <v:line id="Line 55" o:spid="_x0000_s1047" style="position:absolute;visibility:visible;mso-wrap-style:square" from="16306,49536" to="16313,5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">
                  <v:stroke endarrow="block"/>
                  <o:lock v:ext="edit" aspectratio="t"/>
                </v:line>
                <v:rect id="Rectangle 56" o:spid="_x0000_s1048" style="position:absolute;left:12496;top:18732;width:6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">
                  <o:lock v:ext="edit" aspectratio="t"/>
                  <v:textbox>
                    <w:txbxContent>
                      <w:p w14:paraId="4C2C11F1" w14:textId="77777777" w:rsidR="00964F81" w:rsidRDefault="00964F81">
                        <w:pPr>
                          <w:jc w:val="center"/>
                        </w:pPr>
                        <w:r>
                          <w:t>charge</w:t>
                        </w:r>
                      </w:p>
                    </w:txbxContent>
                  </v:textbox>
                </v:rect>
                <v:rect id="Rectangle 57" o:spid="_x0000_s1049" style="position:absolute;left:2590;top:24066;width:6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">
                  <o:lock v:ext="edit" aspectratio="t"/>
                  <v:textbox>
                    <w:txbxContent>
                      <w:p w14:paraId="4934054A" w14:textId="77777777" w:rsidR="00964F81" w:rsidRDefault="00964F81">
                        <w:pPr>
                          <w:jc w:val="center"/>
                        </w:pPr>
                        <w:r>
                          <w:t>stereo</w:t>
                        </w:r>
                      </w:p>
                    </w:txbxContent>
                  </v:textbox>
                </v:rect>
                <v:rect id="Rectangle 58" o:spid="_x0000_s1050" style="position:absolute;left:11734;top:23304;width:990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">
                  <o:lock v:ext="edit" aspectratio="t"/>
                  <v:textbox>
                    <w:txbxContent>
                      <w:p w14:paraId="1DD29E92" w14:textId="77777777" w:rsidR="00964F81" w:rsidRDefault="00964F81">
                        <w:pPr>
                          <w:jc w:val="center"/>
                        </w:pPr>
                        <w:r>
                          <w:t>protons</w:t>
                        </w:r>
                      </w:p>
                      <w:p w14:paraId="341A0468" w14:textId="77777777" w:rsidR="00964F81" w:rsidRDefault="00964F81">
                        <w:pPr>
                          <w:numPr>
                            <w:ins w:id="13" w:author="Igor P" w:date="2004-05-12T14:55:00Z"/>
                          </w:numPr>
                          <w:jc w:val="center"/>
                        </w:pPr>
                        <w:r>
                          <w:t>(not fixed)</w:t>
                        </w:r>
                      </w:p>
                    </w:txbxContent>
                  </v:textbox>
                </v:rect>
                <v:line id="Line 59" o:spid="_x0000_s1051" style="position:absolute;visibility:visible;mso-wrap-style:square" from="9448,25590" to="11734,2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">
                  <v:stroke startarrow="block"/>
                  <o:lock v:ext="edit" aspectratio="t"/>
                </v:line>
                <v:rect id="Rectangle 60" o:spid="_x0000_s1052" style="position:absolute;left:12496;top:31686;width:609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">
                  <o:lock v:ext="edit" aspectratio="t"/>
                  <v:textbox>
                    <w:txbxContent>
                      <w:p w14:paraId="44F84C15" w14:textId="77777777" w:rsidR="00964F81" w:rsidRDefault="00964F81">
                        <w:pPr>
                          <w:jc w:val="center"/>
                        </w:pPr>
                        <w:r>
                          <w:t>atoms</w:t>
                        </w:r>
                      </w:p>
                    </w:txbxContent>
                  </v:textbox>
                </v:rect>
                <v:rect id="Rectangle 61" o:spid="_x0000_s1053" style="position:absolute;left:11734;top:37033;width:9144;height:4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">
                  <o:lock v:ext="edit" aspectratio="t"/>
                  <v:textbox>
                    <w:txbxContent>
                      <w:p w14:paraId="7AC3FD2B" w14:textId="77777777" w:rsidR="00964F81" w:rsidRDefault="00964F81">
                        <w:pPr>
                          <w:jc w:val="center"/>
                        </w:pPr>
                        <w:r>
                          <w:t>H-isotopes</w:t>
                        </w:r>
                      </w:p>
                      <w:p w14:paraId="4BD450DC" w14:textId="77777777" w:rsidR="00964F81" w:rsidRDefault="00964F81">
                        <w:pPr>
                          <w:numPr>
                            <w:ins w:id="14" w:author="Igor P" w:date="2004-05-12T14:57:00Z"/>
                          </w:numPr>
                          <w:jc w:val="center"/>
                        </w:pPr>
                        <w:r>
                          <w:t>(not fixed)</w:t>
                        </w:r>
                      </w:p>
                    </w:txbxContent>
                  </v:textbox>
                </v:rect>
                <v:rect id="Rectangle 62" o:spid="_x0000_s1054" style="position:absolute;left:2590;top:38100;width:685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">
                  <o:lock v:ext="edit" aspectratio="t"/>
                  <v:textbox>
                    <w:txbxContent>
                      <w:p w14:paraId="3E7B5FD3" w14:textId="77777777" w:rsidR="00964F81" w:rsidRDefault="00964F81">
                        <w:pPr>
                          <w:jc w:val="center"/>
                        </w:pPr>
                        <w:r>
                          <w:t>stereo</w:t>
                        </w:r>
                      </w:p>
                    </w:txbxContent>
                  </v:textbox>
                </v:rect>
                <v:line id="Line 63" o:spid="_x0000_s1055" style="position:absolute;flip:x;visibility:visible;mso-wrap-style:square" from="9448,39306" to="11734,39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">
                  <v:stroke endarrow="block"/>
                </v:line>
                <v:line id="Line 64" o:spid="_x0000_s1056" style="position:absolute;visibility:visible;mso-wrap-style:square" from="15544,34734" to="15551,3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">
                  <v:stroke endarrow="block"/>
                </v:line>
                <v:line id="Line 65" o:spid="_x0000_s1057" style="position:absolute;visibility:visible;mso-wrap-style:square" from="15538,5334" to="15544,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">
                  <v:stroke endarrow="block"/>
                </v:line>
                <v:line id="Line 66" o:spid="_x0000_s1058" style="position:absolute;visibility:visible;mso-wrap-style:square" from="6400,27114" to="15544,3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">
                  <v:stroke endarrow="block"/>
                </v:line>
                <v:line id="Line 67" o:spid="_x0000_s1059" style="position:absolute;visibility:visible;mso-wrap-style:square" from="15544,27876" to="15551,3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">
                  <v:stroke dashstyle="1 1" endarrow="classic"/>
                </v:line>
                <v:line id="Line 68" o:spid="_x0000_s1060" style="position:absolute;visibility:visible;mso-wrap-style:square" from="15544,21780" to="15551,2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">
                  <v:stroke endarrow="block"/>
                </v:line>
                <v:line id="Line 69" o:spid="_x0000_s1061" style="position:absolute;visibility:visible;mso-wrap-style:square" from="5638,41148" to="15544,4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">
                  <v:stroke endarrow="block"/>
                </v:line>
                <v:line id="Line 70" o:spid="_x0000_s1062" style="position:absolute;visibility:visible;mso-wrap-style:square" from="15544,41910" to="15551,4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">
                  <v:stroke dashstyle="1 1" endarrow="classic"/>
                </v:line>
                <v:line id="Line 71" o:spid="_x0000_s1063" style="position:absolute;visibility:visible;mso-wrap-style:square" from="15544,14478" to="15544,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">
                  <v:stroke endarrow="block"/>
                </v:line>
                <v:shapetype id="_x0000_t202" coordsize="21600,21600" o:spt="202" path="m,l,21600r21600,l21600,xe">
                  <v:stroke joinstyle="miter"/>
                  <v:path gradientshapeok="t" o:connecttype="rect"/>
                </v:shapetype>
                <v:shape id="Text Box 72" o:spid="_x0000_s1064" type="#_x0000_t202" style="position:absolute;left:1828;top:45720;width:7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1A26164B" w14:textId="77777777" w:rsidR="00964F81" w:rsidRDefault="00964F81">
                        <w:r>
                          <w:t>Fixed H</w:t>
                        </w:r>
                      </w:p>
                    </w:txbxContent>
                  </v:textbox>
                </v:shape>
                <v:shape id="Text Box 73" o:spid="_x0000_s1065" type="#_x0000_t202" style="position:absolute;left:1143;top:17145;width:685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0FFF0820" w14:textId="77777777" w:rsidR="00964F81" w:rsidRDefault="00964F81">
                        <w:smartTag w:uri="urn:schemas-microsoft-com:office:smarttags" w:element="place">
                          <w:r>
                            <w:t>Main</w:t>
                          </w:r>
                        </w:smartTag>
                        <w:r>
                          <w:t xml:space="preserve"> --</w:t>
                        </w:r>
                      </w:p>
                      <w:p w14:paraId="45E76740" w14:textId="77777777" w:rsidR="00964F81" w:rsidRDefault="00964F81">
                        <w:r>
                          <w:t>Charge/</w:t>
                        </w:r>
                        <w:r>
                          <w:br/>
                          <w:t>Stereo</w:t>
                        </w:r>
                      </w:p>
                    </w:txbxContent>
                  </v:textbox>
                </v:shape>
                <v:shape id="Text Box 74" o:spid="_x0000_s1066" type="#_x0000_t202" style="position:absolute;left:1143;top:1524;width:845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" stroked="f">
                  <v:textbox>
                    <w:txbxContent>
                      <w:p w14:paraId="5A958611" w14:textId="77777777" w:rsidR="00964F81" w:rsidRDefault="00964F81">
                        <w:smartTag w:uri="urn:schemas-microsoft-com:office:smarttags" w:element="place">
                          <w:r>
                            <w:t>Main</w:t>
                          </w:r>
                        </w:smartTag>
                        <w:r>
                          <w:t xml:space="preserve"> --</w:t>
                        </w:r>
                      </w:p>
                      <w:p w14:paraId="35452F84" w14:textId="77777777" w:rsidR="00964F81" w:rsidRDefault="00964F81">
                        <w:r>
                          <w:t>Constitution</w:t>
                        </w:r>
                      </w:p>
                    </w:txbxContent>
                  </v:textbox>
                </v:shape>
                <v:rect id="Rectangle 75" o:spid="_x0000_s1067" style="position:absolute;left:30861;top:1143;width:22860;height:67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">
                  <v:textbox>
                    <w:txbxContent>
                      <w:p w14:paraId="42C605E3" w14:textId="77777777" w:rsidR="00964F81" w:rsidRDefault="00964F81">
                        <w:pPr>
                          <w:rPr>
                            <w:rFonts w:ascii="Arial Narrow" w:hAnsi="Arial Narrow" w:cs="Arial Narrow"/>
                            <w:b/>
                          </w:rPr>
                        </w:pPr>
                        <w:r>
                          <w:rPr>
                            <w:rFonts w:ascii="Arial Narrow" w:hAnsi="Arial Narrow" w:cs="Arial Narrow"/>
                            <w:b/>
                          </w:rPr>
                          <w:t>Layer creation:</w:t>
                        </w:r>
                      </w:p>
                      <w:p w14:paraId="41DCBA18" w14:textId="77777777" w:rsidR="00964F81" w:rsidRDefault="00964F81">
                        <w:pPr>
                          <w:numPr>
                            <w:ins w:id="15" w:author="Igor P" w:date="2010-06-16T16:51:00Z"/>
                          </w:numPr>
                          <w:rPr>
                            <w:rFonts w:ascii="Arial Narrow" w:hAnsi="Arial Narrow" w:cs="Arial Narrow"/>
                            <w:bCs/>
                            <w:sz w:val="18"/>
                            <w:szCs w:val="18"/>
                          </w:rPr>
                        </w:pPr>
                        <w:smartTag w:uri="urn:schemas-microsoft-com:office:smarttags" w:element="place">
                          <w:r>
                            <w:rPr>
                              <w:rFonts w:ascii="Arial Narrow" w:hAnsi="Arial Narrow" w:cs="Arial Narrow"/>
                              <w:bCs/>
                              <w:sz w:val="18"/>
                              <w:szCs w:val="18"/>
                            </w:rPr>
                            <w:t>Main</w:t>
                          </w:r>
                        </w:smartTag>
                        <w:r>
                          <w:rPr>
                            <w:rFonts w:ascii="Arial Narrow" w:hAnsi="Arial Narrow" w:cs="Arial Narrow"/>
                            <w:bCs/>
                            <w:sz w:val="18"/>
                            <w:szCs w:val="18"/>
                          </w:rPr>
                          <w:t xml:space="preserve"> contains basic connectivity and is always present.</w:t>
                        </w:r>
                      </w:p>
                      <w:p w14:paraId="4BDC0262" w14:textId="77777777" w:rsidR="00964F81" w:rsidRDefault="00964F81">
                        <w:pPr>
                          <w:rPr>
                            <w:rFonts w:ascii="Arial Narrow" w:hAnsi="Arial Narrow" w:cs="Arial Narrow"/>
                            <w:bCs/>
                            <w:sz w:val="18"/>
                            <w:szCs w:val="18"/>
                          </w:rPr>
                        </w:pPr>
                        <w:r>
                          <w:rPr>
                            <w:rFonts w:ascii="Arial Narrow" w:hAnsi="Arial Narrow" w:cs="Arial Narrow"/>
                            <w:bCs/>
                            <w:sz w:val="18"/>
                            <w:szCs w:val="18"/>
                          </w:rPr>
                          <w:t>Charge/Stereo is added when needed.</w:t>
                        </w:r>
                      </w:p>
                      <w:p w14:paraId="5254575F" w14:textId="77777777" w:rsidR="00964F81" w:rsidRDefault="00964F81">
                        <w:pPr>
                          <w:rPr>
                            <w:rFonts w:ascii="Arial Narrow" w:hAnsi="Arial Narrow" w:cs="Arial Narrow"/>
                            <w:bCs/>
                            <w:sz w:val="18"/>
                            <w:szCs w:val="18"/>
                          </w:rPr>
                        </w:pPr>
                        <w:r>
                          <w:rPr>
                            <w:rFonts w:ascii="Arial Narrow" w:hAnsi="Arial Narrow" w:cs="Arial Narrow"/>
                            <w:bCs/>
                            <w:sz w:val="18"/>
                            <w:szCs w:val="18"/>
                          </w:rPr>
                          <w:t>When no isotopic atoms are present both ‘isotopic’ boxes are bypassed.</w:t>
                        </w:r>
                      </w:p>
                      <w:p w14:paraId="08A8B553" w14:textId="77777777" w:rsidR="00964F81" w:rsidRDefault="00964F81">
                        <w:pPr>
                          <w:rPr>
                            <w:rFonts w:ascii="Arial Narrow" w:hAnsi="Arial Narrow" w:cs="Arial Narrow"/>
                            <w:bCs/>
                            <w:sz w:val="18"/>
                            <w:szCs w:val="18"/>
                          </w:rPr>
                        </w:pPr>
                        <w:r>
                          <w:rPr>
                            <w:rFonts w:ascii="Arial Narrow" w:hAnsi="Arial Narrow" w:cs="Arial Narrow"/>
                            <w:bCs/>
                            <w:sz w:val="18"/>
                            <w:szCs w:val="18"/>
                          </w:rPr>
                          <w:t>When mobile H-atoms are ‘on’, fixed H box is omitted.</w:t>
                        </w:r>
                      </w:p>
                      <w:p w14:paraId="4B40F483" w14:textId="77777777" w:rsidR="00964F81" w:rsidRDefault="00964F81">
                        <w:pPr>
                          <w:rPr>
                            <w:rFonts w:ascii="Arial Narrow" w:hAnsi="Arial Narrow" w:cs="Arial Narrow"/>
                            <w:bCs/>
                            <w:sz w:val="18"/>
                            <w:szCs w:val="18"/>
                          </w:rPr>
                        </w:pPr>
                        <w:r>
                          <w:rPr>
                            <w:rFonts w:ascii="Arial Narrow" w:hAnsi="Arial Narrow" w:cs="Arial Narrow"/>
                            <w:bCs/>
                            <w:sz w:val="18"/>
                            <w:szCs w:val="18"/>
                          </w:rPr>
                          <w:t>When stereo is not present, all stereo boxes are bypassed.</w:t>
                        </w:r>
                      </w:p>
                      <w:p w14:paraId="15F12ABF" w14:textId="77777777" w:rsidR="00964F81" w:rsidRDefault="00964F81">
                        <w:pPr>
                          <w:rPr>
                            <w:rFonts w:ascii="Arial Narrow" w:hAnsi="Arial Narrow" w:cs="Arial Narrow"/>
                            <w:bCs/>
                          </w:rPr>
                        </w:pPr>
                      </w:p>
                      <w:p w14:paraId="60019D1A" w14:textId="77777777" w:rsidR="00964F81" w:rsidRDefault="00964F81">
                        <w:pPr>
                          <w:rPr>
                            <w:rFonts w:ascii="Arial Narrow" w:hAnsi="Arial Narrow" w:cs="Arial Narrow"/>
                            <w:b/>
                          </w:rPr>
                        </w:pPr>
                        <w:r>
                          <w:rPr>
                            <w:rFonts w:ascii="Arial Narrow" w:hAnsi="Arial Narrow" w:cs="Arial Narrow"/>
                            <w:b/>
                          </w:rPr>
                          <w:t xml:space="preserve">Comparing </w:t>
                        </w:r>
                        <w:proofErr w:type="spellStart"/>
                        <w:r>
                          <w:rPr>
                            <w:rFonts w:ascii="Arial Narrow" w:hAnsi="Arial Narrow" w:cs="Arial Narrow"/>
                            <w:b/>
                          </w:rPr>
                          <w:t>InChI</w:t>
                        </w:r>
                        <w:proofErr w:type="spellEnd"/>
                        <w:r>
                          <w:rPr>
                            <w:rFonts w:ascii="Arial Narrow" w:hAnsi="Arial Narrow" w:cs="Arial Narrow"/>
                            <w:b/>
                          </w:rPr>
                          <w:t>:</w:t>
                        </w:r>
                      </w:p>
                      <w:p w14:paraId="38F4E5BB" w14:textId="77777777" w:rsidR="00964F81" w:rsidRDefault="00964F81">
                        <w:pPr>
                          <w:rPr>
                            <w:rFonts w:ascii="Arial Narrow" w:hAnsi="Arial Narrow" w:cs="Arial Narrow"/>
                            <w:sz w:val="18"/>
                            <w:szCs w:val="18"/>
                          </w:rPr>
                        </w:pPr>
                        <w:r>
                          <w:rPr>
                            <w:rFonts w:ascii="Arial Narrow" w:hAnsi="Arial Narrow" w:cs="Arial Narrow"/>
                            <w:sz w:val="18"/>
                            <w:szCs w:val="18"/>
                          </w:rPr>
                          <w:t xml:space="preserve">Before comparison the following items are optionally removable: protons, H-isotopes, entire </w:t>
                        </w:r>
                        <w:proofErr w:type="gramStart"/>
                        <w:r>
                          <w:rPr>
                            <w:rFonts w:ascii="Arial Narrow" w:hAnsi="Arial Narrow" w:cs="Arial Narrow"/>
                            <w:sz w:val="18"/>
                            <w:szCs w:val="18"/>
                          </w:rPr>
                          <w:t>fixed</w:t>
                        </w:r>
                        <w:proofErr w:type="gramEnd"/>
                        <w:r>
                          <w:rPr>
                            <w:rFonts w:ascii="Arial Narrow" w:hAnsi="Arial Narrow" w:cs="Arial Narrow"/>
                            <w:sz w:val="18"/>
                            <w:szCs w:val="18"/>
                          </w:rPr>
                          <w:t>-H box, entire isotopic box, all stereo.</w:t>
                        </w:r>
                      </w:p>
                      <w:p w14:paraId="261E175E" w14:textId="77777777" w:rsidR="00964F81" w:rsidRDefault="00964F81">
                        <w:pPr>
                          <w:rPr>
                            <w:rFonts w:ascii="Arial Narrow" w:hAnsi="Arial Narrow" w:cs="Arial Narrow"/>
                            <w:sz w:val="18"/>
                            <w:szCs w:val="18"/>
                          </w:rPr>
                        </w:pPr>
                        <w:r>
                          <w:rPr>
                            <w:rFonts w:ascii="Arial Narrow" w:hAnsi="Arial Narrow" w:cs="Arial Narrow"/>
                            <w:sz w:val="18"/>
                            <w:szCs w:val="18"/>
                          </w:rPr>
                          <w:t>To compare absolute stereo to relative or racemic, “</w:t>
                        </w:r>
                        <w:proofErr w:type="spellStart"/>
                        <w:proofErr w:type="gramStart"/>
                        <w:r>
                          <w:rPr>
                            <w:rFonts w:ascii="Arial Narrow" w:hAnsi="Arial Narrow" w:cs="Arial Narrow"/>
                            <w:sz w:val="18"/>
                            <w:szCs w:val="18"/>
                          </w:rPr>
                          <w:t>abs.inverted</w:t>
                        </w:r>
                        <w:proofErr w:type="spellEnd"/>
                        <w:proofErr w:type="gramEnd"/>
                        <w:r>
                          <w:rPr>
                            <w:rFonts w:ascii="Arial Narrow" w:hAnsi="Arial Narrow" w:cs="Arial Narrow"/>
                            <w:sz w:val="18"/>
                            <w:szCs w:val="18"/>
                          </w:rPr>
                          <w:t>” and “type” stereo segments should be ignored.</w:t>
                        </w:r>
                      </w:p>
                      <w:p w14:paraId="6B734238" w14:textId="77777777" w:rsidR="00964F81" w:rsidRDefault="00964F81">
                        <w:pPr>
                          <w:rPr>
                            <w:rFonts w:ascii="Arial Narrow" w:hAnsi="Arial Narrow" w:cs="Arial Narrow"/>
                            <w:sz w:val="18"/>
                            <w:szCs w:val="18"/>
                          </w:rPr>
                        </w:pPr>
                        <w:r>
                          <w:rPr>
                            <w:rFonts w:ascii="Arial Narrow" w:hAnsi="Arial Narrow" w:cs="Arial Narrow"/>
                            <w:sz w:val="18"/>
                            <w:szCs w:val="18"/>
                          </w:rPr>
                          <w:t xml:space="preserve">For approximate comparison only formulas and connections may be used. </w:t>
                        </w:r>
                      </w:p>
                      <w:p w14:paraId="3FC04CB7" w14:textId="77777777" w:rsidR="00964F81" w:rsidRDefault="00964F81">
                        <w:pPr>
                          <w:rPr>
                            <w:rFonts w:ascii="Arial Narrow" w:hAnsi="Arial Narrow" w:cs="Arial Narrow"/>
                            <w:sz w:val="18"/>
                            <w:szCs w:val="18"/>
                          </w:rPr>
                        </w:pPr>
                      </w:p>
                      <w:p w14:paraId="4F4BD163" w14:textId="77777777" w:rsidR="00964F81" w:rsidRDefault="00964F81">
                        <w:pPr>
                          <w:rPr>
                            <w:rFonts w:ascii="Arial Narrow" w:hAnsi="Arial Narrow" w:cs="Arial Narrow"/>
                            <w:b/>
                          </w:rPr>
                        </w:pPr>
                        <w:r>
                          <w:rPr>
                            <w:rFonts w:ascii="Arial Narrow" w:hAnsi="Arial Narrow" w:cs="Arial Narrow"/>
                            <w:b/>
                          </w:rPr>
                          <w:t>Order of Comparison for Sorting Components:</w:t>
                        </w:r>
                      </w:p>
                      <w:p w14:paraId="2AAC92B1" w14:textId="77777777" w:rsidR="00964F81" w:rsidRDefault="00964F81">
                        <w:pPr>
                          <w:rPr>
                            <w:rFonts w:ascii="Arial Narrow" w:hAnsi="Arial Narrow" w:cs="Arial Narrow"/>
                            <w:sz w:val="18"/>
                            <w:szCs w:val="18"/>
                          </w:rPr>
                        </w:pPr>
                        <w:r>
                          <w:rPr>
                            <w:rFonts w:ascii="Arial Narrow" w:hAnsi="Arial Narrow" w:cs="Arial Narrow"/>
                            <w:sz w:val="18"/>
                            <w:szCs w:val="18"/>
                          </w:rPr>
                          <w:t>formula (without H)</w:t>
                        </w:r>
                      </w:p>
                      <w:p w14:paraId="39844DF8" w14:textId="77777777" w:rsidR="00964F81" w:rsidRDefault="00964F81">
                        <w:pPr>
                          <w:rPr>
                            <w:rFonts w:ascii="Arial Narrow" w:hAnsi="Arial Narrow" w:cs="Arial Narrow"/>
                            <w:sz w:val="18"/>
                            <w:szCs w:val="18"/>
                          </w:rPr>
                        </w:pPr>
                        <w:r>
                          <w:rPr>
                            <w:rFonts w:ascii="Arial Narrow" w:hAnsi="Arial Narrow" w:cs="Arial Narrow"/>
                            <w:sz w:val="18"/>
                            <w:szCs w:val="18"/>
                          </w:rPr>
                          <w:t>connections (except terminal H)</w:t>
                        </w:r>
                      </w:p>
                      <w:p w14:paraId="23AFE961" w14:textId="77777777" w:rsidR="00964F81" w:rsidRDefault="00964F81">
                        <w:pPr>
                          <w:rPr>
                            <w:rFonts w:ascii="Arial Narrow" w:hAnsi="Arial Narrow" w:cs="Arial Narrow"/>
                            <w:sz w:val="18"/>
                            <w:szCs w:val="18"/>
                          </w:rPr>
                        </w:pPr>
                        <w:r>
                          <w:rPr>
                            <w:rFonts w:ascii="Arial Narrow" w:hAnsi="Arial Narrow" w:cs="Arial Narrow"/>
                            <w:sz w:val="18"/>
                            <w:szCs w:val="18"/>
                          </w:rPr>
                          <w:t>total number of H</w:t>
                        </w:r>
                      </w:p>
                      <w:p w14:paraId="2E98F040" w14:textId="77777777" w:rsidR="00964F81" w:rsidRDefault="00964F81">
                        <w:pPr>
                          <w:rPr>
                            <w:rFonts w:ascii="Arial Narrow" w:hAnsi="Arial Narrow" w:cs="Arial Narrow"/>
                            <w:sz w:val="18"/>
                            <w:szCs w:val="18"/>
                          </w:rPr>
                        </w:pPr>
                        <w:r>
                          <w:rPr>
                            <w:rFonts w:ascii="Arial Narrow" w:hAnsi="Arial Narrow" w:cs="Arial Narrow"/>
                            <w:sz w:val="18"/>
                            <w:szCs w:val="18"/>
                          </w:rPr>
                          <w:t>hydrogen atoms (except mobile)</w:t>
                        </w:r>
                      </w:p>
                      <w:p w14:paraId="3C45A210"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w:t>
                        </w:r>
                        <w:proofErr w:type="gramStart"/>
                        <w:r>
                          <w:rPr>
                            <w:rFonts w:ascii="Arial Narrow" w:hAnsi="Arial Narrow" w:cs="Arial Narrow"/>
                            <w:i/>
                            <w:sz w:val="18"/>
                            <w:szCs w:val="18"/>
                          </w:rPr>
                          <w:t>mobile</w:t>
                        </w:r>
                        <w:proofErr w:type="gramEnd"/>
                        <w:r>
                          <w:rPr>
                            <w:rFonts w:ascii="Arial Narrow" w:hAnsi="Arial Narrow" w:cs="Arial Narrow"/>
                            <w:i/>
                            <w:sz w:val="18"/>
                            <w:szCs w:val="18"/>
                          </w:rPr>
                          <w:t>-H only)</w:t>
                        </w:r>
                        <w:r>
                          <w:rPr>
                            <w:rFonts w:ascii="Arial Narrow" w:hAnsi="Arial Narrow" w:cs="Arial Narrow"/>
                            <w:sz w:val="18"/>
                            <w:szCs w:val="18"/>
                          </w:rPr>
                          <w:t xml:space="preserve"> H atoms (mobile groups)</w:t>
                        </w:r>
                      </w:p>
                      <w:p w14:paraId="56671F58"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(fixed H only)</w:t>
                        </w:r>
                        <w:r>
                          <w:rPr>
                            <w:rFonts w:ascii="Arial Narrow" w:hAnsi="Arial Narrow" w:cs="Arial Narrow"/>
                            <w:sz w:val="18"/>
                            <w:szCs w:val="18"/>
                          </w:rPr>
                          <w:t xml:space="preserve"> </w:t>
                        </w:r>
                        <w:proofErr w:type="gramStart"/>
                        <w:r>
                          <w:rPr>
                            <w:rFonts w:ascii="Arial Narrow" w:hAnsi="Arial Narrow" w:cs="Arial Narrow"/>
                            <w:sz w:val="18"/>
                            <w:szCs w:val="18"/>
                          </w:rPr>
                          <w:t>fixed</w:t>
                        </w:r>
                        <w:proofErr w:type="gramEnd"/>
                        <w:r>
                          <w:rPr>
                            <w:rFonts w:ascii="Arial Narrow" w:hAnsi="Arial Narrow" w:cs="Arial Narrow"/>
                            <w:sz w:val="18"/>
                            <w:szCs w:val="18"/>
                          </w:rPr>
                          <w:t>-H chemical formula</w:t>
                        </w:r>
                      </w:p>
                      <w:p w14:paraId="4D2A6383" w14:textId="77777777" w:rsidR="00964F81" w:rsidRDefault="00964F81">
                        <w:pPr>
                          <w:ind w:left="1008" w:hanging="720"/>
                          <w:rPr>
                            <w:rFonts w:ascii="Arial Narrow" w:hAnsi="Arial Narrow" w:cs="Arial Narrow"/>
                            <w:sz w:val="18"/>
                            <w:szCs w:val="18"/>
                          </w:rPr>
                        </w:pPr>
                        <w:r>
                          <w:rPr>
                            <w:rFonts w:ascii="Arial Narrow" w:hAnsi="Arial Narrow" w:cs="Arial Narrow"/>
                            <w:i/>
                            <w:sz w:val="18"/>
                            <w:szCs w:val="18"/>
                          </w:rPr>
                          <w:t>(fixed H only)</w:t>
                        </w:r>
                        <w:r>
                          <w:rPr>
                            <w:rFonts w:ascii="Arial Narrow" w:hAnsi="Arial Narrow" w:cs="Arial Narrow"/>
                            <w:sz w:val="18"/>
                            <w:szCs w:val="18"/>
                          </w:rPr>
                          <w:t xml:space="preserve"> fixed H connections of H-fixed</w:t>
                        </w:r>
                      </w:p>
                      <w:p w14:paraId="6E386BAF" w14:textId="77777777" w:rsidR="00964F81" w:rsidRDefault="00964F81">
                        <w:pPr>
                          <w:rPr>
                            <w:rFonts w:ascii="Arial Narrow" w:hAnsi="Arial Narrow" w:cs="Arial Narrow"/>
                            <w:i/>
                            <w:sz w:val="18"/>
                            <w:szCs w:val="18"/>
                          </w:rPr>
                        </w:pPr>
                        <w:r>
                          <w:rPr>
                            <w:rFonts w:ascii="Arial Narrow" w:hAnsi="Arial Narrow" w:cs="Arial Narrow"/>
                            <w:i/>
                            <w:sz w:val="18"/>
                            <w:szCs w:val="18"/>
                          </w:rPr>
                          <w:t xml:space="preserve">The following is either for </w:t>
                        </w:r>
                        <w:proofErr w:type="gramStart"/>
                        <w:r>
                          <w:rPr>
                            <w:rFonts w:ascii="Arial Narrow" w:hAnsi="Arial Narrow" w:cs="Arial Narrow"/>
                            <w:i/>
                            <w:sz w:val="18"/>
                            <w:szCs w:val="18"/>
                          </w:rPr>
                          <w:t>mobile</w:t>
                        </w:r>
                        <w:proofErr w:type="gramEnd"/>
                        <w:r>
                          <w:rPr>
                            <w:rFonts w:ascii="Arial Narrow" w:hAnsi="Arial Narrow" w:cs="Arial Narrow"/>
                            <w:i/>
                            <w:sz w:val="18"/>
                            <w:szCs w:val="18"/>
                          </w:rPr>
                          <w:t>-H or fixed-H</w:t>
                        </w:r>
                      </w:p>
                      <w:p w14:paraId="05880347" w14:textId="77777777" w:rsidR="00964F81" w:rsidRDefault="00964F81">
                        <w:pPr>
                          <w:rPr>
                            <w:rFonts w:ascii="Arial Narrow" w:hAnsi="Arial Narrow" w:cs="Arial Narrow"/>
                            <w:sz w:val="18"/>
                            <w:szCs w:val="18"/>
                          </w:rPr>
                        </w:pPr>
                        <w:r>
                          <w:rPr>
                            <w:rFonts w:ascii="Arial Narrow" w:hAnsi="Arial Narrow" w:cs="Arial Narrow"/>
                            <w:sz w:val="18"/>
                            <w:szCs w:val="18"/>
                          </w:rPr>
                          <w:t>stereo bonds</w:t>
                        </w:r>
                      </w:p>
                      <w:p w14:paraId="4DF26115" w14:textId="77777777" w:rsidR="00964F81" w:rsidRDefault="00964F81">
                        <w:pPr>
                          <w:rPr>
                            <w:rFonts w:ascii="Arial Narrow" w:hAnsi="Arial Narrow" w:cs="Arial Narrow"/>
                            <w:sz w:val="18"/>
                            <w:szCs w:val="18"/>
                          </w:rPr>
                        </w:pPr>
                        <w:r>
                          <w:rPr>
                            <w:rFonts w:ascii="Arial Narrow" w:hAnsi="Arial Narrow" w:cs="Arial Narrow"/>
                            <w:sz w:val="18"/>
                            <w:szCs w:val="18"/>
                          </w:rPr>
                          <w:t>stereo centers</w:t>
                        </w:r>
                      </w:p>
                      <w:p w14:paraId="6683357F" w14:textId="77777777" w:rsidR="00964F81" w:rsidRDefault="00964F81">
                        <w:pPr>
                          <w:rPr>
                            <w:rFonts w:ascii="Arial Narrow" w:hAnsi="Arial Narrow" w:cs="Arial Narrow"/>
                            <w:sz w:val="18"/>
                            <w:szCs w:val="18"/>
                          </w:rPr>
                        </w:pPr>
                        <w:r>
                          <w:rPr>
                            <w:rFonts w:ascii="Arial Narrow" w:hAnsi="Arial Narrow" w:cs="Arial Narrow"/>
                            <w:sz w:val="18"/>
                            <w:szCs w:val="18"/>
                          </w:rPr>
                          <w:t>stereo center inversions</w:t>
                        </w:r>
                      </w:p>
                      <w:p w14:paraId="52A8454B" w14:textId="77777777" w:rsidR="00964F81" w:rsidRDefault="00964F81">
                        <w:pPr>
                          <w:rPr>
                            <w:rFonts w:ascii="Arial Narrow" w:hAnsi="Arial Narrow" w:cs="Arial Narrow"/>
                            <w:sz w:val="18"/>
                            <w:szCs w:val="18"/>
                          </w:rPr>
                        </w:pPr>
                        <w:r>
                          <w:rPr>
                            <w:rFonts w:ascii="Arial Narrow" w:hAnsi="Arial Narrow" w:cs="Arial Narrow"/>
                            <w:sz w:val="18"/>
                            <w:szCs w:val="18"/>
                          </w:rPr>
                          <w:t>isotopic atoms (isotopic H not included)</w:t>
                        </w:r>
                      </w:p>
                      <w:p w14:paraId="1C772743" w14:textId="77777777" w:rsidR="00964F81" w:rsidRDefault="00964F81">
                        <w:pPr>
                          <w:ind w:left="720" w:hanging="720"/>
                          <w:rPr>
                            <w:rFonts w:ascii="Arial Narrow" w:hAnsi="Arial Narrow" w:cs="Arial Narrow"/>
                            <w:sz w:val="18"/>
                            <w:szCs w:val="18"/>
                          </w:rPr>
                        </w:pPr>
                        <w:r>
                          <w:rPr>
                            <w:rFonts w:ascii="Arial Narrow" w:hAnsi="Arial Narrow" w:cs="Arial Narrow"/>
                            <w:sz w:val="18"/>
                            <w:szCs w:val="18"/>
                          </w:rPr>
                          <w:t xml:space="preserve">isotopic H (mobile and exchangeable H in </w:t>
                        </w:r>
                        <w:proofErr w:type="gramStart"/>
                        <w:r>
                          <w:rPr>
                            <w:rFonts w:ascii="Arial Narrow" w:hAnsi="Arial Narrow" w:cs="Arial Narrow"/>
                            <w:sz w:val="18"/>
                            <w:szCs w:val="18"/>
                          </w:rPr>
                          <w:t>mobile</w:t>
                        </w:r>
                        <w:proofErr w:type="gramEnd"/>
                        <w:r>
                          <w:rPr>
                            <w:rFonts w:ascii="Arial Narrow" w:hAnsi="Arial Narrow" w:cs="Arial Narrow"/>
                            <w:sz w:val="18"/>
                            <w:szCs w:val="18"/>
                          </w:rPr>
                          <w:t>-H case are not included)</w:t>
                        </w:r>
                      </w:p>
                      <w:p w14:paraId="222A0717" w14:textId="77777777" w:rsidR="00964F81" w:rsidRDefault="00964F81">
                        <w:pPr>
                          <w:rPr>
                            <w:rFonts w:ascii="Arial Narrow" w:hAnsi="Arial Narrow" w:cs="Arial Narrow"/>
                            <w:sz w:val="18"/>
                            <w:szCs w:val="18"/>
                          </w:rPr>
                        </w:pPr>
                        <w:r>
                          <w:rPr>
                            <w:rFonts w:ascii="Arial Narrow" w:hAnsi="Arial Narrow" w:cs="Arial Narrow"/>
                            <w:sz w:val="18"/>
                            <w:szCs w:val="18"/>
                          </w:rPr>
                          <w:t>isotopic mobile groups (canonical IDs only)</w:t>
                        </w:r>
                      </w:p>
                      <w:p w14:paraId="415EB75A" w14:textId="77777777" w:rsidR="00964F81" w:rsidRDefault="00964F81">
                        <w:pPr>
                          <w:rPr>
                            <w:rFonts w:ascii="Arial Narrow" w:hAnsi="Arial Narrow" w:cs="Arial Narrow"/>
                            <w:sz w:val="18"/>
                            <w:szCs w:val="18"/>
                          </w:rPr>
                        </w:pPr>
                        <w:r>
                          <w:rPr>
                            <w:rFonts w:ascii="Arial Narrow" w:hAnsi="Arial Narrow" w:cs="Arial Narrow"/>
                            <w:sz w:val="18"/>
                            <w:szCs w:val="18"/>
                          </w:rPr>
                          <w:t>isotopic stereo bonds</w:t>
                        </w:r>
                      </w:p>
                      <w:p w14:paraId="69ACC1CC" w14:textId="77777777" w:rsidR="00964F81" w:rsidRDefault="00964F81">
                        <w:pPr>
                          <w:rPr>
                            <w:rFonts w:ascii="Arial Narrow" w:hAnsi="Arial Narrow" w:cs="Arial Narrow"/>
                            <w:sz w:val="18"/>
                            <w:szCs w:val="18"/>
                          </w:rPr>
                        </w:pPr>
                        <w:r>
                          <w:rPr>
                            <w:rFonts w:ascii="Arial Narrow" w:hAnsi="Arial Narrow" w:cs="Arial Narrow"/>
                            <w:sz w:val="18"/>
                            <w:szCs w:val="18"/>
                          </w:rPr>
                          <w:t>isotopic stereo centers</w:t>
                        </w:r>
                      </w:p>
                      <w:p w14:paraId="2393A19A" w14:textId="77777777" w:rsidR="00964F81" w:rsidRDefault="00964F81">
                        <w:pPr>
                          <w:rPr>
                            <w:rFonts w:ascii="Arial Narrow" w:hAnsi="Arial Narrow" w:cs="Arial Narrow"/>
                            <w:sz w:val="18"/>
                            <w:szCs w:val="18"/>
                          </w:rPr>
                        </w:pPr>
                        <w:r>
                          <w:rPr>
                            <w:rFonts w:ascii="Arial Narrow" w:hAnsi="Arial Narrow" w:cs="Arial Narrow"/>
                            <w:sz w:val="18"/>
                            <w:szCs w:val="18"/>
                          </w:rPr>
                          <w:t>isotopic stereo center inversions</w:t>
                        </w:r>
                      </w:p>
                      <w:p w14:paraId="71AB5966" w14:textId="77777777" w:rsidR="00964F81" w:rsidRDefault="00964F81">
                        <w:pPr>
                          <w:rPr>
                            <w:rFonts w:ascii="Arial Narrow" w:hAnsi="Arial Narrow" w:cs="Arial Narrow"/>
                            <w:sz w:val="18"/>
                            <w:szCs w:val="18"/>
                          </w:rPr>
                        </w:pPr>
                        <w:r>
                          <w:rPr>
                            <w:rFonts w:ascii="Arial Narrow" w:hAnsi="Arial Narrow" w:cs="Arial Narrow"/>
                            <w:sz w:val="18"/>
                            <w:szCs w:val="18"/>
                          </w:rPr>
                          <w:t>component charges</w:t>
                        </w:r>
                      </w:p>
                      <w:p w14:paraId="559190B2" w14:textId="77777777" w:rsidR="00964F81" w:rsidRDefault="00964F81">
                        <w:pPr>
                          <w:rPr>
                            <w:sz w:val="18"/>
                            <w:szCs w:val="18"/>
                          </w:rPr>
                        </w:pPr>
                      </w:p>
                      <w:p w14:paraId="4C68D335" w14:textId="77777777" w:rsidR="00964F81" w:rsidRDefault="00964F81">
                        <w:pPr>
                          <w:rPr>
                            <w:rFonts w:ascii="Arial Narrow" w:hAnsi="Arial Narrow"/>
                            <w:sz w:val="18"/>
                            <w:szCs w:val="18"/>
                          </w:rPr>
                        </w:pPr>
                        <w:r>
                          <w:rPr>
                            <w:rFonts w:ascii="Arial Narrow" w:hAnsi="Arial Narrow"/>
                            <w:sz w:val="18"/>
                            <w:szCs w:val="18"/>
                          </w:rPr>
                          <w:t xml:space="preserve">If </w:t>
                        </w:r>
                        <w:proofErr w:type="gramStart"/>
                        <w:r>
                          <w:rPr>
                            <w:rFonts w:ascii="Arial Narrow" w:hAnsi="Arial Narrow"/>
                            <w:sz w:val="18"/>
                            <w:szCs w:val="18"/>
                          </w:rPr>
                          <w:t>fixed</w:t>
                        </w:r>
                        <w:proofErr w:type="gramEnd"/>
                        <w:r>
                          <w:rPr>
                            <w:rFonts w:ascii="Arial Narrow" w:hAnsi="Arial Narrow"/>
                            <w:sz w:val="18"/>
                            <w:szCs w:val="18"/>
                          </w:rPr>
                          <w:t>-H layers are same then main layers are compared</w:t>
                        </w:r>
                      </w:p>
                      <w:p w14:paraId="6C7B6A39" w14:textId="77777777" w:rsidR="00964F81" w:rsidRDefault="00964F81">
                        <w:pPr>
                          <w:rPr>
                            <w:sz w:val="18"/>
                            <w:szCs w:val="18"/>
                          </w:rPr>
                        </w:pPr>
                        <w:r>
                          <w:rPr>
                            <w:rFonts w:ascii="Arial Narrow" w:hAnsi="Arial Narrow"/>
                            <w:sz w:val="18"/>
                            <w:szCs w:val="18"/>
                          </w:rPr>
                          <w:t xml:space="preserve">If main layers are same then </w:t>
                        </w:r>
                        <w:proofErr w:type="gramStart"/>
                        <w:r>
                          <w:rPr>
                            <w:rFonts w:ascii="Arial Narrow" w:hAnsi="Arial Narrow"/>
                            <w:sz w:val="18"/>
                            <w:szCs w:val="18"/>
                          </w:rPr>
                          <w:t>fixed</w:t>
                        </w:r>
                        <w:proofErr w:type="gramEnd"/>
                        <w:r>
                          <w:rPr>
                            <w:rFonts w:ascii="Arial Narrow" w:hAnsi="Arial Narrow"/>
                            <w:sz w:val="18"/>
                            <w:szCs w:val="18"/>
                          </w:rPr>
                          <w:t>-H layers are compared if present</w:t>
                        </w:r>
                        <w:r>
                          <w:rPr>
                            <w:sz w:val="18"/>
                            <w:szCs w:val="18"/>
                          </w:rPr>
                          <w:t>.</w:t>
                        </w:r>
                      </w:p>
                    </w:txbxContent>
                  </v:textbox>
                </v:rect>
                <v:rect id="Rectangle 76" o:spid="_x0000_s1068" style="position:absolute;left:13716;top:69132;width:2857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" stroked="f">
                  <v:textbox>
                    <w:txbxContent>
                      <w:p w14:paraId="03036B47" w14:textId="77777777" w:rsidR="00964F81" w:rsidRDefault="00964F81">
                        <w:pPr>
                          <w:keepNext/>
                          <w:keepLines/>
                          <w:jc w:val="center"/>
                          <w:rPr>
                            <w:rFonts w:ascii="Arial" w:hAnsi="Arial" w:cs="Arial"/>
                            <w:b/>
                            <w:sz w:val="24"/>
                            <w:szCs w:val="24"/>
                          </w:rPr>
                        </w:pPr>
                        <w:r>
                          <w:rPr>
                            <w:rFonts w:ascii="Arial" w:hAnsi="Arial" w:cs="Arial"/>
                            <w:b/>
                            <w:sz w:val="24"/>
                            <w:szCs w:val="24"/>
                          </w:rPr>
                          <w:t xml:space="preserve">Figure 1. </w:t>
                        </w:r>
                        <w:proofErr w:type="spellStart"/>
                        <w:r>
                          <w:rPr>
                            <w:rFonts w:ascii="Arial" w:hAnsi="Arial" w:cs="Arial"/>
                            <w:b/>
                            <w:sz w:val="24"/>
                            <w:szCs w:val="24"/>
                          </w:rPr>
                          <w:t>InChI</w:t>
                        </w:r>
                        <w:proofErr w:type="spellEnd"/>
                        <w:r>
                          <w:rPr>
                            <w:rFonts w:ascii="Arial" w:hAnsi="Arial" w:cs="Arial"/>
                            <w:b/>
                            <w:sz w:val="24"/>
                            <w:szCs w:val="24"/>
                          </w:rPr>
                          <w:t xml:space="preserve"> Layer Flowchart</w:t>
                        </w:r>
                      </w:p>
                      <w:p w14:paraId="353730A6" w14:textId="77777777" w:rsidR="00964F81" w:rsidRDefault="00964F81"/>
                    </w:txbxContent>
                  </v:textbox>
                </v:rect>
                <w10:anchorlock/>
              </v:group>
            </w:pict>
          </mc:Fallback>
        </mc:AlternateContent>
      </w:r>
    </w:p>
    <w:p w14:paraId="7540D5AE" w14:textId="77777777" w:rsidR="00BB162C" w:rsidRPr="00341596" w:rsidRDefault="00BB162C" w:rsidP="00341596">
      <w:pPr>
        <w:pStyle w:val="Textkrper"/>
      </w:pPr>
      <w:r w:rsidRPr="00341596">
        <w:t xml:space="preserve">The first two layers (chemical formula and connections) are derived solely from the simple connectivity information in the input structure. They entirely ignore pi-electrons and charge as well as </w:t>
      </w:r>
      <w:proofErr w:type="spellStart"/>
      <w:r w:rsidRPr="00341596">
        <w:t>stereochemical</w:t>
      </w:r>
      <w:proofErr w:type="spellEnd"/>
      <w:r w:rsidRPr="00341596">
        <w:t>, tautomeric and isotopic information.</w:t>
      </w:r>
    </w:p>
    <w:p w14:paraId="53525CCF" w14:textId="77777777" w:rsidR="00BB162C" w:rsidRDefault="00BB162C">
      <w:pPr>
        <w:pStyle w:val="Style1"/>
        <w:rPr>
          <w:rFonts w:ascii="Arial" w:hAnsi="Arial"/>
          <w:b w:val="0"/>
          <w:sz w:val="24"/>
        </w:rPr>
      </w:pPr>
      <w:r>
        <w:rPr>
          <w:rFonts w:ascii="Arial" w:hAnsi="Arial"/>
          <w:b w:val="0"/>
          <w:sz w:val="24"/>
        </w:rPr>
        <w:lastRenderedPageBreak/>
        <w:t xml:space="preserve"> </w:t>
      </w:r>
    </w:p>
    <w:p w14:paraId="19BF60EC" w14:textId="77777777" w:rsidR="00BB162C" w:rsidRDefault="00BB162C" w:rsidP="00A32666">
      <w:pPr>
        <w:pStyle w:val="berschrift3"/>
        <w:keepLines/>
        <w:numPr>
          <w:ilvl w:val="0"/>
          <w:numId w:val="9"/>
        </w:numPr>
        <w:rPr>
          <w:b w:val="0"/>
          <w:i/>
        </w:rPr>
      </w:pPr>
      <w:bookmarkStart w:id="16" w:name="_Toc41832789"/>
      <w:r>
        <w:rPr>
          <w:b w:val="0"/>
          <w:i/>
        </w:rPr>
        <w:t>Main Layer</w:t>
      </w:r>
      <w:bookmarkEnd w:id="16"/>
    </w:p>
    <w:p w14:paraId="5DF5EA8A" w14:textId="77777777" w:rsidR="00BB162C" w:rsidRDefault="00BB162C" w:rsidP="00A32666">
      <w:pPr>
        <w:keepNext/>
        <w:keepLines/>
      </w:pPr>
    </w:p>
    <w:p w14:paraId="3E33A1CD" w14:textId="77777777" w:rsidR="00BB162C" w:rsidRDefault="00BB162C" w:rsidP="00A32666">
      <w:pPr>
        <w:pStyle w:val="berschrift4"/>
        <w:keepLines/>
        <w:numPr>
          <w:ilvl w:val="1"/>
          <w:numId w:val="9"/>
        </w:numPr>
      </w:pPr>
      <w:bookmarkStart w:id="17" w:name="_Toc41832790"/>
      <w:r>
        <w:t>Chemical Formula</w:t>
      </w:r>
      <w:bookmarkEnd w:id="17"/>
    </w:p>
    <w:p w14:paraId="5DD2FE00" w14:textId="77777777" w:rsidR="00BB162C" w:rsidRDefault="00BB162C" w:rsidP="00341596">
      <w:pPr>
        <w:pStyle w:val="Textkrper"/>
        <w:ind w:left="660"/>
      </w:pPr>
      <w:r>
        <w:t xml:space="preserve">For a compounds composed of a single component, this is the conventional Hill-sorted elemental formula. For compounds containing multiple components, the Hill-sorted formulas of the individual components are sorted according to the guidelines in Figure 1 and separated by dots. </w:t>
      </w:r>
    </w:p>
    <w:p w14:paraId="02673F9D" w14:textId="77777777" w:rsidR="00BB162C" w:rsidRDefault="00BB162C">
      <w:pPr>
        <w:pStyle w:val="Style1"/>
        <w:ind w:left="360"/>
        <w:rPr>
          <w:rFonts w:ascii="Arial" w:hAnsi="Arial"/>
          <w:b w:val="0"/>
          <w:i/>
          <w:iCs/>
          <w:sz w:val="24"/>
        </w:rPr>
      </w:pPr>
    </w:p>
    <w:p w14:paraId="4E0015F1" w14:textId="77777777" w:rsidR="00BB162C" w:rsidRDefault="00BB162C">
      <w:pPr>
        <w:pStyle w:val="berschrift4"/>
        <w:numPr>
          <w:ilvl w:val="1"/>
          <w:numId w:val="9"/>
        </w:numPr>
      </w:pPr>
      <w:bookmarkStart w:id="18" w:name="_Toc41832791"/>
      <w:r>
        <w:t>Connections</w:t>
      </w:r>
      <w:bookmarkEnd w:id="18"/>
    </w:p>
    <w:p w14:paraId="7456A953" w14:textId="77777777" w:rsidR="00BB162C" w:rsidRDefault="00BB162C" w:rsidP="00341596">
      <w:pPr>
        <w:pStyle w:val="Textkrper"/>
        <w:ind w:left="660"/>
      </w:pPr>
      <w:r>
        <w:t>This lists the bonds between the atoms in the structure, partitioned into as many as three sublayers. The first represents all bonds other than those to non-bridging H-atoms, the second represents bonds of all immobile H-atoms, and the third provides locations of any mobile H-atoms. The last sublayer represents H-atoms that can be found at more than one location in a compound due to well-known varieties of isomerization. It identifies the groups of atoms that share one or more mobile hydrogen atoms</w:t>
      </w:r>
      <w:r w:rsidR="005F3880">
        <w:t xml:space="preserve"> </w:t>
      </w:r>
      <w:r w:rsidR="0092608F" w:rsidRPr="004B3516">
        <w:t>In addition to hydrogen atoms, m</w:t>
      </w:r>
      <w:r w:rsidR="005F3880" w:rsidRPr="004B3516">
        <w:t>obile H groups may contain mobile negative charges</w:t>
      </w:r>
      <w:r w:rsidR="0092608F" w:rsidRPr="004B3516">
        <w:t>.  These charges are included in the charge layer</w:t>
      </w:r>
      <w:r w:rsidRPr="004B3516">
        <w:t>.</w:t>
      </w:r>
      <w:r>
        <w:t xml:space="preserve"> </w:t>
      </w:r>
    </w:p>
    <w:p w14:paraId="3BAABFC7" w14:textId="77777777" w:rsidR="00BB162C" w:rsidRDefault="00BB162C">
      <w:pPr>
        <w:pStyle w:val="Style1"/>
        <w:ind w:left="390"/>
        <w:rPr>
          <w:rFonts w:ascii="Arial" w:hAnsi="Arial"/>
          <w:b w:val="0"/>
          <w:i/>
          <w:iCs/>
          <w:sz w:val="24"/>
        </w:rPr>
      </w:pPr>
    </w:p>
    <w:p w14:paraId="208BFB0E" w14:textId="77777777" w:rsidR="00BB162C" w:rsidRDefault="00BB162C">
      <w:pPr>
        <w:pStyle w:val="berschrift3"/>
        <w:numPr>
          <w:ilvl w:val="0"/>
          <w:numId w:val="9"/>
        </w:numPr>
        <w:rPr>
          <w:b w:val="0"/>
          <w:i/>
        </w:rPr>
      </w:pPr>
      <w:bookmarkStart w:id="19" w:name="_Toc41832792"/>
      <w:r>
        <w:rPr>
          <w:b w:val="0"/>
          <w:i/>
        </w:rPr>
        <w:t>Charge Layer</w:t>
      </w:r>
      <w:bookmarkEnd w:id="19"/>
    </w:p>
    <w:p w14:paraId="352AFFAF" w14:textId="77777777" w:rsidR="00BB162C" w:rsidRDefault="00BB162C" w:rsidP="00341596">
      <w:pPr>
        <w:pStyle w:val="Textkrper"/>
        <w:ind w:left="660"/>
      </w:pPr>
      <w:r>
        <w:t>This represents net charge (surplus of protons over electrons) and does not depend on the contents of other layers. It may appear in as many as two sublayers:</w:t>
      </w:r>
    </w:p>
    <w:p w14:paraId="4D9FADDF" w14:textId="77777777" w:rsidR="00BB162C" w:rsidRDefault="00BB162C">
      <w:pPr>
        <w:pStyle w:val="Style1"/>
        <w:ind w:left="390"/>
        <w:rPr>
          <w:rFonts w:ascii="Arial" w:hAnsi="Arial"/>
          <w:b w:val="0"/>
          <w:i/>
          <w:iCs/>
          <w:sz w:val="24"/>
        </w:rPr>
      </w:pPr>
    </w:p>
    <w:p w14:paraId="01DE20ED" w14:textId="77777777" w:rsidR="00BB162C" w:rsidRDefault="00BB162C">
      <w:pPr>
        <w:pStyle w:val="berschrift4"/>
        <w:numPr>
          <w:ilvl w:val="1"/>
          <w:numId w:val="9"/>
        </w:numPr>
      </w:pPr>
      <w:bookmarkStart w:id="20" w:name="_Toc41832793"/>
      <w:r>
        <w:t>Component Charge</w:t>
      </w:r>
      <w:bookmarkEnd w:id="20"/>
    </w:p>
    <w:p w14:paraId="41A1E091" w14:textId="77777777" w:rsidR="00341596" w:rsidRDefault="00BB162C" w:rsidP="00341596">
      <w:pPr>
        <w:pStyle w:val="Textkrper"/>
        <w:ind w:left="660"/>
      </w:pPr>
      <w:r>
        <w:t xml:space="preserve">The net charges of the components are represented in this layer as independent tags. By design, the </w:t>
      </w:r>
      <w:proofErr w:type="spellStart"/>
      <w:r>
        <w:t>InChI</w:t>
      </w:r>
      <w:proofErr w:type="spellEnd"/>
      <w:r>
        <w:t xml:space="preserve"> does not distinguish between structures that differ only in the formal positions of their electrons.</w:t>
      </w:r>
    </w:p>
    <w:p w14:paraId="7A30E48E" w14:textId="77777777" w:rsidR="00BB162C" w:rsidRDefault="00BB162C" w:rsidP="00341596">
      <w:pPr>
        <w:pStyle w:val="Textkrper"/>
        <w:ind w:left="180"/>
      </w:pPr>
      <w:r>
        <w:br/>
      </w:r>
    </w:p>
    <w:p w14:paraId="40BD102D" w14:textId="77777777" w:rsidR="00BB162C" w:rsidRDefault="00BB162C">
      <w:pPr>
        <w:pStyle w:val="berschrift4"/>
        <w:numPr>
          <w:ilvl w:val="1"/>
          <w:numId w:val="9"/>
        </w:numPr>
      </w:pPr>
      <w:bookmarkStart w:id="21" w:name="_Toc41832794"/>
      <w:r>
        <w:lastRenderedPageBreak/>
        <w:t>Protons</w:t>
      </w:r>
      <w:bookmarkEnd w:id="21"/>
    </w:p>
    <w:p w14:paraId="30225A1A" w14:textId="77777777" w:rsidR="00BB162C" w:rsidRDefault="00BB162C" w:rsidP="00341596">
      <w:pPr>
        <w:pStyle w:val="Textkrper"/>
        <w:ind w:left="660"/>
      </w:pPr>
      <w:r>
        <w:t>The number of protons removed from or added to the substance so that a given component may be represented without regard to its degree of protonation.</w:t>
      </w:r>
    </w:p>
    <w:p w14:paraId="30E7636D" w14:textId="77777777" w:rsidR="00BB162C" w:rsidRDefault="00BB162C">
      <w:pPr>
        <w:pStyle w:val="Style1"/>
        <w:rPr>
          <w:rFonts w:ascii="Arial" w:hAnsi="Arial"/>
          <w:b w:val="0"/>
          <w:i/>
          <w:iCs/>
          <w:sz w:val="24"/>
        </w:rPr>
      </w:pPr>
    </w:p>
    <w:p w14:paraId="37DE071E" w14:textId="77777777" w:rsidR="00BB162C" w:rsidRDefault="00BB162C">
      <w:pPr>
        <w:pStyle w:val="berschrift3"/>
        <w:numPr>
          <w:ilvl w:val="0"/>
          <w:numId w:val="9"/>
        </w:numPr>
        <w:rPr>
          <w:b w:val="0"/>
          <w:i/>
        </w:rPr>
      </w:pPr>
      <w:bookmarkStart w:id="22" w:name="_Toc41832795"/>
      <w:proofErr w:type="spellStart"/>
      <w:r>
        <w:rPr>
          <w:b w:val="0"/>
          <w:i/>
        </w:rPr>
        <w:t>Stereochemical</w:t>
      </w:r>
      <w:proofErr w:type="spellEnd"/>
      <w:r>
        <w:rPr>
          <w:b w:val="0"/>
          <w:i/>
        </w:rPr>
        <w:t xml:space="preserve"> Layer</w:t>
      </w:r>
      <w:bookmarkEnd w:id="22"/>
    </w:p>
    <w:p w14:paraId="5BC3DE6B" w14:textId="77777777" w:rsidR="00BB162C" w:rsidRDefault="00BB162C" w:rsidP="00341596">
      <w:pPr>
        <w:pStyle w:val="Textkrper"/>
        <w:ind w:left="480"/>
      </w:pPr>
      <w:r>
        <w:t>This is composed of two sublayers</w:t>
      </w:r>
      <w:r w:rsidR="00BB4132">
        <w:t>:</w:t>
      </w:r>
      <w:r>
        <w:t xml:space="preserve"> the first accounts for double bond, sp</w:t>
      </w:r>
      <w:r>
        <w:rPr>
          <w:vertAlign w:val="superscript"/>
        </w:rPr>
        <w:t>2</w:t>
      </w:r>
      <w:r>
        <w:t xml:space="preserve"> stereochemistry and the second for tetrahedral stereochemistry and </w:t>
      </w:r>
      <w:proofErr w:type="spellStart"/>
      <w:r>
        <w:t>allenes</w:t>
      </w:r>
      <w:proofErr w:type="spellEnd"/>
      <w:r>
        <w:t>. Note that the first sublayer is independent of the second, but not vice-versa.</w:t>
      </w:r>
    </w:p>
    <w:p w14:paraId="04388485" w14:textId="77777777" w:rsidR="00BB162C" w:rsidRDefault="00BB162C">
      <w:pPr>
        <w:pStyle w:val="Style1"/>
        <w:ind w:left="390"/>
        <w:rPr>
          <w:rFonts w:ascii="Arial" w:hAnsi="Arial"/>
          <w:b w:val="0"/>
          <w:sz w:val="24"/>
        </w:rPr>
      </w:pPr>
    </w:p>
    <w:p w14:paraId="07408709" w14:textId="77777777" w:rsidR="00BB162C" w:rsidRDefault="00BB162C">
      <w:pPr>
        <w:pStyle w:val="berschrift4"/>
        <w:numPr>
          <w:ilvl w:val="1"/>
          <w:numId w:val="9"/>
        </w:numPr>
      </w:pPr>
      <w:bookmarkStart w:id="23" w:name="_Toc41832796"/>
      <w:r>
        <w:t>Double Bond sp</w:t>
      </w:r>
      <w:r w:rsidRPr="00A93349">
        <w:rPr>
          <w:vertAlign w:val="superscript"/>
        </w:rPr>
        <w:t>2</w:t>
      </w:r>
      <w:r>
        <w:t xml:space="preserve"> (Z/E) Stereo</w:t>
      </w:r>
      <w:bookmarkEnd w:id="23"/>
    </w:p>
    <w:p w14:paraId="518917E5" w14:textId="77777777" w:rsidR="00BB162C" w:rsidRDefault="00BB162C" w:rsidP="00341596">
      <w:pPr>
        <w:pStyle w:val="Textkrper"/>
        <w:ind w:left="660"/>
      </w:pPr>
      <w:r>
        <w:t xml:space="preserve">Expression of this stereo configuration is easily done in 2-dimensional drawings. When double bonds are rigid, stereoisomerism is readily represented without ambiguity. However, in alternating bond systems, some non-rigid bonds may be formally drawn as double. Bonds in these systems, when discovered by </w:t>
      </w:r>
      <w:proofErr w:type="spellStart"/>
      <w:r>
        <w:t>InChI</w:t>
      </w:r>
      <w:proofErr w:type="spellEnd"/>
      <w:r>
        <w:t xml:space="preserve"> algorithms, are not assigned stereo labels. Also, to avoid needless </w:t>
      </w:r>
      <w:proofErr w:type="spellStart"/>
      <w:r>
        <w:t>stereodescriptors</w:t>
      </w:r>
      <w:proofErr w:type="spellEnd"/>
      <w:r>
        <w:t xml:space="preserve"> in aromatic and other small rings, no sp</w:t>
      </w:r>
      <w:r>
        <w:rPr>
          <w:vertAlign w:val="superscript"/>
        </w:rPr>
        <w:t>2</w:t>
      </w:r>
      <w:r>
        <w:t xml:space="preserve"> stereoisomerism information is generated in rings containing 7 or fewer members. </w:t>
      </w:r>
    </w:p>
    <w:p w14:paraId="13668BCE" w14:textId="77777777" w:rsidR="00BB162C" w:rsidRDefault="00BB162C">
      <w:pPr>
        <w:pStyle w:val="Style1"/>
        <w:ind w:left="390"/>
        <w:rPr>
          <w:rFonts w:ascii="Arial" w:hAnsi="Arial"/>
          <w:b w:val="0"/>
          <w:sz w:val="24"/>
        </w:rPr>
      </w:pPr>
    </w:p>
    <w:p w14:paraId="600E089E" w14:textId="77777777" w:rsidR="00BB162C" w:rsidRDefault="00BB162C">
      <w:pPr>
        <w:pStyle w:val="berschrift4"/>
        <w:numPr>
          <w:ilvl w:val="1"/>
          <w:numId w:val="9"/>
        </w:numPr>
      </w:pPr>
      <w:bookmarkStart w:id="24" w:name="_Toc41832797"/>
      <w:r>
        <w:t>Tetrahedral Stereo</w:t>
      </w:r>
      <w:bookmarkEnd w:id="24"/>
    </w:p>
    <w:p w14:paraId="156D8ABD" w14:textId="77777777" w:rsidR="00BB162C" w:rsidRDefault="00BB162C" w:rsidP="00341596">
      <w:pPr>
        <w:pStyle w:val="Textkrper"/>
        <w:ind w:left="660"/>
      </w:pPr>
      <w:r>
        <w:t xml:space="preserve">Tetrahedral </w:t>
      </w:r>
      <w:r w:rsidR="007538C0">
        <w:t xml:space="preserve">(typically, </w:t>
      </w:r>
      <w:r>
        <w:t>sp</w:t>
      </w:r>
      <w:r>
        <w:rPr>
          <w:vertAlign w:val="superscript"/>
        </w:rPr>
        <w:t>3</w:t>
      </w:r>
      <w:r w:rsidR="007538C0">
        <w:t xml:space="preserve">) </w:t>
      </w:r>
      <w:r>
        <w:t xml:space="preserve">stereochemistry is readily represented using conventional wedge/hatch (out/in) bonds commonly employed in 2D drawings. Relative </w:t>
      </w:r>
      <w:r w:rsidR="007538C0">
        <w:rPr>
          <w:rStyle w:val="BodyTextChar"/>
          <w:rFonts w:ascii="Times New Roman" w:hAnsi="Times New Roman"/>
        </w:rPr>
        <w:t xml:space="preserve">tetrahedral </w:t>
      </w:r>
      <w:r>
        <w:t xml:space="preserve">stereochemistry is represented first, optionally followed by a tag to indicate absolute stereochemistry. When a </w:t>
      </w:r>
      <w:proofErr w:type="spellStart"/>
      <w:r>
        <w:t>stereocenter</w:t>
      </w:r>
      <w:proofErr w:type="spellEnd"/>
      <w:r>
        <w:t xml:space="preserve"> configuration is not known to the structure author, an ‘unknown’ descriptor may be specified, which will then appear in the stereo layer. If a possible </w:t>
      </w:r>
      <w:proofErr w:type="spellStart"/>
      <w:r>
        <w:t>stereocenter</w:t>
      </w:r>
      <w:proofErr w:type="spellEnd"/>
      <w:r>
        <w:t xml:space="preserve"> is found, but no stereo information is provided, it will be represented in a</w:t>
      </w:r>
      <w:r w:rsidR="00114869">
        <w:t xml:space="preserve"> </w:t>
      </w:r>
      <w:proofErr w:type="spellStart"/>
      <w:r>
        <w:t>stereolayer</w:t>
      </w:r>
      <w:proofErr w:type="spellEnd"/>
      <w:r>
        <w:t xml:space="preserve"> by a not-given (‘undefined’) flag. </w:t>
      </w:r>
    </w:p>
    <w:p w14:paraId="2670395F" w14:textId="77777777" w:rsidR="00B212E4" w:rsidRPr="00B212E4" w:rsidRDefault="00B212E4" w:rsidP="00341596">
      <w:pPr>
        <w:pStyle w:val="Textkrper"/>
        <w:ind w:left="660"/>
      </w:pPr>
      <w:r w:rsidRPr="004B3516">
        <w:t xml:space="preserve">In </w:t>
      </w:r>
      <w:proofErr w:type="spellStart"/>
      <w:r w:rsidR="00E0451E">
        <w:t>InChI</w:t>
      </w:r>
      <w:proofErr w:type="spellEnd"/>
      <w:r w:rsidR="00E0451E">
        <w:t xml:space="preserve"> Software</w:t>
      </w:r>
      <w:r w:rsidRPr="004B3516">
        <w:t xml:space="preserve"> </w:t>
      </w:r>
      <w:r w:rsidR="000E17CA">
        <w:t xml:space="preserve">since </w:t>
      </w:r>
      <w:r w:rsidRPr="004B3516">
        <w:t>v. 1.</w:t>
      </w:r>
      <w:r w:rsidR="006368B9" w:rsidRPr="004B3516">
        <w:t>0</w:t>
      </w:r>
      <w:r w:rsidR="006368B9">
        <w:t>4</w:t>
      </w:r>
      <w:r w:rsidR="006368B9" w:rsidRPr="004B3516">
        <w:t xml:space="preserve"> </w:t>
      </w:r>
      <w:r w:rsidRPr="004B3516">
        <w:t>(</w:t>
      </w:r>
      <w:r w:rsidR="006368B9" w:rsidRPr="004B3516">
        <w:t>201</w:t>
      </w:r>
      <w:r w:rsidR="006368B9">
        <w:t>1</w:t>
      </w:r>
      <w:r w:rsidRPr="004B3516">
        <w:t xml:space="preserve">) a question mark (‘?’) is used, by default, for both ‘undefined’ and ‘unknown’ flags. However, in a non-standard </w:t>
      </w:r>
      <w:proofErr w:type="spellStart"/>
      <w:r w:rsidRPr="004B3516">
        <w:t>InChI</w:t>
      </w:r>
      <w:proofErr w:type="spellEnd"/>
      <w:r w:rsidRPr="004B3516">
        <w:t xml:space="preserve"> generated with option ‘SLUUD’ turned On,  the symbol ‘u’ is used to indicate explicitly entered ‘unknown’ stereo (while ‘?’ is retained for ‘undefined’).</w:t>
      </w:r>
    </w:p>
    <w:p w14:paraId="3A55BAA4" w14:textId="77777777" w:rsidR="00BB162C" w:rsidRDefault="00BB162C">
      <w:pPr>
        <w:pStyle w:val="Style1"/>
        <w:ind w:left="390"/>
        <w:rPr>
          <w:rFonts w:ascii="Arial" w:hAnsi="Arial"/>
          <w:b w:val="0"/>
          <w:i/>
          <w:iCs/>
          <w:sz w:val="24"/>
        </w:rPr>
      </w:pPr>
    </w:p>
    <w:p w14:paraId="05E60A36" w14:textId="77777777" w:rsidR="00BB162C" w:rsidRDefault="00BB162C">
      <w:pPr>
        <w:pStyle w:val="berschrift3"/>
        <w:numPr>
          <w:ilvl w:val="0"/>
          <w:numId w:val="9"/>
        </w:numPr>
        <w:rPr>
          <w:b w:val="0"/>
          <w:i/>
        </w:rPr>
      </w:pPr>
      <w:bookmarkStart w:id="25" w:name="_Toc41832798"/>
      <w:r>
        <w:rPr>
          <w:b w:val="0"/>
          <w:i/>
        </w:rPr>
        <w:t>Isotopic Layer</w:t>
      </w:r>
      <w:bookmarkEnd w:id="25"/>
    </w:p>
    <w:p w14:paraId="65226AEB" w14:textId="77777777" w:rsidR="00BB162C" w:rsidRDefault="00BB162C" w:rsidP="00341596">
      <w:pPr>
        <w:pStyle w:val="Textkrper"/>
        <w:ind w:left="480"/>
      </w:pPr>
      <w:r>
        <w:t>This is a layer in which different isotopically labeled atoms are identified. Exchangeable isotopic hydrogen atoms (deuterium and tritium) are listed separately. The layer also holds any changes in stereochemistry caused by the presence of isotopes.</w:t>
      </w:r>
    </w:p>
    <w:p w14:paraId="746CA723" w14:textId="77777777" w:rsidR="00BB162C" w:rsidRDefault="00BB162C">
      <w:pPr>
        <w:pStyle w:val="berschrift3"/>
        <w:numPr>
          <w:ilvl w:val="0"/>
          <w:numId w:val="9"/>
        </w:numPr>
        <w:rPr>
          <w:b w:val="0"/>
          <w:i/>
        </w:rPr>
      </w:pPr>
      <w:bookmarkStart w:id="26" w:name="_Toc41832799"/>
      <w:r>
        <w:rPr>
          <w:b w:val="0"/>
          <w:i/>
        </w:rPr>
        <w:t>Fixed-H Layer</w:t>
      </w:r>
      <w:bookmarkEnd w:id="26"/>
    </w:p>
    <w:p w14:paraId="0754EDE4" w14:textId="77777777" w:rsidR="00BB162C" w:rsidRDefault="00BB162C" w:rsidP="00341596">
      <w:pPr>
        <w:pStyle w:val="Textkrper"/>
        <w:ind w:left="480"/>
      </w:pPr>
      <w:r>
        <w:t>When potentially mobile H atoms are detected and the user specifies that they should be immobile (</w:t>
      </w:r>
      <w:proofErr w:type="spellStart"/>
      <w:r>
        <w:t>tautomerism</w:t>
      </w:r>
      <w:proofErr w:type="spellEnd"/>
      <w:r>
        <w:t xml:space="preserve"> not allowed), this layer binds these H atoms to the atoms specified in the input structure. When this, in effect, causes a change in earlier layers, appropriate changes are added to this layer (earlier layers 1-4 are not affected). </w:t>
      </w:r>
    </w:p>
    <w:p w14:paraId="60370730" w14:textId="77777777" w:rsidR="00E84BC5" w:rsidRDefault="00E84BC5" w:rsidP="00E84BC5">
      <w:pPr>
        <w:pStyle w:val="berschrift3"/>
        <w:numPr>
          <w:ilvl w:val="0"/>
          <w:numId w:val="9"/>
        </w:numPr>
        <w:rPr>
          <w:b w:val="0"/>
          <w:i/>
        </w:rPr>
      </w:pPr>
      <w:bookmarkStart w:id="27" w:name="_Toc41832800"/>
      <w:r>
        <w:rPr>
          <w:b w:val="0"/>
          <w:i/>
        </w:rPr>
        <w:t>Polymer Layer</w:t>
      </w:r>
      <w:bookmarkEnd w:id="27"/>
    </w:p>
    <w:p w14:paraId="3A1BA197" w14:textId="77777777" w:rsidR="00311FD4" w:rsidRDefault="00E84BC5" w:rsidP="00E84BC5">
      <w:pPr>
        <w:pStyle w:val="Textkrper"/>
        <w:ind w:left="480"/>
      </w:pPr>
      <w:proofErr w:type="spellStart"/>
      <w:r>
        <w:t>InChI</w:t>
      </w:r>
      <w:proofErr w:type="spellEnd"/>
      <w:r>
        <w:t xml:space="preserve"> Software v. 1.05 added a new</w:t>
      </w:r>
      <w:r w:rsidR="0074588F">
        <w:t xml:space="preserve"> experimental </w:t>
      </w:r>
      <w:r>
        <w:t xml:space="preserve"> polymer (‘/z’) layer. This is modification layer which </w:t>
      </w:r>
      <w:r w:rsidR="0074588F">
        <w:t>is optionally built “above” the other layers and does not affect their content</w:t>
      </w:r>
      <w:r>
        <w:t>.</w:t>
      </w:r>
      <w:r w:rsidR="00303776">
        <w:t xml:space="preserve"> For more details, see Section </w:t>
      </w:r>
      <w:proofErr w:type="spellStart"/>
      <w:r w:rsidR="00303776">
        <w:t>IV.f</w:t>
      </w:r>
      <w:proofErr w:type="spellEnd"/>
      <w:r w:rsidR="00303776">
        <w:t xml:space="preserve"> below.</w:t>
      </w:r>
    </w:p>
    <w:p w14:paraId="5112FFF0" w14:textId="77777777" w:rsidR="00BB162C" w:rsidRDefault="00BB162C" w:rsidP="00A32666">
      <w:pPr>
        <w:pStyle w:val="berschrift2"/>
        <w:keepLines/>
      </w:pPr>
      <w:bookmarkStart w:id="28" w:name="_Toc41832801"/>
      <w:r>
        <w:t xml:space="preserve">e. </w:t>
      </w:r>
      <w:proofErr w:type="spellStart"/>
      <w:r>
        <w:t>InChI</w:t>
      </w:r>
      <w:proofErr w:type="spellEnd"/>
      <w:r>
        <w:t xml:space="preserve"> Structure</w:t>
      </w:r>
      <w:bookmarkEnd w:id="28"/>
    </w:p>
    <w:p w14:paraId="60F16B1C" w14:textId="77777777" w:rsidR="00BB162C" w:rsidRPr="00341596" w:rsidRDefault="00BB162C" w:rsidP="00341596">
      <w:pPr>
        <w:pStyle w:val="Textkrper"/>
      </w:pPr>
      <w:r w:rsidRPr="00341596">
        <w:t>Figure 2 below describes the ordering of all possible layers in an Identifier</w:t>
      </w:r>
      <w:r w:rsidR="005D471B">
        <w:t xml:space="preserve"> (experimental polymer layer is not shown; see Section </w:t>
      </w:r>
      <w:proofErr w:type="spellStart"/>
      <w:r w:rsidR="005D471B">
        <w:t>IV.f</w:t>
      </w:r>
      <w:proofErr w:type="spellEnd"/>
      <w:r w:rsidR="005D471B">
        <w:t>)</w:t>
      </w:r>
      <w:r w:rsidRPr="00341596">
        <w:t xml:space="preserve">.  Individual layers are preceded by /? where ? is a lowercase letter that distinguishes that layer. In the Identifier itself, actual layer contents replace the annotations shown below in curly braces. Titles in Italics are shown only for clarity. </w:t>
      </w:r>
    </w:p>
    <w:p w14:paraId="28A6F19B" w14:textId="77777777" w:rsidR="00BB162C" w:rsidRDefault="00F94555">
      <w:pPr>
        <w:rPr>
          <w:rFonts w:ascii="Arial" w:hAnsi="Arial"/>
          <w:sz w:val="24"/>
        </w:rPr>
      </w:pPr>
      <w:r>
        <w:rPr>
          <w:rFonts w:ascii="Arial" w:hAnsi="Arial"/>
          <w:noProof/>
          <w:sz w:val="24"/>
          <w:lang w:val="de-DE" w:eastAsia="de-DE"/>
        </w:rPr>
        <w:lastRenderedPageBreak/>
        <mc:AlternateContent>
          <mc:Choice Requires="wps">
            <w:drawing>
              <wp:anchor distT="0" distB="0" distL="114300" distR="114300" simplePos="0" relativeHeight="251644928" behindDoc="0" locked="0" layoutInCell="1" allowOverlap="1" wp14:anchorId="13D39204" wp14:editId="36956970">
                <wp:simplePos x="0" y="0"/>
                <wp:positionH relativeFrom="column">
                  <wp:posOffset>51435</wp:posOffset>
                </wp:positionH>
                <wp:positionV relativeFrom="paragraph">
                  <wp:posOffset>5374640</wp:posOffset>
                </wp:positionV>
                <wp:extent cx="5029200" cy="342900"/>
                <wp:effectExtent l="0" t="0" r="0" b="0"/>
                <wp:wrapNone/>
                <wp:docPr id="35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92B40" w14:textId="77777777" w:rsidR="00964F81" w:rsidRDefault="00964F81">
                            <w:pPr>
                              <w:jc w:val="center"/>
                            </w:pPr>
                            <w:r>
                              <w:rPr>
                                <w:rFonts w:ascii="Arial" w:hAnsi="Arial"/>
                                <w:b/>
                                <w:sz w:val="24"/>
                              </w:rPr>
                              <w:t>Figure 2. Layers of the identifier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D39204" id="Rectangle 88" o:spid="_x0000_s1069" style="position:absolute;margin-left:4.05pt;margin-top:423.2pt;width:396pt;height:2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" stroked="f">
                <v:textbox>
                  <w:txbxContent>
                    <w:p w14:paraId="69192B40" w14:textId="77777777" w:rsidR="00964F81" w:rsidRDefault="00964F81">
                      <w:pPr>
                        <w:jc w:val="center"/>
                      </w:pPr>
                      <w:r>
                        <w:rPr>
                          <w:rFonts w:ascii="Arial" w:hAnsi="Arial"/>
                          <w:b/>
                          <w:sz w:val="24"/>
                        </w:rPr>
                        <w:t>Figure 2. Layers of the identifier</w:t>
                      </w:r>
                    </w:p>
                  </w:txbxContent>
                </v:textbox>
              </v:rect>
            </w:pict>
          </mc:Fallback>
        </mc:AlternateContent>
      </w:r>
      <w:r>
        <w:rPr>
          <w:rFonts w:ascii="Arial" w:hAnsi="Arial"/>
          <w:noProof/>
          <w:sz w:val="24"/>
          <w:lang w:val="de-DE" w:eastAsia="de-DE"/>
        </w:rPr>
        <mc:AlternateContent>
          <mc:Choice Requires="wps">
            <w:drawing>
              <wp:anchor distT="0" distB="0" distL="114300" distR="114300" simplePos="0" relativeHeight="251643904" behindDoc="0" locked="0" layoutInCell="1" allowOverlap="1" wp14:anchorId="1CFABA31" wp14:editId="59C5AEBC">
                <wp:simplePos x="0" y="0"/>
                <wp:positionH relativeFrom="column">
                  <wp:posOffset>51435</wp:posOffset>
                </wp:positionH>
                <wp:positionV relativeFrom="paragraph">
                  <wp:posOffset>139700</wp:posOffset>
                </wp:positionV>
                <wp:extent cx="5029200" cy="5143500"/>
                <wp:effectExtent l="0" t="0" r="0" b="0"/>
                <wp:wrapNone/>
                <wp:docPr id="353"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5143500"/>
                        </a:xfrm>
                        <a:prstGeom prst="rect">
                          <a:avLst/>
                        </a:prstGeom>
                        <a:solidFill>
                          <a:srgbClr val="FFFFFF"/>
                        </a:solidFill>
                        <a:ln w="9525">
                          <a:solidFill>
                            <a:srgbClr val="000000"/>
                          </a:solidFill>
                          <a:miter lim="800000"/>
                          <a:headEnd/>
                          <a:tailEnd/>
                        </a:ln>
                      </wps:spPr>
                      <wps:txbx>
                        <w:txbxContent>
                          <w:p w14:paraId="79AF43C9"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53C87326"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InChI</w:t>
                            </w:r>
                            <w:proofErr w:type="spellEnd"/>
                            <w:r>
                              <w:rPr>
                                <w:sz w:val="18"/>
                                <w:szCs w:val="18"/>
                              </w:rPr>
                              <w:t xml:space="preserve"> version}</w:t>
                            </w:r>
                          </w:p>
                          <w:p w14:paraId="4BF65FD5" w14:textId="77777777" w:rsidR="00964F81" w:rsidRDefault="00964F81">
                            <w:pPr>
                              <w:rPr>
                                <w:rFonts w:ascii="Arial" w:hAnsi="Arial" w:cs="Arial"/>
                                <w:i/>
                                <w:sz w:val="24"/>
                              </w:rPr>
                            </w:pPr>
                            <w:r>
                              <w:rPr>
                                <w:rFonts w:ascii="Arial" w:hAnsi="Arial" w:cs="Arial"/>
                                <w:i/>
                                <w:sz w:val="24"/>
                              </w:rPr>
                              <w:t xml:space="preserve">1. Main Layer (M): </w:t>
                            </w:r>
                          </w:p>
                          <w:p w14:paraId="45C73ED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/{formula}</w:t>
                            </w:r>
                          </w:p>
                          <w:p w14:paraId="07C30E2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/c{connections}</w:t>
                            </w:r>
                          </w:p>
                          <w:p w14:paraId="6103E482"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H_atoms</w:t>
                            </w:r>
                            <w:proofErr w:type="spellEnd"/>
                            <w:r>
                              <w:rPr>
                                <w:sz w:val="18"/>
                                <w:szCs w:val="18"/>
                              </w:rPr>
                              <w:t>}</w:t>
                            </w:r>
                          </w:p>
                          <w:p w14:paraId="6D623B5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2. Charge Layer</w:t>
                            </w:r>
                          </w:p>
                          <w:p w14:paraId="6C8BA34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/q{charge}</w:t>
                            </w:r>
                          </w:p>
                          <w:p w14:paraId="440445B1"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/p{protons}</w:t>
                            </w:r>
                          </w:p>
                          <w:p w14:paraId="72F2823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3. Stereo Layer</w:t>
                            </w:r>
                          </w:p>
                          <w:p w14:paraId="5C7AA64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stereo:dbond</w:t>
                            </w:r>
                            <w:proofErr w:type="spellEnd"/>
                            <w:proofErr w:type="gramEnd"/>
                            <w:r>
                              <w:rPr>
                                <w:sz w:val="18"/>
                                <w:szCs w:val="18"/>
                              </w:rPr>
                              <w:t>}</w:t>
                            </w:r>
                          </w:p>
                          <w:p w14:paraId="6849455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stereo:sp</w:t>
                            </w:r>
                            <w:proofErr w:type="gramEnd"/>
                            <w:r>
                              <w:rPr>
                                <w:sz w:val="18"/>
                                <w:szCs w:val="18"/>
                              </w:rPr>
                              <w:t>3}</w:t>
                            </w:r>
                          </w:p>
                          <w:p w14:paraId="5DF6BF4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stereo:sp</w:t>
                            </w:r>
                            <w:proofErr w:type="gramEnd"/>
                            <w:r>
                              <w:rPr>
                                <w:sz w:val="18"/>
                                <w:szCs w:val="18"/>
                              </w:rPr>
                              <w:t>3:inverted}</w:t>
                            </w:r>
                          </w:p>
                          <w:p w14:paraId="5E14CD0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5F095A6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4. Isotopic Layer (MI):</w:t>
                            </w:r>
                          </w:p>
                          <w:p w14:paraId="04DE26B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proofErr w:type="gramStart"/>
                            <w:r>
                              <w:rPr>
                                <w:sz w:val="18"/>
                                <w:szCs w:val="18"/>
                              </w:rPr>
                              <w:t>isotopic:atoms</w:t>
                            </w:r>
                            <w:proofErr w:type="spellEnd"/>
                            <w:proofErr w:type="gramEnd"/>
                            <w:r>
                              <w:rPr>
                                <w:sz w:val="18"/>
                                <w:szCs w:val="18"/>
                              </w:rPr>
                              <w:t>}*</w:t>
                            </w:r>
                          </w:p>
                          <w:p w14:paraId="598019A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proofErr w:type="gramStart"/>
                            <w:r>
                              <w:rPr>
                                <w:sz w:val="18"/>
                                <w:szCs w:val="18"/>
                              </w:rPr>
                              <w:t>isotopic:exchangeable</w:t>
                            </w:r>
                            <w:proofErr w:type="gramEnd"/>
                            <w:r>
                              <w:rPr>
                                <w:sz w:val="18"/>
                                <w:szCs w:val="18"/>
                              </w:rPr>
                              <w:t>_H</w:t>
                            </w:r>
                            <w:proofErr w:type="spellEnd"/>
                            <w:r>
                              <w:rPr>
                                <w:sz w:val="18"/>
                                <w:szCs w:val="18"/>
                              </w:rPr>
                              <w:t>}</w:t>
                            </w:r>
                          </w:p>
                          <w:p w14:paraId="2264764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isotopic:stereo</w:t>
                            </w:r>
                            <w:proofErr w:type="gramEnd"/>
                            <w:r>
                              <w:rPr>
                                <w:sz w:val="18"/>
                                <w:szCs w:val="18"/>
                              </w:rPr>
                              <w:t>:dbond</w:t>
                            </w:r>
                            <w:proofErr w:type="spellEnd"/>
                            <w:r>
                              <w:rPr>
                                <w:sz w:val="18"/>
                                <w:szCs w:val="18"/>
                              </w:rPr>
                              <w:t>}</w:t>
                            </w:r>
                          </w:p>
                          <w:p w14:paraId="031A697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isotopic:stereo</w:t>
                            </w:r>
                            <w:proofErr w:type="gramEnd"/>
                            <w:r>
                              <w:rPr>
                                <w:sz w:val="18"/>
                                <w:szCs w:val="18"/>
                              </w:rPr>
                              <w:t>:sp3}</w:t>
                            </w:r>
                          </w:p>
                          <w:p w14:paraId="274DEF9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isotopic:stereo</w:t>
                            </w:r>
                            <w:proofErr w:type="gramEnd"/>
                            <w:r>
                              <w:rPr>
                                <w:sz w:val="18"/>
                                <w:szCs w:val="18"/>
                              </w:rPr>
                              <w:t>:sp3:inverted}</w:t>
                            </w:r>
                          </w:p>
                          <w:p w14:paraId="73ED9ED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isotopic:stereo:type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7DF3A24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5. Fixed H Layer (F):</w:t>
                            </w:r>
                          </w:p>
                          <w:p w14:paraId="06A5678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w:t>
                            </w:r>
                            <w:proofErr w:type="spellStart"/>
                            <w:r>
                              <w:rPr>
                                <w:sz w:val="18"/>
                                <w:szCs w:val="18"/>
                              </w:rPr>
                              <w:t>fixed_</w:t>
                            </w:r>
                            <w:proofErr w:type="gramStart"/>
                            <w:r>
                              <w:rPr>
                                <w:sz w:val="18"/>
                                <w:szCs w:val="18"/>
                              </w:rPr>
                              <w:t>H:formula</w:t>
                            </w:r>
                            <w:proofErr w:type="spellEnd"/>
                            <w:proofErr w:type="gramEnd"/>
                            <w:r>
                              <w:rPr>
                                <w:sz w:val="18"/>
                                <w:szCs w:val="18"/>
                              </w:rPr>
                              <w:t>}*</w:t>
                            </w:r>
                          </w:p>
                          <w:p w14:paraId="1281182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fixed_H:H_fixed</w:t>
                            </w:r>
                            <w:proofErr w:type="spellEnd"/>
                            <w:r>
                              <w:rPr>
                                <w:sz w:val="18"/>
                                <w:szCs w:val="18"/>
                              </w:rPr>
                              <w:t>}</w:t>
                            </w:r>
                          </w:p>
                          <w:p w14:paraId="7D8985C2"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w:t>
                            </w:r>
                            <w:proofErr w:type="spellStart"/>
                            <w:r>
                              <w:rPr>
                                <w:sz w:val="18"/>
                                <w:szCs w:val="18"/>
                              </w:rPr>
                              <w:t>fixed_</w:t>
                            </w:r>
                            <w:proofErr w:type="gramStart"/>
                            <w:r>
                              <w:rPr>
                                <w:sz w:val="18"/>
                                <w:szCs w:val="18"/>
                              </w:rPr>
                              <w:t>H:charge</w:t>
                            </w:r>
                            <w:proofErr w:type="spellEnd"/>
                            <w:proofErr w:type="gramEnd"/>
                            <w:r>
                              <w:rPr>
                                <w:sz w:val="18"/>
                                <w:szCs w:val="18"/>
                              </w:rPr>
                              <w:t>}</w:t>
                            </w:r>
                          </w:p>
                          <w:p w14:paraId="1FDD56A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H:stereo</w:t>
                            </w:r>
                            <w:proofErr w:type="gramEnd"/>
                            <w:r>
                              <w:rPr>
                                <w:sz w:val="18"/>
                                <w:szCs w:val="18"/>
                              </w:rPr>
                              <w:t>:dbond</w:t>
                            </w:r>
                            <w:proofErr w:type="spellEnd"/>
                            <w:r>
                              <w:rPr>
                                <w:sz w:val="18"/>
                                <w:szCs w:val="18"/>
                              </w:rPr>
                              <w:t>}</w:t>
                            </w:r>
                          </w:p>
                          <w:p w14:paraId="0951B2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H:stereo</w:t>
                            </w:r>
                            <w:proofErr w:type="gramEnd"/>
                            <w:r>
                              <w:rPr>
                                <w:sz w:val="18"/>
                                <w:szCs w:val="18"/>
                              </w:rPr>
                              <w:t>:sp3}</w:t>
                            </w:r>
                          </w:p>
                          <w:p w14:paraId="1E382D6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H:stereo</w:t>
                            </w:r>
                            <w:proofErr w:type="gramEnd"/>
                            <w:r>
                              <w:rPr>
                                <w:sz w:val="18"/>
                                <w:szCs w:val="18"/>
                              </w:rPr>
                              <w:t>:sp3:inverted}</w:t>
                            </w:r>
                          </w:p>
                          <w:p w14:paraId="6C32049B"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fixed_H:stereo:type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55E79FC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24"/>
                                <w:szCs w:val="24"/>
                              </w:rPr>
                            </w:pPr>
                            <w:r>
                              <w:rPr>
                                <w:rFonts w:ascii="Arial" w:hAnsi="Arial" w:cs="Arial"/>
                                <w:i/>
                                <w:sz w:val="24"/>
                                <w:szCs w:val="24"/>
                              </w:rPr>
                              <w:t>(6.) Fixed/Isotopic Combination (FI)</w:t>
                            </w:r>
                          </w:p>
                          <w:p w14:paraId="31E862E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r>
                              <w:rPr>
                                <w:sz w:val="18"/>
                                <w:szCs w:val="18"/>
                              </w:rPr>
                              <w:t>fixed_</w:t>
                            </w:r>
                            <w:proofErr w:type="gramStart"/>
                            <w:r>
                              <w:rPr>
                                <w:sz w:val="18"/>
                                <w:szCs w:val="18"/>
                              </w:rPr>
                              <w:t>H:isotopic</w:t>
                            </w:r>
                            <w:proofErr w:type="gramEnd"/>
                            <w:r>
                              <w:rPr>
                                <w:sz w:val="18"/>
                                <w:szCs w:val="18"/>
                              </w:rPr>
                              <w:t>:atoms</w:t>
                            </w:r>
                            <w:proofErr w:type="spellEnd"/>
                            <w:r>
                              <w:rPr>
                                <w:sz w:val="18"/>
                                <w:szCs w:val="18"/>
                              </w:rPr>
                              <w:t>}*</w:t>
                            </w:r>
                          </w:p>
                          <w:p w14:paraId="3B268C0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H:isotopic</w:t>
                            </w:r>
                            <w:proofErr w:type="gramEnd"/>
                            <w:r>
                              <w:rPr>
                                <w:sz w:val="18"/>
                                <w:szCs w:val="18"/>
                              </w:rPr>
                              <w:t>:stereo:dbond</w:t>
                            </w:r>
                            <w:proofErr w:type="spellEnd"/>
                            <w:r>
                              <w:rPr>
                                <w:sz w:val="18"/>
                                <w:szCs w:val="18"/>
                              </w:rPr>
                              <w:t>}</w:t>
                            </w:r>
                          </w:p>
                          <w:p w14:paraId="50D617F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H:isotopic</w:t>
                            </w:r>
                            <w:proofErr w:type="gramEnd"/>
                            <w:r>
                              <w:rPr>
                                <w:sz w:val="18"/>
                                <w:szCs w:val="18"/>
                              </w:rPr>
                              <w:t>:stereo:sp3}</w:t>
                            </w:r>
                          </w:p>
                          <w:p w14:paraId="4063615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H:isotopic</w:t>
                            </w:r>
                            <w:proofErr w:type="gramEnd"/>
                            <w:r>
                              <w:rPr>
                                <w:sz w:val="18"/>
                                <w:szCs w:val="18"/>
                              </w:rPr>
                              <w:t>:stereo:sp3:inverted}</w:t>
                            </w:r>
                          </w:p>
                          <w:p w14:paraId="3F9AEA7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fixed_H:isotopic:stereo:type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35212A6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/o{transposition}</w:t>
                            </w:r>
                          </w:p>
                          <w:p w14:paraId="5465599C" w14:textId="77777777" w:rsidR="00964F81" w:rsidRDefault="00964F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FABA31" id="Rectangle 87" o:spid="_x0000_s1070" style="position:absolute;margin-left:4.05pt;margin-top:11pt;width:396pt;height:4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">
                <v:textbox>
                  <w:txbxContent>
                    <w:p w14:paraId="79AF43C9"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53C87326"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InChI</w:t>
                      </w:r>
                      <w:proofErr w:type="spellEnd"/>
                      <w:r>
                        <w:rPr>
                          <w:sz w:val="18"/>
                          <w:szCs w:val="18"/>
                        </w:rPr>
                        <w:t xml:space="preserve"> version}</w:t>
                      </w:r>
                    </w:p>
                    <w:p w14:paraId="4BF65FD5" w14:textId="77777777" w:rsidR="00964F81" w:rsidRDefault="00964F81">
                      <w:pPr>
                        <w:rPr>
                          <w:rFonts w:ascii="Arial" w:hAnsi="Arial" w:cs="Arial"/>
                          <w:i/>
                          <w:sz w:val="24"/>
                        </w:rPr>
                      </w:pPr>
                      <w:r>
                        <w:rPr>
                          <w:rFonts w:ascii="Arial" w:hAnsi="Arial" w:cs="Arial"/>
                          <w:i/>
                          <w:sz w:val="24"/>
                        </w:rPr>
                        <w:t xml:space="preserve">1. Main Layer (M): </w:t>
                      </w:r>
                    </w:p>
                    <w:p w14:paraId="45C73ED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/{formula}</w:t>
                      </w:r>
                    </w:p>
                    <w:p w14:paraId="07C30E2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/c{connections}</w:t>
                      </w:r>
                    </w:p>
                    <w:p w14:paraId="6103E482"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H_atoms</w:t>
                      </w:r>
                      <w:proofErr w:type="spellEnd"/>
                      <w:r>
                        <w:rPr>
                          <w:sz w:val="18"/>
                          <w:szCs w:val="18"/>
                        </w:rPr>
                        <w:t>}</w:t>
                      </w:r>
                    </w:p>
                    <w:p w14:paraId="6D623B5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2. Charge Layer</w:t>
                      </w:r>
                    </w:p>
                    <w:p w14:paraId="6C8BA34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/q{charge}</w:t>
                      </w:r>
                    </w:p>
                    <w:p w14:paraId="440445B1"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/p{protons}</w:t>
                      </w:r>
                    </w:p>
                    <w:p w14:paraId="72F2823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3. Stereo Layer</w:t>
                      </w:r>
                    </w:p>
                    <w:p w14:paraId="5C7AA64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stereo:dbond</w:t>
                      </w:r>
                      <w:proofErr w:type="spellEnd"/>
                      <w:proofErr w:type="gramEnd"/>
                      <w:r>
                        <w:rPr>
                          <w:sz w:val="18"/>
                          <w:szCs w:val="18"/>
                        </w:rPr>
                        <w:t>}</w:t>
                      </w:r>
                    </w:p>
                    <w:p w14:paraId="6849455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stereo:sp</w:t>
                      </w:r>
                      <w:proofErr w:type="gramEnd"/>
                      <w:r>
                        <w:rPr>
                          <w:sz w:val="18"/>
                          <w:szCs w:val="18"/>
                        </w:rPr>
                        <w:t>3}</w:t>
                      </w:r>
                    </w:p>
                    <w:p w14:paraId="5DF6BF4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stereo:sp</w:t>
                      </w:r>
                      <w:proofErr w:type="gramEnd"/>
                      <w:r>
                        <w:rPr>
                          <w:sz w:val="18"/>
                          <w:szCs w:val="18"/>
                        </w:rPr>
                        <w:t>3:inverted}</w:t>
                      </w:r>
                    </w:p>
                    <w:p w14:paraId="5E14CD0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5F095A6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4. Isotopic Layer (MI):</w:t>
                      </w:r>
                    </w:p>
                    <w:p w14:paraId="04DE26B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proofErr w:type="gramStart"/>
                      <w:r>
                        <w:rPr>
                          <w:sz w:val="18"/>
                          <w:szCs w:val="18"/>
                        </w:rPr>
                        <w:t>isotopic:atoms</w:t>
                      </w:r>
                      <w:proofErr w:type="spellEnd"/>
                      <w:proofErr w:type="gramEnd"/>
                      <w:r>
                        <w:rPr>
                          <w:sz w:val="18"/>
                          <w:szCs w:val="18"/>
                        </w:rPr>
                        <w:t>}*</w:t>
                      </w:r>
                    </w:p>
                    <w:p w14:paraId="598019A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proofErr w:type="gramStart"/>
                      <w:r>
                        <w:rPr>
                          <w:sz w:val="18"/>
                          <w:szCs w:val="18"/>
                        </w:rPr>
                        <w:t>isotopic:exchangeable</w:t>
                      </w:r>
                      <w:proofErr w:type="gramEnd"/>
                      <w:r>
                        <w:rPr>
                          <w:sz w:val="18"/>
                          <w:szCs w:val="18"/>
                        </w:rPr>
                        <w:t>_H</w:t>
                      </w:r>
                      <w:proofErr w:type="spellEnd"/>
                      <w:r>
                        <w:rPr>
                          <w:sz w:val="18"/>
                          <w:szCs w:val="18"/>
                        </w:rPr>
                        <w:t>}</w:t>
                      </w:r>
                    </w:p>
                    <w:p w14:paraId="22647648"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isotopic:stereo</w:t>
                      </w:r>
                      <w:proofErr w:type="gramEnd"/>
                      <w:r>
                        <w:rPr>
                          <w:sz w:val="18"/>
                          <w:szCs w:val="18"/>
                        </w:rPr>
                        <w:t>:dbond</w:t>
                      </w:r>
                      <w:proofErr w:type="spellEnd"/>
                      <w:r>
                        <w:rPr>
                          <w:sz w:val="18"/>
                          <w:szCs w:val="18"/>
                        </w:rPr>
                        <w:t>}</w:t>
                      </w:r>
                    </w:p>
                    <w:p w14:paraId="031A697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isotopic:stereo</w:t>
                      </w:r>
                      <w:proofErr w:type="gramEnd"/>
                      <w:r>
                        <w:rPr>
                          <w:sz w:val="18"/>
                          <w:szCs w:val="18"/>
                        </w:rPr>
                        <w:t>:sp3}</w:t>
                      </w:r>
                    </w:p>
                    <w:p w14:paraId="274DEF9A"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isotopic:stereo</w:t>
                      </w:r>
                      <w:proofErr w:type="gramEnd"/>
                      <w:r>
                        <w:rPr>
                          <w:sz w:val="18"/>
                          <w:szCs w:val="18"/>
                        </w:rPr>
                        <w:t>:sp3:inverted}</w:t>
                      </w:r>
                    </w:p>
                    <w:p w14:paraId="73ED9ED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isotopic:stereo:type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7DF3A24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18"/>
                          <w:szCs w:val="18"/>
                        </w:rPr>
                      </w:pPr>
                      <w:r>
                        <w:rPr>
                          <w:rFonts w:ascii="Arial" w:hAnsi="Arial" w:cs="Arial"/>
                          <w:i/>
                          <w:sz w:val="24"/>
                        </w:rPr>
                        <w:t>5. Fixed H Layer (F):</w:t>
                      </w:r>
                    </w:p>
                    <w:p w14:paraId="06A5678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w:t>
                      </w:r>
                      <w:proofErr w:type="spellStart"/>
                      <w:r>
                        <w:rPr>
                          <w:sz w:val="18"/>
                          <w:szCs w:val="18"/>
                        </w:rPr>
                        <w:t>fixed_</w:t>
                      </w:r>
                      <w:proofErr w:type="gramStart"/>
                      <w:r>
                        <w:rPr>
                          <w:sz w:val="18"/>
                          <w:szCs w:val="18"/>
                        </w:rPr>
                        <w:t>H:formula</w:t>
                      </w:r>
                      <w:proofErr w:type="spellEnd"/>
                      <w:proofErr w:type="gramEnd"/>
                      <w:r>
                        <w:rPr>
                          <w:sz w:val="18"/>
                          <w:szCs w:val="18"/>
                        </w:rPr>
                        <w:t>}*</w:t>
                      </w:r>
                    </w:p>
                    <w:p w14:paraId="1281182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fixed_H:H_fixed</w:t>
                      </w:r>
                      <w:proofErr w:type="spellEnd"/>
                      <w:r>
                        <w:rPr>
                          <w:sz w:val="18"/>
                          <w:szCs w:val="18"/>
                        </w:rPr>
                        <w:t>}</w:t>
                      </w:r>
                    </w:p>
                    <w:p w14:paraId="7D8985C2"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w:t>
                      </w:r>
                      <w:proofErr w:type="spellStart"/>
                      <w:r>
                        <w:rPr>
                          <w:sz w:val="18"/>
                          <w:szCs w:val="18"/>
                        </w:rPr>
                        <w:t>fixed_</w:t>
                      </w:r>
                      <w:proofErr w:type="gramStart"/>
                      <w:r>
                        <w:rPr>
                          <w:sz w:val="18"/>
                          <w:szCs w:val="18"/>
                        </w:rPr>
                        <w:t>H:charge</w:t>
                      </w:r>
                      <w:proofErr w:type="spellEnd"/>
                      <w:proofErr w:type="gramEnd"/>
                      <w:r>
                        <w:rPr>
                          <w:sz w:val="18"/>
                          <w:szCs w:val="18"/>
                        </w:rPr>
                        <w:t>}</w:t>
                      </w:r>
                    </w:p>
                    <w:p w14:paraId="1FDD56A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H:stereo</w:t>
                      </w:r>
                      <w:proofErr w:type="gramEnd"/>
                      <w:r>
                        <w:rPr>
                          <w:sz w:val="18"/>
                          <w:szCs w:val="18"/>
                        </w:rPr>
                        <w:t>:dbond</w:t>
                      </w:r>
                      <w:proofErr w:type="spellEnd"/>
                      <w:r>
                        <w:rPr>
                          <w:sz w:val="18"/>
                          <w:szCs w:val="18"/>
                        </w:rPr>
                        <w:t>}</w:t>
                      </w:r>
                    </w:p>
                    <w:p w14:paraId="0951B2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H:stereo</w:t>
                      </w:r>
                      <w:proofErr w:type="gramEnd"/>
                      <w:r>
                        <w:rPr>
                          <w:sz w:val="18"/>
                          <w:szCs w:val="18"/>
                        </w:rPr>
                        <w:t>:sp3}</w:t>
                      </w:r>
                    </w:p>
                    <w:p w14:paraId="1E382D6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H:stereo</w:t>
                      </w:r>
                      <w:proofErr w:type="gramEnd"/>
                      <w:r>
                        <w:rPr>
                          <w:sz w:val="18"/>
                          <w:szCs w:val="18"/>
                        </w:rPr>
                        <w:t>:sp3:inverted}</w:t>
                      </w:r>
                    </w:p>
                    <w:p w14:paraId="6C32049B"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fixed_H:stereo:type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55E79FC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i/>
                          <w:sz w:val="24"/>
                          <w:szCs w:val="24"/>
                        </w:rPr>
                      </w:pPr>
                      <w:r>
                        <w:rPr>
                          <w:rFonts w:ascii="Arial" w:hAnsi="Arial" w:cs="Arial"/>
                          <w:i/>
                          <w:sz w:val="24"/>
                          <w:szCs w:val="24"/>
                        </w:rPr>
                        <w:t>(6.) Fixed/Isotopic Combination (FI)</w:t>
                      </w:r>
                    </w:p>
                    <w:p w14:paraId="31E862E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r>
                        <w:rPr>
                          <w:sz w:val="18"/>
                          <w:szCs w:val="18"/>
                        </w:rPr>
                        <w:t>fixed_</w:t>
                      </w:r>
                      <w:proofErr w:type="gramStart"/>
                      <w:r>
                        <w:rPr>
                          <w:sz w:val="18"/>
                          <w:szCs w:val="18"/>
                        </w:rPr>
                        <w:t>H:isotopic</w:t>
                      </w:r>
                      <w:proofErr w:type="gramEnd"/>
                      <w:r>
                        <w:rPr>
                          <w:sz w:val="18"/>
                          <w:szCs w:val="18"/>
                        </w:rPr>
                        <w:t>:atoms</w:t>
                      </w:r>
                      <w:proofErr w:type="spellEnd"/>
                      <w:r>
                        <w:rPr>
                          <w:sz w:val="18"/>
                          <w:szCs w:val="18"/>
                        </w:rPr>
                        <w:t>}*</w:t>
                      </w:r>
                    </w:p>
                    <w:p w14:paraId="3B268C0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H:isotopic</w:t>
                      </w:r>
                      <w:proofErr w:type="gramEnd"/>
                      <w:r>
                        <w:rPr>
                          <w:sz w:val="18"/>
                          <w:szCs w:val="18"/>
                        </w:rPr>
                        <w:t>:stereo:dbond</w:t>
                      </w:r>
                      <w:proofErr w:type="spellEnd"/>
                      <w:r>
                        <w:rPr>
                          <w:sz w:val="18"/>
                          <w:szCs w:val="18"/>
                        </w:rPr>
                        <w:t>}</w:t>
                      </w:r>
                    </w:p>
                    <w:p w14:paraId="50D617F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H:isotopic</w:t>
                      </w:r>
                      <w:proofErr w:type="gramEnd"/>
                      <w:r>
                        <w:rPr>
                          <w:sz w:val="18"/>
                          <w:szCs w:val="18"/>
                        </w:rPr>
                        <w:t>:stereo:sp3}</w:t>
                      </w:r>
                    </w:p>
                    <w:p w14:paraId="4063615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H:isotopic</w:t>
                      </w:r>
                      <w:proofErr w:type="gramEnd"/>
                      <w:r>
                        <w:rPr>
                          <w:sz w:val="18"/>
                          <w:szCs w:val="18"/>
                        </w:rPr>
                        <w:t>:stereo:sp3:inverted}</w:t>
                      </w:r>
                    </w:p>
                    <w:p w14:paraId="3F9AEA7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fixed_H:isotopic:stereo:type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p w14:paraId="35212A6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/o{transposition}</w:t>
                      </w:r>
                    </w:p>
                    <w:p w14:paraId="5465599C" w14:textId="77777777" w:rsidR="00964F81" w:rsidRDefault="00964F81"/>
                  </w:txbxContent>
                </v:textbox>
              </v:rect>
            </w:pict>
          </mc:Fallback>
        </mc:AlternateContent>
      </w:r>
      <w:r w:rsidRPr="00B35D0D">
        <w:rPr>
          <w:rFonts w:ascii="Arial" w:hAnsi="Arial"/>
          <w:noProof/>
          <w:sz w:val="24"/>
          <w:lang w:val="de-DE" w:eastAsia="de-DE"/>
        </w:rPr>
        <mc:AlternateContent>
          <mc:Choice Requires="wps">
            <w:drawing>
              <wp:inline distT="0" distB="0" distL="0" distR="0" wp14:anchorId="0FCD4056" wp14:editId="5029D525">
                <wp:extent cx="5314950" cy="5715000"/>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14950" cy="5715000"/>
                        </a:xfrm>
                        <a:prstGeom prst="rect">
                          <a:avLst/>
                        </a:prstGeom>
                        <a:noFill/>
                        <a:ln w="6350" cmpd="sng">
                          <a:solidFill>
                            <a:srgbClr val="000000"/>
                          </a:solidFill>
                          <a:miter lim="800000"/>
                          <a:headEnd/>
                          <a:tailEnd/>
                        </a:ln>
                        <a:effectLst>
                          <a:outerShdw dist="35921" dir="2700000" algn="ctr" rotWithShape="0">
                            <a:srgbClr val="80808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07DCCA" id="AutoShape 2" o:spid="_x0000_s1026" style="width:418.5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" filled="f" strokeweight=".5pt">
                <v:shadow on="t"/>
                <o:lock v:ext="edit" aspectratio="t"/>
                <w10:anchorlock/>
              </v:rect>
            </w:pict>
          </mc:Fallback>
        </mc:AlternateContent>
      </w:r>
    </w:p>
    <w:p w14:paraId="278F9862" w14:textId="77777777" w:rsidR="00BB162C" w:rsidRDefault="00BB162C">
      <w:pPr>
        <w:pStyle w:val="Textkrper"/>
      </w:pPr>
      <w:r>
        <w:t>Construction of the Identifier involves, in effect, the in-memory labeling of the atoms in the input connection table, with equivalent atoms assigned identical labels by the canonicalization procedure, along with rules for outputting (serializing) that information. The isotopic layers (one derived from the main layer and a second derived, when needed, from the fixed H layer) simply provide the labels of the isotopic atoms. Stereo layers contain the parity assignments for specific atoms and bonds, and are separately derived as required for up to four layer sequences, M, MI, F, FI . A ‘serialization’ routine produces output character strings for each of the layers. Note that if no information is available for a layer, that layer is omitted. For example, when there is no isotopic labeling, the layer MI and FI part of Fixed H layer are not present.</w:t>
      </w:r>
    </w:p>
    <w:p w14:paraId="4AD5AF9B" w14:textId="77777777" w:rsidR="00BB162C" w:rsidRDefault="00BB162C">
      <w:pPr>
        <w:pStyle w:val="Textkrper"/>
      </w:pPr>
      <w:r>
        <w:lastRenderedPageBreak/>
        <w:t xml:space="preserve">The Identifier may be accompanied by </w:t>
      </w:r>
      <w:r w:rsidR="00BB4132">
        <w:t xml:space="preserve">an </w:t>
      </w:r>
      <w:r>
        <w:t>Auxiliary Information line that has the following structure</w:t>
      </w:r>
      <w:r w:rsidR="005D471B">
        <w:t xml:space="preserve"> (experimental polymer related data are not shown)</w:t>
      </w:r>
      <w:r>
        <w:t>:</w:t>
      </w:r>
    </w:p>
    <w:p w14:paraId="02BEBC82" w14:textId="77777777" w:rsidR="00BB162C" w:rsidRDefault="00F94555">
      <w:pPr>
        <w:rPr>
          <w:rFonts w:ascii="Arial" w:hAnsi="Arial"/>
          <w:sz w:val="24"/>
        </w:rPr>
      </w:pPr>
      <w:r>
        <w:rPr>
          <w:rFonts w:ascii="Arial" w:hAnsi="Arial"/>
          <w:noProof/>
          <w:sz w:val="24"/>
          <w:lang w:val="de-DE" w:eastAsia="de-DE"/>
        </w:rPr>
        <mc:AlternateContent>
          <mc:Choice Requires="wps">
            <w:drawing>
              <wp:anchor distT="0" distB="0" distL="114300" distR="114300" simplePos="0" relativeHeight="251651072" behindDoc="0" locked="0" layoutInCell="1" allowOverlap="1" wp14:anchorId="6FE2C53B" wp14:editId="69B54BA3">
                <wp:simplePos x="0" y="0"/>
                <wp:positionH relativeFrom="column">
                  <wp:posOffset>51435</wp:posOffset>
                </wp:positionH>
                <wp:positionV relativeFrom="paragraph">
                  <wp:posOffset>4574540</wp:posOffset>
                </wp:positionV>
                <wp:extent cx="5029200" cy="342900"/>
                <wp:effectExtent l="0" t="0" r="0" b="0"/>
                <wp:wrapNone/>
                <wp:docPr id="352"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2C494" w14:textId="77777777" w:rsidR="00964F81" w:rsidRDefault="00964F81">
                            <w:pPr>
                              <w:jc w:val="center"/>
                            </w:pPr>
                            <w:r>
                              <w:rPr>
                                <w:rFonts w:ascii="Arial" w:hAnsi="Arial"/>
                                <w:b/>
                                <w:sz w:val="24"/>
                              </w:rPr>
                              <w:t>Figure 2a. Auxiliary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2C53B" id="Rectangle 119" o:spid="_x0000_s1071" style="position:absolute;margin-left:4.05pt;margin-top:360.2pt;width:396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" stroked="f">
                <v:textbox>
                  <w:txbxContent>
                    <w:p w14:paraId="5552C494" w14:textId="77777777" w:rsidR="00964F81" w:rsidRDefault="00964F81">
                      <w:pPr>
                        <w:jc w:val="center"/>
                      </w:pPr>
                      <w:r>
                        <w:rPr>
                          <w:rFonts w:ascii="Arial" w:hAnsi="Arial"/>
                          <w:b/>
                          <w:sz w:val="24"/>
                        </w:rPr>
                        <w:t>Figure 2a. Auxiliary Information</w:t>
                      </w:r>
                    </w:p>
                  </w:txbxContent>
                </v:textbox>
              </v:rect>
            </w:pict>
          </mc:Fallback>
        </mc:AlternateContent>
      </w:r>
      <w:r>
        <w:rPr>
          <w:rFonts w:ascii="Arial" w:hAnsi="Arial"/>
          <w:noProof/>
          <w:sz w:val="24"/>
          <w:lang w:val="de-DE" w:eastAsia="de-DE"/>
        </w:rPr>
        <mc:AlternateContent>
          <mc:Choice Requires="wps">
            <w:drawing>
              <wp:anchor distT="0" distB="0" distL="114300" distR="114300" simplePos="0" relativeHeight="251650048" behindDoc="0" locked="0" layoutInCell="1" allowOverlap="1" wp14:anchorId="6B2398EF" wp14:editId="4FAEF82B">
                <wp:simplePos x="0" y="0"/>
                <wp:positionH relativeFrom="column">
                  <wp:posOffset>51435</wp:posOffset>
                </wp:positionH>
                <wp:positionV relativeFrom="paragraph">
                  <wp:posOffset>139700</wp:posOffset>
                </wp:positionV>
                <wp:extent cx="5029200" cy="4320540"/>
                <wp:effectExtent l="0" t="0" r="0" b="0"/>
                <wp:wrapNone/>
                <wp:docPr id="447"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4320540"/>
                        </a:xfrm>
                        <a:prstGeom prst="rect">
                          <a:avLst/>
                        </a:prstGeom>
                        <a:solidFill>
                          <a:srgbClr val="FFFFFF"/>
                        </a:solidFill>
                        <a:ln w="9525">
                          <a:solidFill>
                            <a:srgbClr val="000000"/>
                          </a:solidFill>
                          <a:miter lim="800000"/>
                          <a:headEnd/>
                          <a:tailEnd/>
                        </a:ln>
                      </wps:spPr>
                      <wps:txbx>
                        <w:txbxContent>
                          <w:p w14:paraId="01FE73CC"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19AD1D7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{version}</w:t>
                            </w:r>
                          </w:p>
                          <w:p w14:paraId="214F6B1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normalization_type</w:t>
                            </w:r>
                            <w:proofErr w:type="spellEnd"/>
                            <w:r>
                              <w:rPr>
                                <w:sz w:val="18"/>
                                <w:szCs w:val="18"/>
                              </w:rPr>
                              <w:t>}</w:t>
                            </w:r>
                          </w:p>
                          <w:p w14:paraId="7ECB550C"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Main part</w:t>
                            </w:r>
                          </w:p>
                          <w:p w14:paraId="598AA07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N:{</w:t>
                            </w:r>
                            <w:proofErr w:type="spellStart"/>
                            <w:proofErr w:type="gramEnd"/>
                            <w:r>
                              <w:rPr>
                                <w:sz w:val="18"/>
                                <w:szCs w:val="18"/>
                              </w:rPr>
                              <w:t>original_atom_numbers</w:t>
                            </w:r>
                            <w:proofErr w:type="spellEnd"/>
                            <w:r>
                              <w:rPr>
                                <w:sz w:val="18"/>
                                <w:szCs w:val="18"/>
                              </w:rPr>
                              <w:t>}</w:t>
                            </w:r>
                          </w:p>
                          <w:p w14:paraId="363A359E"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atom_equivalence</w:t>
                            </w:r>
                            <w:proofErr w:type="spellEnd"/>
                            <w:r>
                              <w:rPr>
                                <w:sz w:val="18"/>
                                <w:szCs w:val="18"/>
                              </w:rPr>
                              <w:t>}</w:t>
                            </w:r>
                          </w:p>
                          <w:p w14:paraId="7227C011"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gE</w:t>
                            </w:r>
                            <w:proofErr w:type="spellEnd"/>
                            <w:r>
                              <w:rPr>
                                <w:sz w:val="18"/>
                                <w:szCs w:val="18"/>
                              </w:rPr>
                              <w:t>:{</w:t>
                            </w:r>
                            <w:proofErr w:type="spellStart"/>
                            <w:proofErr w:type="gramEnd"/>
                            <w:r>
                              <w:rPr>
                                <w:sz w:val="18"/>
                                <w:szCs w:val="18"/>
                              </w:rPr>
                              <w:t>group_equivalence</w:t>
                            </w:r>
                            <w:proofErr w:type="spellEnd"/>
                            <w:r>
                              <w:rPr>
                                <w:sz w:val="18"/>
                                <w:szCs w:val="18"/>
                              </w:rPr>
                              <w:t>}</w:t>
                            </w:r>
                          </w:p>
                          <w:p w14:paraId="7A004BED"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abs_stereo_inverted:sp3}</w:t>
                            </w:r>
                          </w:p>
                          <w:p w14:paraId="786DB7C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abs_stereo_inverted:original_atom_numbers</w:t>
                            </w:r>
                            <w:proofErr w:type="spellEnd"/>
                            <w:r>
                              <w:rPr>
                                <w:sz w:val="18"/>
                                <w:szCs w:val="18"/>
                              </w:rPr>
                              <w:t>}</w:t>
                            </w:r>
                          </w:p>
                          <w:p w14:paraId="242F86A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Isotopic part</w:t>
                            </w:r>
                          </w:p>
                          <w:p w14:paraId="4E4CEA1D"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w:t>
                            </w:r>
                            <w:proofErr w:type="spellStart"/>
                            <w:proofErr w:type="gramEnd"/>
                            <w:r>
                              <w:rPr>
                                <w:sz w:val="18"/>
                                <w:szCs w:val="18"/>
                              </w:rPr>
                              <w:t>isotopic:original_atom_numbers</w:t>
                            </w:r>
                            <w:proofErr w:type="spellEnd"/>
                            <w:r>
                              <w:rPr>
                                <w:sz w:val="18"/>
                                <w:szCs w:val="18"/>
                              </w:rPr>
                              <w:t>}*</w:t>
                            </w:r>
                          </w:p>
                          <w:p w14:paraId="77BE3EA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isotopic:atom_equivalence</w:t>
                            </w:r>
                            <w:proofErr w:type="spellEnd"/>
                            <w:r>
                              <w:rPr>
                                <w:sz w:val="18"/>
                                <w:szCs w:val="18"/>
                              </w:rPr>
                              <w:t>}</w:t>
                            </w:r>
                          </w:p>
                          <w:p w14:paraId="5875E6D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gE</w:t>
                            </w:r>
                            <w:proofErr w:type="spellEnd"/>
                            <w:r>
                              <w:rPr>
                                <w:sz w:val="18"/>
                                <w:szCs w:val="18"/>
                              </w:rPr>
                              <w:t>{</w:t>
                            </w:r>
                            <w:proofErr w:type="spellStart"/>
                            <w:proofErr w:type="gramStart"/>
                            <w:r>
                              <w:rPr>
                                <w:sz w:val="18"/>
                                <w:szCs w:val="18"/>
                              </w:rPr>
                              <w:t>isotopic:group</w:t>
                            </w:r>
                            <w:proofErr w:type="gramEnd"/>
                            <w:r>
                              <w:rPr>
                                <w:sz w:val="18"/>
                                <w:szCs w:val="18"/>
                              </w:rPr>
                              <w:t>_equivalence</w:t>
                            </w:r>
                            <w:proofErr w:type="spellEnd"/>
                            <w:r>
                              <w:rPr>
                                <w:sz w:val="18"/>
                                <w:szCs w:val="18"/>
                              </w:rPr>
                              <w:t>}</w:t>
                            </w:r>
                          </w:p>
                          <w:p w14:paraId="3E253758"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isotopic:abs_stereo_inverted:sp3}</w:t>
                            </w:r>
                          </w:p>
                          <w:p w14:paraId="34C90D20"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isotopic:abs_stereo_inverted:original_atom_numbers</w:t>
                            </w:r>
                            <w:proofErr w:type="spellEnd"/>
                            <w:r>
                              <w:rPr>
                                <w:sz w:val="18"/>
                                <w:szCs w:val="18"/>
                              </w:rPr>
                              <w:t>}</w:t>
                            </w:r>
                          </w:p>
                          <w:p w14:paraId="20095C8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18"/>
                                <w:szCs w:val="18"/>
                              </w:rPr>
                            </w:pPr>
                            <w:r>
                              <w:rPr>
                                <w:rFonts w:ascii="Arial" w:hAnsi="Arial" w:cs="Arial"/>
                                <w:sz w:val="24"/>
                              </w:rPr>
                              <w:t>Fixed H part</w:t>
                            </w:r>
                          </w:p>
                          <w:p w14:paraId="222F104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F:{</w:t>
                            </w:r>
                            <w:proofErr w:type="spellStart"/>
                            <w:proofErr w:type="gramEnd"/>
                            <w:r>
                              <w:rPr>
                                <w:sz w:val="18"/>
                                <w:szCs w:val="18"/>
                              </w:rPr>
                              <w:t>fixed_H:original_atom_numbers</w:t>
                            </w:r>
                            <w:proofErr w:type="spellEnd"/>
                            <w:r>
                              <w:rPr>
                                <w:sz w:val="18"/>
                                <w:szCs w:val="18"/>
                              </w:rPr>
                              <w:t>}</w:t>
                            </w:r>
                          </w:p>
                          <w:p w14:paraId="028FD227"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lang w:val="pt-BR"/>
                              </w:rPr>
                            </w:pPr>
                            <w:r>
                              <w:rPr>
                                <w:sz w:val="18"/>
                                <w:szCs w:val="18"/>
                                <w:lang w:val="pt-BR"/>
                              </w:rPr>
                              <w:t>/E:{fixed_H:atom_equivalence}</w:t>
                            </w:r>
                          </w:p>
                          <w:p w14:paraId="627DE6A7"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fixed_H:abs_stereo_inverted:sp3}</w:t>
                            </w:r>
                          </w:p>
                          <w:p w14:paraId="13066F4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fixed_H:abs_stereo_inverted:original_atom_numbers</w:t>
                            </w:r>
                            <w:proofErr w:type="spellEnd"/>
                            <w:r>
                              <w:rPr>
                                <w:sz w:val="18"/>
                                <w:szCs w:val="18"/>
                              </w:rPr>
                              <w:t>}</w:t>
                            </w:r>
                          </w:p>
                          <w:p w14:paraId="78E7189B"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18"/>
                                <w:szCs w:val="18"/>
                              </w:rPr>
                            </w:pPr>
                            <w:r>
                              <w:rPr>
                                <w:rFonts w:ascii="Arial" w:hAnsi="Arial" w:cs="Arial"/>
                                <w:sz w:val="24"/>
                              </w:rPr>
                              <w:t>Fixed H isotopic part</w:t>
                            </w:r>
                          </w:p>
                          <w:p w14:paraId="54A7E626"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w:t>
                            </w:r>
                            <w:proofErr w:type="spellStart"/>
                            <w:proofErr w:type="gramEnd"/>
                            <w:r>
                              <w:rPr>
                                <w:sz w:val="18"/>
                                <w:szCs w:val="18"/>
                              </w:rPr>
                              <w:t>fixed_H:isotopic:original_atom_numbers</w:t>
                            </w:r>
                            <w:proofErr w:type="spellEnd"/>
                            <w:r>
                              <w:rPr>
                                <w:sz w:val="18"/>
                                <w:szCs w:val="18"/>
                              </w:rPr>
                              <w:t>}*</w:t>
                            </w:r>
                          </w:p>
                          <w:p w14:paraId="483512C0"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fixed_H:isotopic:atom_equivalence</w:t>
                            </w:r>
                            <w:proofErr w:type="spellEnd"/>
                            <w:r>
                              <w:rPr>
                                <w:sz w:val="18"/>
                                <w:szCs w:val="18"/>
                              </w:rPr>
                              <w:t>}</w:t>
                            </w:r>
                          </w:p>
                          <w:p w14:paraId="371D2C8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fixed_H:isotopic:abs_stereo_inverted:sp3}</w:t>
                            </w:r>
                          </w:p>
                          <w:p w14:paraId="7541727B"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fixed_H:isotopic:abs_stereo_inverted:original_atom_numbers</w:t>
                            </w:r>
                            <w:proofErr w:type="spellEnd"/>
                            <w:r>
                              <w:rPr>
                                <w:sz w:val="18"/>
                                <w:szCs w:val="18"/>
                              </w:rPr>
                              <w:t>}</w:t>
                            </w:r>
                          </w:p>
                          <w:p w14:paraId="6AD1D12A"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Reversibility part</w:t>
                            </w:r>
                          </w:p>
                          <w:p w14:paraId="0E523B76"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CRV:{</w:t>
                            </w:r>
                            <w:proofErr w:type="spellStart"/>
                            <w:proofErr w:type="gramEnd"/>
                            <w:r>
                              <w:rPr>
                                <w:sz w:val="18"/>
                                <w:szCs w:val="18"/>
                              </w:rPr>
                              <w:t>charge_radical_valence</w:t>
                            </w:r>
                            <w:proofErr w:type="spellEnd"/>
                            <w:r>
                              <w:rPr>
                                <w:sz w:val="18"/>
                                <w:szCs w:val="18"/>
                              </w:rPr>
                              <w:t>}</w:t>
                            </w:r>
                          </w:p>
                          <w:p w14:paraId="03BFD37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rA</w:t>
                            </w:r>
                            <w:proofErr w:type="spellEnd"/>
                            <w:r>
                              <w:rPr>
                                <w:sz w:val="18"/>
                                <w:szCs w:val="18"/>
                              </w:rPr>
                              <w:t>:{</w:t>
                            </w:r>
                            <w:proofErr w:type="spellStart"/>
                            <w:proofErr w:type="gramEnd"/>
                            <w:r>
                              <w:rPr>
                                <w:sz w:val="18"/>
                                <w:szCs w:val="18"/>
                              </w:rPr>
                              <w:t>reversibility:atoms</w:t>
                            </w:r>
                            <w:proofErr w:type="spellEnd"/>
                            <w:r>
                              <w:rPr>
                                <w:sz w:val="18"/>
                                <w:szCs w:val="18"/>
                              </w:rPr>
                              <w:t>}</w:t>
                            </w:r>
                          </w:p>
                          <w:p w14:paraId="711F6B0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rB</w:t>
                            </w:r>
                            <w:proofErr w:type="spellEnd"/>
                            <w:r>
                              <w:rPr>
                                <w:sz w:val="18"/>
                                <w:szCs w:val="18"/>
                              </w:rPr>
                              <w:t>:{</w:t>
                            </w:r>
                            <w:proofErr w:type="spellStart"/>
                            <w:proofErr w:type="gramEnd"/>
                            <w:r>
                              <w:rPr>
                                <w:sz w:val="18"/>
                                <w:szCs w:val="18"/>
                              </w:rPr>
                              <w:t>reversibility:bonds</w:t>
                            </w:r>
                            <w:proofErr w:type="spellEnd"/>
                            <w:r>
                              <w:rPr>
                                <w:sz w:val="18"/>
                                <w:szCs w:val="18"/>
                              </w:rPr>
                              <w:t>&gt;</w:t>
                            </w:r>
                          </w:p>
                          <w:p w14:paraId="5D5977E8"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rC</w:t>
                            </w:r>
                            <w:proofErr w:type="spellEnd"/>
                            <w:r>
                              <w:rPr>
                                <w:sz w:val="18"/>
                                <w:szCs w:val="18"/>
                              </w:rPr>
                              <w:t>:{</w:t>
                            </w:r>
                            <w:proofErr w:type="spellStart"/>
                            <w:proofErr w:type="gramEnd"/>
                            <w:r>
                              <w:rPr>
                                <w:sz w:val="18"/>
                                <w:szCs w:val="18"/>
                              </w:rPr>
                              <w:t>reversibility:xyz</w:t>
                            </w:r>
                            <w:proofErr w:type="spellEnd"/>
                            <w:r>
                              <w:rPr>
                                <w:sz w:val="18"/>
                                <w:szCs w:val="18"/>
                              </w:rPr>
                              <w:t>}</w:t>
                            </w:r>
                          </w:p>
                          <w:p w14:paraId="4C59D812" w14:textId="77777777" w:rsidR="00964F81" w:rsidRDefault="00964F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398EF" id="Rectangle 118" o:spid="_x0000_s1072" style="position:absolute;margin-left:4.05pt;margin-top:11pt;width:396pt;height:340.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">
                <v:textbox>
                  <w:txbxContent>
                    <w:p w14:paraId="01FE73CC"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19AD1D7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{version}</w:t>
                      </w:r>
                    </w:p>
                    <w:p w14:paraId="214F6B1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normalization_type</w:t>
                      </w:r>
                      <w:proofErr w:type="spellEnd"/>
                      <w:r>
                        <w:rPr>
                          <w:sz w:val="18"/>
                          <w:szCs w:val="18"/>
                        </w:rPr>
                        <w:t>}</w:t>
                      </w:r>
                    </w:p>
                    <w:p w14:paraId="7ECB550C"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Main part</w:t>
                      </w:r>
                    </w:p>
                    <w:p w14:paraId="598AA07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N:{</w:t>
                      </w:r>
                      <w:proofErr w:type="spellStart"/>
                      <w:proofErr w:type="gramEnd"/>
                      <w:r>
                        <w:rPr>
                          <w:sz w:val="18"/>
                          <w:szCs w:val="18"/>
                        </w:rPr>
                        <w:t>original_atom_numbers</w:t>
                      </w:r>
                      <w:proofErr w:type="spellEnd"/>
                      <w:r>
                        <w:rPr>
                          <w:sz w:val="18"/>
                          <w:szCs w:val="18"/>
                        </w:rPr>
                        <w:t>}</w:t>
                      </w:r>
                    </w:p>
                    <w:p w14:paraId="363A359E"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atom_equivalence</w:t>
                      </w:r>
                      <w:proofErr w:type="spellEnd"/>
                      <w:r>
                        <w:rPr>
                          <w:sz w:val="18"/>
                          <w:szCs w:val="18"/>
                        </w:rPr>
                        <w:t>}</w:t>
                      </w:r>
                    </w:p>
                    <w:p w14:paraId="7227C011"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gE</w:t>
                      </w:r>
                      <w:proofErr w:type="spellEnd"/>
                      <w:r>
                        <w:rPr>
                          <w:sz w:val="18"/>
                          <w:szCs w:val="18"/>
                        </w:rPr>
                        <w:t>:{</w:t>
                      </w:r>
                      <w:proofErr w:type="spellStart"/>
                      <w:proofErr w:type="gramEnd"/>
                      <w:r>
                        <w:rPr>
                          <w:sz w:val="18"/>
                          <w:szCs w:val="18"/>
                        </w:rPr>
                        <w:t>group_equivalence</w:t>
                      </w:r>
                      <w:proofErr w:type="spellEnd"/>
                      <w:r>
                        <w:rPr>
                          <w:sz w:val="18"/>
                          <w:szCs w:val="18"/>
                        </w:rPr>
                        <w:t>}</w:t>
                      </w:r>
                    </w:p>
                    <w:p w14:paraId="7A004BED"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abs_stereo_inverted:sp3}</w:t>
                      </w:r>
                    </w:p>
                    <w:p w14:paraId="786DB7C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abs_stereo_inverted:original_atom_numbers</w:t>
                      </w:r>
                      <w:proofErr w:type="spellEnd"/>
                      <w:r>
                        <w:rPr>
                          <w:sz w:val="18"/>
                          <w:szCs w:val="18"/>
                        </w:rPr>
                        <w:t>}</w:t>
                      </w:r>
                    </w:p>
                    <w:p w14:paraId="242F86A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Isotopic part</w:t>
                      </w:r>
                    </w:p>
                    <w:p w14:paraId="4E4CEA1D"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w:t>
                      </w:r>
                      <w:proofErr w:type="spellStart"/>
                      <w:proofErr w:type="gramEnd"/>
                      <w:r>
                        <w:rPr>
                          <w:sz w:val="18"/>
                          <w:szCs w:val="18"/>
                        </w:rPr>
                        <w:t>isotopic:original_atom_numbers</w:t>
                      </w:r>
                      <w:proofErr w:type="spellEnd"/>
                      <w:r>
                        <w:rPr>
                          <w:sz w:val="18"/>
                          <w:szCs w:val="18"/>
                        </w:rPr>
                        <w:t>}*</w:t>
                      </w:r>
                    </w:p>
                    <w:p w14:paraId="77BE3EA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isotopic:atom_equivalence</w:t>
                      </w:r>
                      <w:proofErr w:type="spellEnd"/>
                      <w:r>
                        <w:rPr>
                          <w:sz w:val="18"/>
                          <w:szCs w:val="18"/>
                        </w:rPr>
                        <w:t>}</w:t>
                      </w:r>
                    </w:p>
                    <w:p w14:paraId="5875E6D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gE</w:t>
                      </w:r>
                      <w:proofErr w:type="spellEnd"/>
                      <w:r>
                        <w:rPr>
                          <w:sz w:val="18"/>
                          <w:szCs w:val="18"/>
                        </w:rPr>
                        <w:t>{</w:t>
                      </w:r>
                      <w:proofErr w:type="spellStart"/>
                      <w:proofErr w:type="gramStart"/>
                      <w:r>
                        <w:rPr>
                          <w:sz w:val="18"/>
                          <w:szCs w:val="18"/>
                        </w:rPr>
                        <w:t>isotopic:group</w:t>
                      </w:r>
                      <w:proofErr w:type="gramEnd"/>
                      <w:r>
                        <w:rPr>
                          <w:sz w:val="18"/>
                          <w:szCs w:val="18"/>
                        </w:rPr>
                        <w:t>_equivalence</w:t>
                      </w:r>
                      <w:proofErr w:type="spellEnd"/>
                      <w:r>
                        <w:rPr>
                          <w:sz w:val="18"/>
                          <w:szCs w:val="18"/>
                        </w:rPr>
                        <w:t>}</w:t>
                      </w:r>
                    </w:p>
                    <w:p w14:paraId="3E253758"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isotopic:abs_stereo_inverted:sp3}</w:t>
                      </w:r>
                    </w:p>
                    <w:p w14:paraId="34C90D20"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isotopic:abs_stereo_inverted:original_atom_numbers</w:t>
                      </w:r>
                      <w:proofErr w:type="spellEnd"/>
                      <w:r>
                        <w:rPr>
                          <w:sz w:val="18"/>
                          <w:szCs w:val="18"/>
                        </w:rPr>
                        <w:t>}</w:t>
                      </w:r>
                    </w:p>
                    <w:p w14:paraId="20095C8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18"/>
                          <w:szCs w:val="18"/>
                        </w:rPr>
                      </w:pPr>
                      <w:r>
                        <w:rPr>
                          <w:rFonts w:ascii="Arial" w:hAnsi="Arial" w:cs="Arial"/>
                          <w:sz w:val="24"/>
                        </w:rPr>
                        <w:t>Fixed H part</w:t>
                      </w:r>
                    </w:p>
                    <w:p w14:paraId="222F104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F:{</w:t>
                      </w:r>
                      <w:proofErr w:type="spellStart"/>
                      <w:proofErr w:type="gramEnd"/>
                      <w:r>
                        <w:rPr>
                          <w:sz w:val="18"/>
                          <w:szCs w:val="18"/>
                        </w:rPr>
                        <w:t>fixed_H:original_atom_numbers</w:t>
                      </w:r>
                      <w:proofErr w:type="spellEnd"/>
                      <w:r>
                        <w:rPr>
                          <w:sz w:val="18"/>
                          <w:szCs w:val="18"/>
                        </w:rPr>
                        <w:t>}</w:t>
                      </w:r>
                    </w:p>
                    <w:p w14:paraId="028FD227"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lang w:val="pt-BR"/>
                        </w:rPr>
                      </w:pPr>
                      <w:r>
                        <w:rPr>
                          <w:sz w:val="18"/>
                          <w:szCs w:val="18"/>
                          <w:lang w:val="pt-BR"/>
                        </w:rPr>
                        <w:t>/E:{fixed_H:atom_equivalence}</w:t>
                      </w:r>
                    </w:p>
                    <w:p w14:paraId="627DE6A7"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fixed_H:abs_stereo_inverted:sp3}</w:t>
                      </w:r>
                    </w:p>
                    <w:p w14:paraId="13066F4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fixed_H:abs_stereo_inverted:original_atom_numbers</w:t>
                      </w:r>
                      <w:proofErr w:type="spellEnd"/>
                      <w:r>
                        <w:rPr>
                          <w:sz w:val="18"/>
                          <w:szCs w:val="18"/>
                        </w:rPr>
                        <w:t>}</w:t>
                      </w:r>
                    </w:p>
                    <w:p w14:paraId="78E7189B"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18"/>
                          <w:szCs w:val="18"/>
                        </w:rPr>
                      </w:pPr>
                      <w:r>
                        <w:rPr>
                          <w:rFonts w:ascii="Arial" w:hAnsi="Arial" w:cs="Arial"/>
                          <w:sz w:val="24"/>
                        </w:rPr>
                        <w:t>Fixed H isotopic part</w:t>
                      </w:r>
                    </w:p>
                    <w:p w14:paraId="54A7E626"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w:t>
                      </w:r>
                      <w:proofErr w:type="spellStart"/>
                      <w:proofErr w:type="gramEnd"/>
                      <w:r>
                        <w:rPr>
                          <w:sz w:val="18"/>
                          <w:szCs w:val="18"/>
                        </w:rPr>
                        <w:t>fixed_H:isotopic:original_atom_numbers</w:t>
                      </w:r>
                      <w:proofErr w:type="spellEnd"/>
                      <w:r>
                        <w:rPr>
                          <w:sz w:val="18"/>
                          <w:szCs w:val="18"/>
                        </w:rPr>
                        <w:t>}*</w:t>
                      </w:r>
                    </w:p>
                    <w:p w14:paraId="483512C0"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E:{</w:t>
                      </w:r>
                      <w:proofErr w:type="spellStart"/>
                      <w:proofErr w:type="gramEnd"/>
                      <w:r>
                        <w:rPr>
                          <w:sz w:val="18"/>
                          <w:szCs w:val="18"/>
                        </w:rPr>
                        <w:t>fixed_H:isotopic:atom_equivalence</w:t>
                      </w:r>
                      <w:proofErr w:type="spellEnd"/>
                      <w:r>
                        <w:rPr>
                          <w:sz w:val="18"/>
                          <w:szCs w:val="18"/>
                        </w:rPr>
                        <w:t>}</w:t>
                      </w:r>
                    </w:p>
                    <w:p w14:paraId="371D2C83"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it:{</w:t>
                      </w:r>
                      <w:proofErr w:type="gramEnd"/>
                      <w:r>
                        <w:rPr>
                          <w:sz w:val="18"/>
                          <w:szCs w:val="18"/>
                        </w:rPr>
                        <w:t>fixed_H:isotopic:abs_stereo_inverted:sp3}</w:t>
                      </w:r>
                    </w:p>
                    <w:p w14:paraId="7541727B"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iN</w:t>
                      </w:r>
                      <w:proofErr w:type="spellEnd"/>
                      <w:r>
                        <w:rPr>
                          <w:sz w:val="18"/>
                          <w:szCs w:val="18"/>
                        </w:rPr>
                        <w:t>:{</w:t>
                      </w:r>
                      <w:proofErr w:type="spellStart"/>
                      <w:proofErr w:type="gramEnd"/>
                      <w:r>
                        <w:rPr>
                          <w:sz w:val="18"/>
                          <w:szCs w:val="18"/>
                        </w:rPr>
                        <w:t>fixed_H:isotopic:abs_stereo_inverted:original_atom_numbers</w:t>
                      </w:r>
                      <w:proofErr w:type="spellEnd"/>
                      <w:r>
                        <w:rPr>
                          <w:sz w:val="18"/>
                          <w:szCs w:val="18"/>
                        </w:rPr>
                        <w:t>}</w:t>
                      </w:r>
                    </w:p>
                    <w:p w14:paraId="6AD1D12A"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w:hAnsi="Arial" w:cs="Arial"/>
                          <w:sz w:val="24"/>
                          <w:szCs w:val="24"/>
                        </w:rPr>
                      </w:pPr>
                      <w:r>
                        <w:rPr>
                          <w:rFonts w:ascii="Arial" w:hAnsi="Arial" w:cs="Arial"/>
                          <w:sz w:val="24"/>
                          <w:szCs w:val="24"/>
                        </w:rPr>
                        <w:t>Reversibility part</w:t>
                      </w:r>
                    </w:p>
                    <w:p w14:paraId="0E523B76"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CRV:{</w:t>
                      </w:r>
                      <w:proofErr w:type="spellStart"/>
                      <w:proofErr w:type="gramEnd"/>
                      <w:r>
                        <w:rPr>
                          <w:sz w:val="18"/>
                          <w:szCs w:val="18"/>
                        </w:rPr>
                        <w:t>charge_radical_valence</w:t>
                      </w:r>
                      <w:proofErr w:type="spellEnd"/>
                      <w:r>
                        <w:rPr>
                          <w:sz w:val="18"/>
                          <w:szCs w:val="18"/>
                        </w:rPr>
                        <w:t>}</w:t>
                      </w:r>
                    </w:p>
                    <w:p w14:paraId="03BFD372"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rA</w:t>
                      </w:r>
                      <w:proofErr w:type="spellEnd"/>
                      <w:r>
                        <w:rPr>
                          <w:sz w:val="18"/>
                          <w:szCs w:val="18"/>
                        </w:rPr>
                        <w:t>:{</w:t>
                      </w:r>
                      <w:proofErr w:type="spellStart"/>
                      <w:proofErr w:type="gramEnd"/>
                      <w:r>
                        <w:rPr>
                          <w:sz w:val="18"/>
                          <w:szCs w:val="18"/>
                        </w:rPr>
                        <w:t>reversibility:atoms</w:t>
                      </w:r>
                      <w:proofErr w:type="spellEnd"/>
                      <w:r>
                        <w:rPr>
                          <w:sz w:val="18"/>
                          <w:szCs w:val="18"/>
                        </w:rPr>
                        <w:t>}</w:t>
                      </w:r>
                    </w:p>
                    <w:p w14:paraId="711F6B04"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rB</w:t>
                      </w:r>
                      <w:proofErr w:type="spellEnd"/>
                      <w:r>
                        <w:rPr>
                          <w:sz w:val="18"/>
                          <w:szCs w:val="18"/>
                        </w:rPr>
                        <w:t>:{</w:t>
                      </w:r>
                      <w:proofErr w:type="spellStart"/>
                      <w:proofErr w:type="gramEnd"/>
                      <w:r>
                        <w:rPr>
                          <w:sz w:val="18"/>
                          <w:szCs w:val="18"/>
                        </w:rPr>
                        <w:t>reversibility:bonds</w:t>
                      </w:r>
                      <w:proofErr w:type="spellEnd"/>
                      <w:r>
                        <w:rPr>
                          <w:sz w:val="18"/>
                          <w:szCs w:val="18"/>
                        </w:rPr>
                        <w:t>&gt;</w:t>
                      </w:r>
                    </w:p>
                    <w:p w14:paraId="5D5977E8" w14:textId="77777777" w:rsidR="00964F81" w:rsidRDefault="00964F81">
                      <w:pPr>
                        <w:pStyle w:val="HTMLVorformatiert"/>
                        <w:tabs>
                          <w:tab w:val="clear" w:pos="916"/>
                          <w:tab w:val="left" w:pos="-54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proofErr w:type="gramStart"/>
                      <w:r>
                        <w:rPr>
                          <w:sz w:val="18"/>
                          <w:szCs w:val="18"/>
                        </w:rPr>
                        <w:t>rC</w:t>
                      </w:r>
                      <w:proofErr w:type="spellEnd"/>
                      <w:r>
                        <w:rPr>
                          <w:sz w:val="18"/>
                          <w:szCs w:val="18"/>
                        </w:rPr>
                        <w:t>:{</w:t>
                      </w:r>
                      <w:proofErr w:type="spellStart"/>
                      <w:proofErr w:type="gramEnd"/>
                      <w:r>
                        <w:rPr>
                          <w:sz w:val="18"/>
                          <w:szCs w:val="18"/>
                        </w:rPr>
                        <w:t>reversibility:xyz</w:t>
                      </w:r>
                      <w:proofErr w:type="spellEnd"/>
                      <w:r>
                        <w:rPr>
                          <w:sz w:val="18"/>
                          <w:szCs w:val="18"/>
                        </w:rPr>
                        <w:t>}</w:t>
                      </w:r>
                    </w:p>
                    <w:p w14:paraId="4C59D812" w14:textId="77777777" w:rsidR="00964F81" w:rsidRDefault="00964F81"/>
                  </w:txbxContent>
                </v:textbox>
              </v:rect>
            </w:pict>
          </mc:Fallback>
        </mc:AlternateContent>
      </w:r>
      <w:r>
        <w:rPr>
          <w:rFonts w:ascii="Arial" w:hAnsi="Arial"/>
          <w:noProof/>
          <w:sz w:val="24"/>
          <w:lang w:val="de-DE" w:eastAsia="de-DE"/>
        </w:rPr>
        <mc:AlternateContent>
          <mc:Choice Requires="wps">
            <w:drawing>
              <wp:inline distT="0" distB="0" distL="0" distR="0" wp14:anchorId="06736078" wp14:editId="13487CB7">
                <wp:extent cx="5314950" cy="4905375"/>
                <wp:effectExtent l="0" t="0" r="0" b="0"/>
                <wp:docPr id="1"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14950" cy="4905375"/>
                        </a:xfrm>
                        <a:prstGeom prst="rect">
                          <a:avLst/>
                        </a:prstGeom>
                        <a:noFill/>
                        <a:ln w="6350" cmpd="sng">
                          <a:solidFill>
                            <a:srgbClr val="000000"/>
                          </a:solidFill>
                          <a:miter lim="800000"/>
                          <a:headEnd/>
                          <a:tailEnd/>
                        </a:ln>
                        <a:effectLst>
                          <a:outerShdw dist="35921" dir="2700000" algn="ctr" rotWithShape="0">
                            <a:srgbClr val="80808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096EC8" id="AutoShape 3" o:spid="_x0000_s1026" style="width:418.5pt;height:3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" filled="f" strokeweight=".5pt">
                <v:shadow on="t"/>
                <o:lock v:ext="edit" aspectratio="t"/>
                <w10:anchorlock/>
              </v:rect>
            </w:pict>
          </mc:Fallback>
        </mc:AlternateContent>
      </w:r>
    </w:p>
    <w:p w14:paraId="6A52699E" w14:textId="77777777" w:rsidR="00BB162C" w:rsidRDefault="00BB162C">
      <w:pPr>
        <w:pStyle w:val="Textkrper"/>
      </w:pPr>
      <w:r>
        <w:t xml:space="preserve">It contains mapping of canonical numbers on original atom numbers, information on detected constitutional equivalence of atoms and mobile H groups, stereo of the inverted structure, and reversibility information that is sufficient to recalculate the Identifier and, in case of input from a </w:t>
      </w:r>
      <w:proofErr w:type="spellStart"/>
      <w:r>
        <w:t>Molfile</w:t>
      </w:r>
      <w:proofErr w:type="spellEnd"/>
      <w:r>
        <w:t xml:space="preserve">, reconstruct the </w:t>
      </w:r>
      <w:proofErr w:type="spellStart"/>
      <w:r>
        <w:t>Molfile</w:t>
      </w:r>
      <w:proofErr w:type="spellEnd"/>
      <w:r>
        <w:t xml:space="preserve"> (except the order of the bonds).  </w:t>
      </w:r>
    </w:p>
    <w:p w14:paraId="76AABA8C" w14:textId="77777777" w:rsidR="007538C0" w:rsidRPr="00153B97" w:rsidRDefault="007538C0" w:rsidP="007538C0">
      <w:pPr>
        <w:pStyle w:val="berschrift2"/>
        <w:keepLines/>
      </w:pPr>
      <w:bookmarkStart w:id="29" w:name="_Toc41832802"/>
      <w:r w:rsidRPr="00153B97">
        <w:t>f. Standard and Non-standard Identifiers</w:t>
      </w:r>
      <w:bookmarkEnd w:id="29"/>
    </w:p>
    <w:p w14:paraId="0EC39023" w14:textId="77777777" w:rsidR="007538C0" w:rsidRPr="00153B97" w:rsidRDefault="00BB4132" w:rsidP="007538C0">
      <w:pPr>
        <w:pStyle w:val="Textkrper"/>
      </w:pPr>
      <w:r w:rsidRPr="00153B97">
        <w:t>The l</w:t>
      </w:r>
      <w:r w:rsidR="007538C0" w:rsidRPr="00153B97">
        <w:t xml:space="preserve">ayered structure of </w:t>
      </w:r>
      <w:proofErr w:type="spellStart"/>
      <w:r w:rsidR="007538C0" w:rsidRPr="00153B97">
        <w:t>InChI</w:t>
      </w:r>
      <w:proofErr w:type="spellEnd"/>
      <w:r w:rsidR="007538C0" w:rsidRPr="00153B97">
        <w:t xml:space="preserve"> allows one to represent molecular structure with a desired level of detail. Accordingly, </w:t>
      </w:r>
      <w:proofErr w:type="spellStart"/>
      <w:r w:rsidR="00E0451E">
        <w:t>InChI</w:t>
      </w:r>
      <w:proofErr w:type="spellEnd"/>
      <w:r w:rsidR="00E0451E">
        <w:t xml:space="preserve"> Software</w:t>
      </w:r>
      <w:r w:rsidR="007538C0" w:rsidRPr="00153B97">
        <w:t xml:space="preserve"> may generate different </w:t>
      </w:r>
      <w:proofErr w:type="spellStart"/>
      <w:r w:rsidR="007538C0" w:rsidRPr="00153B97">
        <w:t>InChI</w:t>
      </w:r>
      <w:proofErr w:type="spellEnd"/>
      <w:r w:rsidR="007538C0" w:rsidRPr="00153B97">
        <w:t xml:space="preserve"> strings for the same molecule, depend</w:t>
      </w:r>
      <w:r w:rsidRPr="00153B97">
        <w:t>ing</w:t>
      </w:r>
      <w:r w:rsidR="007538C0" w:rsidRPr="00153B97">
        <w:t xml:space="preserve"> on </w:t>
      </w:r>
      <w:r w:rsidRPr="00153B97">
        <w:t xml:space="preserve">the choice of </w:t>
      </w:r>
      <w:r w:rsidR="007538C0" w:rsidRPr="00153B97">
        <w:t xml:space="preserve">a multitude of options (e.g., distinguishing or not </w:t>
      </w:r>
      <w:r w:rsidRPr="00153B97">
        <w:t>distinguishing</w:t>
      </w:r>
      <w:r w:rsidR="007538C0" w:rsidRPr="00153B97">
        <w:t xml:space="preserve"> </w:t>
      </w:r>
      <w:proofErr w:type="spellStart"/>
      <w:r w:rsidR="007538C0" w:rsidRPr="00153B97">
        <w:t>tautomers</w:t>
      </w:r>
      <w:proofErr w:type="spellEnd"/>
      <w:r w:rsidR="007538C0" w:rsidRPr="00153B97">
        <w:t xml:space="preserve">). This flexibility, however, may be considered a drawback with </w:t>
      </w:r>
      <w:r w:rsidR="007538C0" w:rsidRPr="00153B97">
        <w:lastRenderedPageBreak/>
        <w:t xml:space="preserve">respect to standardization/interoperability. In 2009, the ‘standard’ </w:t>
      </w:r>
      <w:proofErr w:type="spellStart"/>
      <w:r w:rsidR="007538C0" w:rsidRPr="00153B97">
        <w:t>InChI</w:t>
      </w:r>
      <w:proofErr w:type="spellEnd"/>
      <w:r w:rsidR="007538C0" w:rsidRPr="00153B97">
        <w:t xml:space="preserve"> which is always produced with fixed options was introduced by IUPAC in response to these concerns. </w:t>
      </w:r>
    </w:p>
    <w:p w14:paraId="7F7D4B2E" w14:textId="77777777" w:rsidR="007538C0" w:rsidRPr="00153B97" w:rsidRDefault="007538C0" w:rsidP="007538C0">
      <w:pPr>
        <w:pStyle w:val="Textkrper"/>
      </w:pPr>
      <w:r w:rsidRPr="00153B97">
        <w:t xml:space="preserve">The standard </w:t>
      </w:r>
      <w:proofErr w:type="spellStart"/>
      <w:r w:rsidRPr="00153B97">
        <w:t>InChI</w:t>
      </w:r>
      <w:proofErr w:type="spellEnd"/>
      <w:r w:rsidRPr="00153B97">
        <w:t xml:space="preserve"> was defined to ensure interoperability/compatibility between large databases/web searching and information exchange. As related to its internal layered structure, standard </w:t>
      </w:r>
      <w:proofErr w:type="spellStart"/>
      <w:r w:rsidRPr="00153B97">
        <w:t>InChI</w:t>
      </w:r>
      <w:proofErr w:type="spellEnd"/>
      <w:r w:rsidRPr="00153B97">
        <w:t xml:space="preserve"> is a subset of IUPAC International Chemical Identifier v.1. </w:t>
      </w:r>
    </w:p>
    <w:p w14:paraId="04BA13F5" w14:textId="77777777" w:rsidR="007538C0" w:rsidRPr="00153B97" w:rsidRDefault="007538C0" w:rsidP="007538C0">
      <w:pPr>
        <w:pStyle w:val="Textkrper"/>
      </w:pPr>
      <w:r w:rsidRPr="00153B97">
        <w:t xml:space="preserve">The layered structure of the standard </w:t>
      </w:r>
      <w:proofErr w:type="spellStart"/>
      <w:r w:rsidRPr="00153B97">
        <w:t>InChI</w:t>
      </w:r>
      <w:proofErr w:type="spellEnd"/>
      <w:r w:rsidRPr="00153B97">
        <w:t xml:space="preserve"> conforms to the following requirements.</w:t>
      </w:r>
    </w:p>
    <w:p w14:paraId="719C5560" w14:textId="77777777" w:rsidR="007538C0" w:rsidRPr="00153B97" w:rsidRDefault="007538C0" w:rsidP="007538C0">
      <w:pPr>
        <w:pStyle w:val="Textkrper"/>
        <w:numPr>
          <w:ilvl w:val="0"/>
          <w:numId w:val="14"/>
        </w:numPr>
        <w:spacing w:before="0"/>
        <w:ind w:left="357" w:hanging="357"/>
      </w:pPr>
      <w:r w:rsidRPr="00153B97">
        <w:t xml:space="preserve">Standard </w:t>
      </w:r>
      <w:proofErr w:type="spellStart"/>
      <w:r w:rsidRPr="00153B97">
        <w:t>InChI</w:t>
      </w:r>
      <w:proofErr w:type="spellEnd"/>
      <w:r w:rsidRPr="00153B97">
        <w:t xml:space="preserve"> organometallic representation does not include bonds to metal for the time being (so </w:t>
      </w:r>
      <w:r w:rsidR="00BB4132" w:rsidRPr="00153B97">
        <w:t xml:space="preserve">the </w:t>
      </w:r>
      <w:r w:rsidRPr="00153B97">
        <w:t>‘/r’ layer may not appear).</w:t>
      </w:r>
    </w:p>
    <w:p w14:paraId="158426A2" w14:textId="77777777" w:rsidR="007538C0" w:rsidRPr="00153B97" w:rsidRDefault="007538C0" w:rsidP="007538C0">
      <w:pPr>
        <w:pStyle w:val="Textkrper"/>
        <w:numPr>
          <w:ilvl w:val="0"/>
          <w:numId w:val="13"/>
        </w:numPr>
        <w:spacing w:before="0"/>
        <w:ind w:left="357" w:hanging="357"/>
      </w:pPr>
      <w:r w:rsidRPr="00153B97">
        <w:t xml:space="preserve">Standard </w:t>
      </w:r>
      <w:proofErr w:type="spellStart"/>
      <w:r w:rsidRPr="00153B97">
        <w:t>InChI</w:t>
      </w:r>
      <w:proofErr w:type="spellEnd"/>
      <w:r w:rsidRPr="00153B97">
        <w:t xml:space="preserve"> distinguishes between chemical substances at the level of ‘connectivity’, ‘stereochemistry’, and ‘isotopic composition’, where:</w:t>
      </w:r>
    </w:p>
    <w:p w14:paraId="09CAD7EB" w14:textId="77777777" w:rsidR="007538C0" w:rsidRPr="00153B97" w:rsidRDefault="007538C0" w:rsidP="007538C0">
      <w:pPr>
        <w:pStyle w:val="Textkrper"/>
        <w:numPr>
          <w:ilvl w:val="2"/>
          <w:numId w:val="13"/>
        </w:numPr>
        <w:spacing w:before="0"/>
        <w:ind w:left="1797" w:hanging="357"/>
      </w:pPr>
      <w:r w:rsidRPr="00153B97">
        <w:t xml:space="preserve">connectivity means tautomer-invariant valence-bond connectivity; different </w:t>
      </w:r>
      <w:proofErr w:type="spellStart"/>
      <w:r w:rsidRPr="00153B97">
        <w:t>tautomers</w:t>
      </w:r>
      <w:proofErr w:type="spellEnd"/>
      <w:r w:rsidRPr="00153B97">
        <w:t xml:space="preserve"> have the same connectivity/hydrogen layer (so </w:t>
      </w:r>
      <w:r w:rsidR="00BB4132" w:rsidRPr="00153B97">
        <w:t xml:space="preserve">the </w:t>
      </w:r>
      <w:r w:rsidRPr="00153B97">
        <w:t>‘/f’ layer may not appear);</w:t>
      </w:r>
    </w:p>
    <w:p w14:paraId="45C9F54A" w14:textId="77777777" w:rsidR="007538C0" w:rsidRPr="00153B97" w:rsidRDefault="007538C0" w:rsidP="007538C0">
      <w:pPr>
        <w:pStyle w:val="Textkrper"/>
        <w:numPr>
          <w:ilvl w:val="2"/>
          <w:numId w:val="13"/>
        </w:numPr>
        <w:spacing w:before="0"/>
        <w:ind w:left="1797" w:hanging="357"/>
      </w:pPr>
      <w:r w:rsidRPr="00153B97">
        <w:t xml:space="preserve">stereochemistry means configuration of </w:t>
      </w:r>
      <w:proofErr w:type="spellStart"/>
      <w:r w:rsidRPr="00153B97">
        <w:t>stereogenic</w:t>
      </w:r>
      <w:proofErr w:type="spellEnd"/>
      <w:r w:rsidRPr="00153B97">
        <w:t xml:space="preserve"> atoms and bonds; only absolute stereo or no stereo at all is allowed; unknown stereo designations are treated as undefined;</w:t>
      </w:r>
    </w:p>
    <w:p w14:paraId="6FD3E415" w14:textId="77777777" w:rsidR="007538C0" w:rsidRPr="00153B97" w:rsidRDefault="007538C0" w:rsidP="007538C0">
      <w:pPr>
        <w:pStyle w:val="Textkrper"/>
        <w:numPr>
          <w:ilvl w:val="2"/>
          <w:numId w:val="13"/>
        </w:numPr>
        <w:spacing w:before="0"/>
        <w:ind w:left="1797" w:hanging="357"/>
      </w:pPr>
      <w:r w:rsidRPr="00153B97">
        <w:t>isotopic composition means mass number of isotopic atoms (when specified)</w:t>
      </w:r>
    </w:p>
    <w:p w14:paraId="2EE1EF6B" w14:textId="77777777" w:rsidR="007538C0" w:rsidRPr="00153B97" w:rsidRDefault="007538C0" w:rsidP="007538C0">
      <w:pPr>
        <w:pStyle w:val="Textkrper"/>
      </w:pPr>
      <w:r w:rsidRPr="00153B97">
        <w:t xml:space="preserve">For </w:t>
      </w:r>
      <w:proofErr w:type="spellStart"/>
      <w:r w:rsidRPr="00153B97">
        <w:t>InChI</w:t>
      </w:r>
      <w:proofErr w:type="spellEnd"/>
      <w:r w:rsidRPr="00153B97">
        <w:t xml:space="preserve"> v. 1, the standard </w:t>
      </w:r>
      <w:proofErr w:type="spellStart"/>
      <w:r w:rsidRPr="00153B97">
        <w:t>InChI</w:t>
      </w:r>
      <w:proofErr w:type="spellEnd"/>
      <w:r w:rsidRPr="00153B97">
        <w:t xml:space="preserve"> is designated by </w:t>
      </w:r>
      <w:r w:rsidR="00BB4132" w:rsidRPr="00153B97">
        <w:t xml:space="preserve">the </w:t>
      </w:r>
      <w:r w:rsidRPr="00153B97">
        <w:t xml:space="preserve">prefix: </w:t>
      </w:r>
    </w:p>
    <w:p w14:paraId="2CAAA407" w14:textId="77777777" w:rsidR="007538C0" w:rsidRPr="00153B97" w:rsidRDefault="007538C0" w:rsidP="007538C0">
      <w:pPr>
        <w:pStyle w:val="Textkrper"/>
      </w:pPr>
      <w:proofErr w:type="spellStart"/>
      <w:r w:rsidRPr="00153B97">
        <w:t>InChI</w:t>
      </w:r>
      <w:proofErr w:type="spellEnd"/>
      <w:r w:rsidRPr="00153B97">
        <w:t xml:space="preserve">=1S/………..   </w:t>
      </w:r>
    </w:p>
    <w:p w14:paraId="29637750" w14:textId="77777777" w:rsidR="007538C0" w:rsidRPr="00153B97" w:rsidRDefault="007538C0" w:rsidP="007538C0">
      <w:pPr>
        <w:pStyle w:val="Textkrper"/>
      </w:pPr>
      <w:r w:rsidRPr="00153B97">
        <w:t xml:space="preserve">(that is, </w:t>
      </w:r>
      <w:r w:rsidR="00BB4132" w:rsidRPr="00153B97">
        <w:t xml:space="preserve">the </w:t>
      </w:r>
      <w:r w:rsidRPr="00153B97">
        <w:t xml:space="preserve">letter ‘S’ immediately follows the Identifier version number, ‘1’). </w:t>
      </w:r>
    </w:p>
    <w:p w14:paraId="67E4F893" w14:textId="77777777" w:rsidR="007538C0" w:rsidRPr="00153B97" w:rsidRDefault="007538C0" w:rsidP="007538C0">
      <w:pPr>
        <w:pStyle w:val="Textkrper"/>
      </w:pPr>
      <w:r w:rsidRPr="00153B97">
        <w:t xml:space="preserve">The non-standard </w:t>
      </w:r>
      <w:proofErr w:type="spellStart"/>
      <w:r w:rsidRPr="00153B97">
        <w:t>InChI</w:t>
      </w:r>
      <w:proofErr w:type="spellEnd"/>
      <w:r w:rsidRPr="00153B97">
        <w:t xml:space="preserve"> is designated by </w:t>
      </w:r>
      <w:r w:rsidR="00BB4132" w:rsidRPr="00153B97">
        <w:t xml:space="preserve">the </w:t>
      </w:r>
      <w:r w:rsidRPr="00153B97">
        <w:t xml:space="preserve">prefix: </w:t>
      </w:r>
    </w:p>
    <w:p w14:paraId="5621084D" w14:textId="77777777" w:rsidR="007538C0" w:rsidRPr="00153B97" w:rsidRDefault="007538C0" w:rsidP="007538C0">
      <w:pPr>
        <w:pStyle w:val="Textkrper"/>
      </w:pPr>
      <w:proofErr w:type="spellStart"/>
      <w:r w:rsidRPr="00153B97">
        <w:t>InChI</w:t>
      </w:r>
      <w:proofErr w:type="spellEnd"/>
      <w:r w:rsidRPr="00153B97">
        <w:t xml:space="preserve">=1/……….. </w:t>
      </w:r>
    </w:p>
    <w:p w14:paraId="4C485733" w14:textId="77777777" w:rsidR="007538C0" w:rsidRPr="00153B97" w:rsidRDefault="007538C0" w:rsidP="007538C0">
      <w:pPr>
        <w:pStyle w:val="Textkrper"/>
      </w:pPr>
      <w:r w:rsidRPr="00153B97">
        <w:t xml:space="preserve"> (that is, </w:t>
      </w:r>
      <w:r w:rsidR="00BB4132" w:rsidRPr="00153B97">
        <w:t xml:space="preserve">the </w:t>
      </w:r>
      <w:r w:rsidRPr="00153B97">
        <w:t>letter ‘S’ is omitted).</w:t>
      </w:r>
    </w:p>
    <w:p w14:paraId="0E462895" w14:textId="77777777" w:rsidR="007538C0" w:rsidRDefault="007538C0" w:rsidP="007538C0">
      <w:pPr>
        <w:pStyle w:val="Textkrper"/>
      </w:pPr>
      <w:r w:rsidRPr="00153B97">
        <w:t xml:space="preserve">Standard </w:t>
      </w:r>
      <w:proofErr w:type="spellStart"/>
      <w:r w:rsidRPr="00153B97">
        <w:t>InChI</w:t>
      </w:r>
      <w:proofErr w:type="spellEnd"/>
      <w:r w:rsidRPr="00153B97">
        <w:t xml:space="preserve"> </w:t>
      </w:r>
      <w:r w:rsidR="00BB4132" w:rsidRPr="00153B97">
        <w:t>was</w:t>
      </w:r>
      <w:r w:rsidRPr="00153B97">
        <w:t xml:space="preserve"> introduced in v. 1.02-standard release of </w:t>
      </w:r>
      <w:proofErr w:type="spellStart"/>
      <w:r w:rsidR="00E0451E">
        <w:t>InChI</w:t>
      </w:r>
      <w:proofErr w:type="spellEnd"/>
      <w:r w:rsidR="00E0451E">
        <w:t xml:space="preserve"> Software</w:t>
      </w:r>
      <w:r w:rsidRPr="00153B97">
        <w:t xml:space="preserve"> in 2009 (this software version was </w:t>
      </w:r>
      <w:r w:rsidR="00BB4132" w:rsidRPr="00153B97">
        <w:t>cap</w:t>
      </w:r>
      <w:r w:rsidRPr="00153B97">
        <w:t xml:space="preserve">able of generating only standard </w:t>
      </w:r>
      <w:proofErr w:type="spellStart"/>
      <w:r w:rsidRPr="00153B97">
        <w:t>InChIs</w:t>
      </w:r>
      <w:proofErr w:type="spellEnd"/>
      <w:r w:rsidRPr="00153B97">
        <w:t xml:space="preserve">). </w:t>
      </w:r>
      <w:proofErr w:type="spellStart"/>
      <w:r w:rsidR="00E0451E">
        <w:t>InChI</w:t>
      </w:r>
      <w:proofErr w:type="spellEnd"/>
      <w:r w:rsidR="00E0451E">
        <w:t xml:space="preserve"> Software</w:t>
      </w:r>
      <w:r w:rsidR="00DF4F20">
        <w:t xml:space="preserve"> since</w:t>
      </w:r>
      <w:r w:rsidRPr="00153B97">
        <w:t xml:space="preserve"> v. 1.</w:t>
      </w:r>
      <w:r w:rsidR="00D13E63" w:rsidRPr="00153B97">
        <w:t>0</w:t>
      </w:r>
      <w:r w:rsidR="00D13E63">
        <w:t>4</w:t>
      </w:r>
      <w:r w:rsidR="00D13E63" w:rsidRPr="00153B97">
        <w:t xml:space="preserve"> </w:t>
      </w:r>
      <w:r w:rsidRPr="00153B97">
        <w:lastRenderedPageBreak/>
        <w:t>(</w:t>
      </w:r>
      <w:r w:rsidR="00D13E63" w:rsidRPr="00153B97">
        <w:t>201</w:t>
      </w:r>
      <w:r w:rsidR="00D13E63">
        <w:t>1</w:t>
      </w:r>
      <w:r w:rsidRPr="00153B97">
        <w:t xml:space="preserve">) has merged functionality. It allows one to produce both standard and non-standard Identifiers, as well as their hashed representations. </w:t>
      </w:r>
    </w:p>
    <w:p w14:paraId="348F8291" w14:textId="73973CE8" w:rsidR="00AC5339" w:rsidRDefault="00747BCB" w:rsidP="00DD6DE7">
      <w:pPr>
        <w:pStyle w:val="Textkrper"/>
      </w:pPr>
      <w:r>
        <w:t xml:space="preserve">The </w:t>
      </w:r>
      <w:r w:rsidR="00AC5339">
        <w:t xml:space="preserve">release of </w:t>
      </w:r>
      <w:proofErr w:type="spellStart"/>
      <w:r w:rsidR="00AC5339">
        <w:t>InChI</w:t>
      </w:r>
      <w:proofErr w:type="spellEnd"/>
      <w:r w:rsidR="00AC5339">
        <w:t xml:space="preserve"> v. 1.05 (</w:t>
      </w:r>
      <w:r w:rsidR="008921DE">
        <w:t>Winter 2017</w:t>
      </w:r>
      <w:r w:rsidR="00AC5339">
        <w:t>) added an experimental support of large (up to 32767 atoms; previous limit was 1024</w:t>
      </w:r>
      <w:r w:rsidR="008921DE">
        <w:t xml:space="preserve"> atoms</w:t>
      </w:r>
      <w:r w:rsidR="00AC5339">
        <w:t xml:space="preserve">) molecules, as well as polymers. To emphasize the experimental nature of this features, </w:t>
      </w:r>
      <w:proofErr w:type="spellStart"/>
      <w:r w:rsidR="00AC5339">
        <w:t>InChI</w:t>
      </w:r>
      <w:proofErr w:type="spellEnd"/>
      <w:r w:rsidR="00AC5339">
        <w:t>/</w:t>
      </w:r>
      <w:proofErr w:type="spellStart"/>
      <w:r w:rsidR="00AC5339">
        <w:t>InChIKey</w:t>
      </w:r>
      <w:proofErr w:type="spellEnd"/>
      <w:r w:rsidR="00AC5339">
        <w:t xml:space="preserve"> for involved molecules use the ‘B’ flag character (for “Beta”), instead of ‘S’ or ‘N’. It is supposed that this flag will be replaced by common standard/non-standard conventions if and when </w:t>
      </w:r>
      <w:r w:rsidR="007F065E">
        <w:t xml:space="preserve">experimental </w:t>
      </w:r>
      <w:proofErr w:type="spellStart"/>
      <w:r w:rsidR="00AC5339">
        <w:t>InChI</w:t>
      </w:r>
      <w:proofErr w:type="spellEnd"/>
      <w:r w:rsidR="00AC5339">
        <w:t xml:space="preserve"> </w:t>
      </w:r>
      <w:r w:rsidR="007F065E">
        <w:t xml:space="preserve">enhancements are </w:t>
      </w:r>
      <w:r w:rsidR="00AC5339">
        <w:t xml:space="preserve">finally adopted. </w:t>
      </w:r>
    </w:p>
    <w:p w14:paraId="0090D57D" w14:textId="1A8BEE7B" w:rsidR="007538C0" w:rsidRPr="00153B97" w:rsidRDefault="007538C0" w:rsidP="007538C0">
      <w:pPr>
        <w:pStyle w:val="Textkrper"/>
      </w:pPr>
      <w:r w:rsidRPr="00153B97">
        <w:t xml:space="preserve">The exact sets of </w:t>
      </w:r>
      <w:proofErr w:type="spellStart"/>
      <w:r w:rsidR="00E0451E">
        <w:t>InChI</w:t>
      </w:r>
      <w:proofErr w:type="spellEnd"/>
      <w:r w:rsidR="00E0451E">
        <w:t xml:space="preserve"> Software</w:t>
      </w:r>
      <w:r w:rsidRPr="00153B97">
        <w:t xml:space="preserve"> options which lead to generation of standard vs. non-standard Identifiers are listed in </w:t>
      </w:r>
      <w:r w:rsidR="00BB4132" w:rsidRPr="00153B97">
        <w:t xml:space="preserve">the </w:t>
      </w:r>
      <w:r w:rsidRPr="00153B97">
        <w:t xml:space="preserve">User Guide document which accompanies </w:t>
      </w:r>
      <w:proofErr w:type="spellStart"/>
      <w:r w:rsidR="000238B4">
        <w:t>InChI</w:t>
      </w:r>
      <w:proofErr w:type="spellEnd"/>
      <w:r w:rsidR="00FE597B" w:rsidRPr="00153B97">
        <w:t xml:space="preserve"> </w:t>
      </w:r>
      <w:r w:rsidR="00E0451E">
        <w:t>S</w:t>
      </w:r>
      <w:r w:rsidR="00E0451E" w:rsidRPr="00153B97">
        <w:t xml:space="preserve">oftware </w:t>
      </w:r>
      <w:r w:rsidRPr="00153B97">
        <w:t xml:space="preserve">release. </w:t>
      </w:r>
    </w:p>
    <w:p w14:paraId="4F5AC399" w14:textId="77777777" w:rsidR="00BB162C" w:rsidRPr="00153B97" w:rsidRDefault="007538C0" w:rsidP="00A32666">
      <w:pPr>
        <w:pStyle w:val="berschrift2"/>
        <w:keepLines/>
      </w:pPr>
      <w:bookmarkStart w:id="30" w:name="_Toc41832803"/>
      <w:r w:rsidRPr="00153B97">
        <w:t>g</w:t>
      </w:r>
      <w:r w:rsidR="00BB162C" w:rsidRPr="00153B97">
        <w:t>. Implementation</w:t>
      </w:r>
      <w:bookmarkEnd w:id="30"/>
    </w:p>
    <w:p w14:paraId="680E9E58" w14:textId="77777777" w:rsidR="00BB162C" w:rsidRDefault="00BB162C">
      <w:pPr>
        <w:pStyle w:val="Textkrper"/>
      </w:pPr>
      <w:r w:rsidRPr="00153B97">
        <w:t xml:space="preserve">Algorithms described here have been implemented in </w:t>
      </w:r>
      <w:r w:rsidR="00093C9A">
        <w:t xml:space="preserve">the </w:t>
      </w:r>
      <w:r w:rsidRPr="00153B97">
        <w:t>programs described in an accompanying ‘User’s Guide’ (</w:t>
      </w:r>
      <w:r w:rsidR="00093C9A">
        <w:t>winchi-1</w:t>
      </w:r>
      <w:r w:rsidRPr="00153B97">
        <w:t xml:space="preserve"> and </w:t>
      </w:r>
      <w:r w:rsidR="00093C9A">
        <w:t>inchi-1</w:t>
      </w:r>
      <w:r w:rsidRPr="00153B97">
        <w:t xml:space="preserve"> programs). </w:t>
      </w:r>
      <w:r w:rsidR="00315CC3">
        <w:t xml:space="preserve">An API (application program interface) is also provided as well as full source code (in the ‘C’ programming language), </w:t>
      </w:r>
      <w:proofErr w:type="spellStart"/>
      <w:r w:rsidR="00315CC3">
        <w:t>makefiles</w:t>
      </w:r>
      <w:proofErr w:type="spellEnd"/>
      <w:r w:rsidR="00315CC3">
        <w:t xml:space="preserve"> and examples. </w:t>
      </w:r>
      <w:r w:rsidRPr="00153B97">
        <w:t xml:space="preserve">The </w:t>
      </w:r>
      <w:r w:rsidR="00315CC3">
        <w:t>software</w:t>
      </w:r>
      <w:r w:rsidRPr="00153B97">
        <w:t xml:space="preserve">, examples and documentation are available </w:t>
      </w:r>
      <w:r w:rsidR="00093C9A">
        <w:t>for download from IUPAC site (</w:t>
      </w:r>
      <w:r w:rsidRPr="00153B97">
        <w:t>http:// www.iupac.org/inchi</w:t>
      </w:r>
      <w:r w:rsidR="00093C9A">
        <w:t>)</w:t>
      </w:r>
      <w:r w:rsidRPr="00153B97">
        <w:t>. Structures shown in this document are provided along with these</w:t>
      </w:r>
      <w:r>
        <w:t xml:space="preserve"> programs.</w:t>
      </w:r>
    </w:p>
    <w:p w14:paraId="4DDB5043" w14:textId="77777777" w:rsidR="00DB02AF" w:rsidRDefault="00DB02AF">
      <w:pPr>
        <w:rPr>
          <w:rFonts w:ascii="Arial" w:hAnsi="Arial" w:cs="Arial"/>
          <w:b/>
          <w:sz w:val="26"/>
          <w:szCs w:val="26"/>
        </w:rPr>
      </w:pPr>
      <w:r>
        <w:rPr>
          <w:b/>
          <w:sz w:val="26"/>
          <w:szCs w:val="26"/>
        </w:rPr>
        <w:br w:type="page"/>
      </w:r>
    </w:p>
    <w:p w14:paraId="13DD9281" w14:textId="5FAEBED1" w:rsidR="00BB162C" w:rsidRDefault="00BB162C" w:rsidP="00A32666">
      <w:pPr>
        <w:pStyle w:val="berschrift1"/>
        <w:keepLines/>
        <w:rPr>
          <w:b/>
          <w:sz w:val="26"/>
          <w:szCs w:val="26"/>
        </w:rPr>
      </w:pPr>
      <w:bookmarkStart w:id="31" w:name="_Toc41832804"/>
      <w:r>
        <w:rPr>
          <w:b/>
          <w:sz w:val="26"/>
          <w:szCs w:val="26"/>
        </w:rPr>
        <w:lastRenderedPageBreak/>
        <w:t>IV. DETAILS AND EXAMPLES</w:t>
      </w:r>
      <w:bookmarkEnd w:id="31"/>
    </w:p>
    <w:p w14:paraId="364A0DFE" w14:textId="77777777" w:rsidR="00BB162C" w:rsidRPr="00042736" w:rsidRDefault="00BB162C" w:rsidP="00304E17">
      <w:pPr>
        <w:pStyle w:val="berschrift2"/>
      </w:pPr>
      <w:bookmarkStart w:id="32" w:name="_Toc41832805"/>
      <w:r w:rsidRPr="00042736">
        <w:t>a. Main Layer (M)</w:t>
      </w:r>
      <w:bookmarkEnd w:id="32"/>
    </w:p>
    <w:p w14:paraId="5207ACC7" w14:textId="77777777" w:rsidR="00BB162C" w:rsidRDefault="00BB162C">
      <w:pPr>
        <w:pStyle w:val="Textkrper"/>
      </w:pPr>
      <w:r>
        <w:t xml:space="preserve">The identity of each atom and its covalently-bonded partners provide all of the information necessary to construct this layer. All information regarding </w:t>
      </w:r>
      <w:r>
        <w:sym w:font="Symbol" w:char="F070"/>
      </w:r>
      <w:r>
        <w:t xml:space="preserve">-bonds, charge, isotopic composition, </w:t>
      </w:r>
      <w:proofErr w:type="spellStart"/>
      <w:r>
        <w:t>tautomerism</w:t>
      </w:r>
      <w:proofErr w:type="spellEnd"/>
      <w:r>
        <w:t xml:space="preserve"> and stereochemistry is ignored. This ‘normalization’ process avoids many of the complexities commonly encountered in structure representation. For example, nitro groups can be input using any of the common representations and problems associated with representing zwitterions and special valences are avoided as are issues concerning alternating bonds and aromaticity. </w:t>
      </w:r>
    </w:p>
    <w:p w14:paraId="0B7C3087" w14:textId="77777777" w:rsidR="00BB162C" w:rsidRDefault="00BB162C">
      <w:pPr>
        <w:pStyle w:val="Textkrper"/>
      </w:pPr>
      <w:r>
        <w:t>This form of representation is unusual for most chemists, since conventional structure representations generally include bonding details that are not needed for chemical identification and often omit some or all hydrogen atoms. In effect, the present representation describes the single-bond network of a molecule and avoids any description of the ‘positions’ of all pi-bonds bonds and electrons. Any excess or deficit of electrons (overall charges) is represented in a separate layer.</w:t>
      </w:r>
    </w:p>
    <w:p w14:paraId="365E638A" w14:textId="77777777" w:rsidR="00BB162C" w:rsidRDefault="00BB162C">
      <w:pPr>
        <w:pStyle w:val="Textkrper"/>
      </w:pPr>
      <w:r>
        <w:t xml:space="preserve">Figures 3-6 are examples of input structures, their normalized structures and results of canonicalization for this basic layer. In the canonical numbering structure, the large numbers designate classes of equivalent atoms (an ‘in-memory’ representation), small numbers (canonical identification numbers) are used in the actual </w:t>
      </w:r>
      <w:proofErr w:type="spellStart"/>
      <w:r>
        <w:t>InChI</w:t>
      </w:r>
      <w:proofErr w:type="spellEnd"/>
      <w:r>
        <w:t xml:space="preserve"> generation process (serialization).</w:t>
      </w:r>
    </w:p>
    <w:p w14:paraId="5E1D7D52" w14:textId="77777777" w:rsidR="00BB162C" w:rsidRDefault="00BB162C">
      <w:pPr>
        <w:rPr>
          <w:rFonts w:ascii="Arial" w:hAnsi="Arial"/>
          <w:sz w:val="24"/>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725"/>
        <w:gridCol w:w="2823"/>
        <w:gridCol w:w="2667"/>
      </w:tblGrid>
      <w:tr w:rsidR="00BB162C" w14:paraId="764CA4DD" w14:textId="77777777">
        <w:trPr>
          <w:trHeight w:val="369"/>
          <w:jc w:val="center"/>
        </w:trPr>
        <w:tc>
          <w:tcPr>
            <w:tcW w:w="2725" w:type="dxa"/>
            <w:tcBorders>
              <w:bottom w:val="nil"/>
              <w:right w:val="nil"/>
            </w:tcBorders>
            <w:vAlign w:val="center"/>
          </w:tcPr>
          <w:p w14:paraId="2C5DAAFA" w14:textId="77777777" w:rsidR="00BB162C" w:rsidRDefault="00BB162C">
            <w:pPr>
              <w:keepNext/>
              <w:rPr>
                <w:rStyle w:val="BodyTextChar"/>
              </w:rPr>
            </w:pPr>
            <w:r>
              <w:rPr>
                <w:rStyle w:val="BodyTextChar"/>
              </w:rPr>
              <w:t>Input Structure</w:t>
            </w:r>
          </w:p>
        </w:tc>
        <w:tc>
          <w:tcPr>
            <w:tcW w:w="2823" w:type="dxa"/>
            <w:tcBorders>
              <w:top w:val="nil"/>
              <w:left w:val="nil"/>
              <w:bottom w:val="nil"/>
              <w:right w:val="nil"/>
            </w:tcBorders>
            <w:vAlign w:val="center"/>
          </w:tcPr>
          <w:p w14:paraId="2074F9C9" w14:textId="77777777" w:rsidR="00BB162C" w:rsidRDefault="00BB162C">
            <w:pPr>
              <w:keepNext/>
              <w:rPr>
                <w:rStyle w:val="BodyTextChar"/>
              </w:rPr>
            </w:pPr>
            <w:r>
              <w:rPr>
                <w:rStyle w:val="BodyTextChar"/>
              </w:rPr>
              <w:t>Normalized Structure</w:t>
            </w:r>
          </w:p>
        </w:tc>
        <w:tc>
          <w:tcPr>
            <w:tcW w:w="2667" w:type="dxa"/>
            <w:tcBorders>
              <w:left w:val="nil"/>
              <w:bottom w:val="nil"/>
            </w:tcBorders>
            <w:vAlign w:val="center"/>
          </w:tcPr>
          <w:p w14:paraId="429F5A01" w14:textId="77777777" w:rsidR="00BB162C" w:rsidRDefault="00BB162C">
            <w:pPr>
              <w:keepNext/>
              <w:rPr>
                <w:rStyle w:val="BodyTextChar"/>
              </w:rPr>
            </w:pPr>
            <w:r>
              <w:rPr>
                <w:rStyle w:val="BodyTextChar"/>
              </w:rPr>
              <w:t>Canonical Numbering</w:t>
            </w:r>
          </w:p>
        </w:tc>
      </w:tr>
      <w:tr w:rsidR="00BB162C" w14:paraId="7DFD6408" w14:textId="77777777">
        <w:trPr>
          <w:trHeight w:val="1089"/>
          <w:jc w:val="center"/>
        </w:trPr>
        <w:tc>
          <w:tcPr>
            <w:tcW w:w="2725" w:type="dxa"/>
            <w:tcBorders>
              <w:top w:val="nil"/>
              <w:left w:val="nil"/>
              <w:bottom w:val="nil"/>
              <w:right w:val="nil"/>
            </w:tcBorders>
            <w:vAlign w:val="center"/>
          </w:tcPr>
          <w:p w14:paraId="755D9D94" w14:textId="77777777" w:rsidR="00BB162C" w:rsidRDefault="00F94555">
            <w:pPr>
              <w:keepNext/>
              <w:jc w:val="center"/>
              <w:rPr>
                <w:rFonts w:ascii="Arial" w:hAnsi="Arial"/>
                <w:sz w:val="24"/>
              </w:rPr>
            </w:pPr>
            <w:r>
              <w:rPr>
                <w:rFonts w:ascii="Arial" w:hAnsi="Arial"/>
                <w:noProof/>
                <w:sz w:val="24"/>
                <w:lang w:val="de-DE" w:eastAsia="de-DE"/>
              </w:rPr>
              <w:drawing>
                <wp:inline distT="0" distB="0" distL="0" distR="0" wp14:anchorId="5EE536E5" wp14:editId="1A77D4CC">
                  <wp:extent cx="1190625" cy="4572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0625" cy="457200"/>
                          </a:xfrm>
                          <a:prstGeom prst="rect">
                            <a:avLst/>
                          </a:prstGeom>
                          <a:noFill/>
                          <a:ln>
                            <a:noFill/>
                          </a:ln>
                        </pic:spPr>
                      </pic:pic>
                    </a:graphicData>
                  </a:graphic>
                </wp:inline>
              </w:drawing>
            </w:r>
          </w:p>
          <w:p w14:paraId="23733B2A" w14:textId="77777777" w:rsidR="00BB162C" w:rsidRDefault="00BB162C">
            <w:pPr>
              <w:keepNext/>
              <w:jc w:val="center"/>
              <w:rPr>
                <w:rFonts w:ascii="Arial" w:hAnsi="Arial"/>
                <w:sz w:val="24"/>
              </w:rPr>
            </w:pPr>
            <w:r>
              <w:rPr>
                <w:rFonts w:ascii="Arial" w:hAnsi="Arial"/>
                <w:sz w:val="24"/>
              </w:rPr>
              <w:t>or</w:t>
            </w:r>
          </w:p>
          <w:p w14:paraId="16B1929A" w14:textId="77777777" w:rsidR="00BB162C" w:rsidRDefault="00F94555">
            <w:pPr>
              <w:keepNext/>
              <w:jc w:val="center"/>
              <w:rPr>
                <w:rFonts w:ascii="Arial" w:hAnsi="Arial"/>
                <w:sz w:val="24"/>
              </w:rPr>
            </w:pPr>
            <w:r>
              <w:rPr>
                <w:rFonts w:ascii="Arial" w:hAnsi="Arial"/>
                <w:noProof/>
                <w:sz w:val="24"/>
                <w:lang w:val="de-DE" w:eastAsia="de-DE"/>
              </w:rPr>
              <w:drawing>
                <wp:inline distT="0" distB="0" distL="0" distR="0" wp14:anchorId="022B5547" wp14:editId="53733CFD">
                  <wp:extent cx="1190625" cy="504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0625" cy="504825"/>
                          </a:xfrm>
                          <a:prstGeom prst="rect">
                            <a:avLst/>
                          </a:prstGeom>
                          <a:noFill/>
                          <a:ln>
                            <a:noFill/>
                          </a:ln>
                        </pic:spPr>
                      </pic:pic>
                    </a:graphicData>
                  </a:graphic>
                </wp:inline>
              </w:drawing>
            </w:r>
          </w:p>
        </w:tc>
        <w:tc>
          <w:tcPr>
            <w:tcW w:w="2823" w:type="dxa"/>
            <w:tcBorders>
              <w:top w:val="nil"/>
              <w:left w:val="nil"/>
              <w:bottom w:val="nil"/>
              <w:right w:val="nil"/>
            </w:tcBorders>
            <w:vAlign w:val="center"/>
          </w:tcPr>
          <w:p w14:paraId="3551D757" w14:textId="77777777" w:rsidR="00BB162C" w:rsidRDefault="00F94555">
            <w:pPr>
              <w:keepNext/>
              <w:jc w:val="center"/>
              <w:rPr>
                <w:rFonts w:ascii="Arial" w:hAnsi="Arial"/>
                <w:sz w:val="24"/>
              </w:rPr>
            </w:pPr>
            <w:r>
              <w:rPr>
                <w:rFonts w:ascii="Arial" w:hAnsi="Arial"/>
                <w:noProof/>
                <w:sz w:val="24"/>
                <w:lang w:val="de-DE" w:eastAsia="de-DE"/>
              </w:rPr>
              <w:drawing>
                <wp:inline distT="0" distB="0" distL="0" distR="0" wp14:anchorId="06F79899" wp14:editId="63A5D22A">
                  <wp:extent cx="1133475" cy="419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3475" cy="419100"/>
                          </a:xfrm>
                          <a:prstGeom prst="rect">
                            <a:avLst/>
                          </a:prstGeom>
                          <a:noFill/>
                          <a:ln>
                            <a:noFill/>
                          </a:ln>
                        </pic:spPr>
                      </pic:pic>
                    </a:graphicData>
                  </a:graphic>
                </wp:inline>
              </w:drawing>
            </w:r>
          </w:p>
        </w:tc>
        <w:tc>
          <w:tcPr>
            <w:tcW w:w="2667" w:type="dxa"/>
            <w:tcBorders>
              <w:top w:val="nil"/>
              <w:left w:val="nil"/>
              <w:bottom w:val="nil"/>
              <w:right w:val="nil"/>
            </w:tcBorders>
            <w:vAlign w:val="center"/>
          </w:tcPr>
          <w:p w14:paraId="1FBF03B1" w14:textId="77777777" w:rsidR="00BB162C" w:rsidRDefault="00F94555">
            <w:pPr>
              <w:keepNext/>
              <w:jc w:val="center"/>
              <w:rPr>
                <w:rFonts w:ascii="Arial" w:hAnsi="Arial"/>
                <w:sz w:val="24"/>
              </w:rPr>
            </w:pPr>
            <w:r>
              <w:rPr>
                <w:rFonts w:ascii="Arial" w:hAnsi="Arial"/>
                <w:noProof/>
                <w:sz w:val="24"/>
                <w:lang w:val="de-DE" w:eastAsia="de-DE"/>
              </w:rPr>
              <w:drawing>
                <wp:inline distT="0" distB="0" distL="0" distR="0" wp14:anchorId="6B7C7204" wp14:editId="202EFEB6">
                  <wp:extent cx="1000125" cy="5238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0125" cy="523875"/>
                          </a:xfrm>
                          <a:prstGeom prst="rect">
                            <a:avLst/>
                          </a:prstGeom>
                          <a:noFill/>
                          <a:ln>
                            <a:noFill/>
                          </a:ln>
                        </pic:spPr>
                      </pic:pic>
                    </a:graphicData>
                  </a:graphic>
                </wp:inline>
              </w:drawing>
            </w:r>
          </w:p>
        </w:tc>
      </w:tr>
      <w:tr w:rsidR="00BB162C" w14:paraId="22853219" w14:textId="77777777">
        <w:trPr>
          <w:cantSplit/>
          <w:trHeight w:val="351"/>
          <w:jc w:val="center"/>
        </w:trPr>
        <w:tc>
          <w:tcPr>
            <w:tcW w:w="8215" w:type="dxa"/>
            <w:gridSpan w:val="3"/>
            <w:tcBorders>
              <w:top w:val="nil"/>
              <w:left w:val="nil"/>
              <w:bottom w:val="nil"/>
              <w:right w:val="nil"/>
            </w:tcBorders>
            <w:vAlign w:val="center"/>
          </w:tcPr>
          <w:p w14:paraId="7CF372BA" w14:textId="77777777" w:rsidR="00BB162C" w:rsidRDefault="00BB162C">
            <w:pPr>
              <w:jc w:val="center"/>
              <w:rPr>
                <w:rFonts w:ascii="Arial" w:hAnsi="Arial" w:cs="Arial"/>
                <w:b/>
                <w:sz w:val="24"/>
              </w:rPr>
            </w:pPr>
            <w:r>
              <w:rPr>
                <w:rFonts w:ascii="Arial" w:hAnsi="Arial" w:cs="Arial"/>
                <w:b/>
                <w:sz w:val="24"/>
              </w:rPr>
              <w:t>Figure 3</w:t>
            </w:r>
          </w:p>
        </w:tc>
      </w:tr>
    </w:tbl>
    <w:p w14:paraId="6ADFAB8B" w14:textId="77777777" w:rsidR="00BB162C" w:rsidRDefault="00BB162C">
      <w:pPr>
        <w:pStyle w:val="Style1"/>
        <w:rPr>
          <w:b w:val="0"/>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725"/>
        <w:gridCol w:w="2823"/>
        <w:gridCol w:w="2667"/>
      </w:tblGrid>
      <w:tr w:rsidR="00BB162C" w14:paraId="2475BE07" w14:textId="77777777">
        <w:trPr>
          <w:trHeight w:val="369"/>
          <w:jc w:val="center"/>
        </w:trPr>
        <w:tc>
          <w:tcPr>
            <w:tcW w:w="2725" w:type="dxa"/>
            <w:tcBorders>
              <w:bottom w:val="nil"/>
              <w:right w:val="nil"/>
            </w:tcBorders>
            <w:vAlign w:val="center"/>
          </w:tcPr>
          <w:p w14:paraId="21C4D1C2" w14:textId="77777777" w:rsidR="00BB162C" w:rsidRDefault="00BB162C">
            <w:pPr>
              <w:keepNext/>
              <w:keepLines/>
              <w:rPr>
                <w:rStyle w:val="BodyTextChar"/>
              </w:rPr>
            </w:pPr>
            <w:r>
              <w:rPr>
                <w:rStyle w:val="BodyTextChar"/>
              </w:rPr>
              <w:lastRenderedPageBreak/>
              <w:t>Input Structure</w:t>
            </w:r>
          </w:p>
        </w:tc>
        <w:tc>
          <w:tcPr>
            <w:tcW w:w="2823" w:type="dxa"/>
            <w:tcBorders>
              <w:top w:val="nil"/>
              <w:left w:val="nil"/>
              <w:bottom w:val="nil"/>
              <w:right w:val="nil"/>
            </w:tcBorders>
            <w:vAlign w:val="center"/>
          </w:tcPr>
          <w:p w14:paraId="16AFC670" w14:textId="77777777" w:rsidR="00BB162C" w:rsidRDefault="00BB162C">
            <w:pPr>
              <w:keepNext/>
              <w:keepLines/>
              <w:rPr>
                <w:rStyle w:val="BodyTextChar"/>
              </w:rPr>
            </w:pPr>
            <w:r>
              <w:rPr>
                <w:rStyle w:val="BodyTextChar"/>
              </w:rPr>
              <w:t>Normalized Structure</w:t>
            </w:r>
          </w:p>
        </w:tc>
        <w:tc>
          <w:tcPr>
            <w:tcW w:w="2667" w:type="dxa"/>
            <w:tcBorders>
              <w:left w:val="nil"/>
              <w:bottom w:val="nil"/>
            </w:tcBorders>
            <w:vAlign w:val="center"/>
          </w:tcPr>
          <w:p w14:paraId="705C6AAF" w14:textId="77777777" w:rsidR="00BB162C" w:rsidRDefault="00BB162C">
            <w:pPr>
              <w:keepNext/>
              <w:keepLines/>
              <w:rPr>
                <w:rStyle w:val="BodyTextChar"/>
              </w:rPr>
            </w:pPr>
            <w:r>
              <w:rPr>
                <w:rStyle w:val="BodyTextChar"/>
              </w:rPr>
              <w:t>Canonical Numbering</w:t>
            </w:r>
          </w:p>
        </w:tc>
      </w:tr>
      <w:tr w:rsidR="00BB162C" w14:paraId="11853A70" w14:textId="77777777">
        <w:trPr>
          <w:trHeight w:val="1089"/>
          <w:jc w:val="center"/>
        </w:trPr>
        <w:tc>
          <w:tcPr>
            <w:tcW w:w="2725" w:type="dxa"/>
            <w:tcBorders>
              <w:top w:val="nil"/>
              <w:left w:val="nil"/>
              <w:bottom w:val="nil"/>
              <w:right w:val="nil"/>
            </w:tcBorders>
            <w:vAlign w:val="center"/>
          </w:tcPr>
          <w:p w14:paraId="5407CF29"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45EE5E50" wp14:editId="64A506DD">
                  <wp:extent cx="809625" cy="914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625" cy="914400"/>
                          </a:xfrm>
                          <a:prstGeom prst="rect">
                            <a:avLst/>
                          </a:prstGeom>
                          <a:noFill/>
                          <a:ln>
                            <a:noFill/>
                          </a:ln>
                        </pic:spPr>
                      </pic:pic>
                    </a:graphicData>
                  </a:graphic>
                </wp:inline>
              </w:drawing>
            </w:r>
          </w:p>
        </w:tc>
        <w:tc>
          <w:tcPr>
            <w:tcW w:w="2823" w:type="dxa"/>
            <w:tcBorders>
              <w:top w:val="nil"/>
              <w:left w:val="nil"/>
              <w:bottom w:val="nil"/>
              <w:right w:val="nil"/>
            </w:tcBorders>
            <w:vAlign w:val="center"/>
          </w:tcPr>
          <w:p w14:paraId="4AA32FB6"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2A054A64" wp14:editId="2803ACB4">
                  <wp:extent cx="809625" cy="7524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9625" cy="752475"/>
                          </a:xfrm>
                          <a:prstGeom prst="rect">
                            <a:avLst/>
                          </a:prstGeom>
                          <a:noFill/>
                          <a:ln>
                            <a:noFill/>
                          </a:ln>
                        </pic:spPr>
                      </pic:pic>
                    </a:graphicData>
                  </a:graphic>
                </wp:inline>
              </w:drawing>
            </w:r>
          </w:p>
        </w:tc>
        <w:tc>
          <w:tcPr>
            <w:tcW w:w="2667" w:type="dxa"/>
            <w:tcBorders>
              <w:top w:val="nil"/>
              <w:left w:val="nil"/>
              <w:bottom w:val="nil"/>
              <w:right w:val="nil"/>
            </w:tcBorders>
            <w:vAlign w:val="center"/>
          </w:tcPr>
          <w:p w14:paraId="716A2E75"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30054F15" wp14:editId="56B79C5D">
                  <wp:extent cx="695325" cy="8096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5325" cy="809625"/>
                          </a:xfrm>
                          <a:prstGeom prst="rect">
                            <a:avLst/>
                          </a:prstGeom>
                          <a:noFill/>
                          <a:ln>
                            <a:noFill/>
                          </a:ln>
                        </pic:spPr>
                      </pic:pic>
                    </a:graphicData>
                  </a:graphic>
                </wp:inline>
              </w:drawing>
            </w:r>
          </w:p>
        </w:tc>
      </w:tr>
      <w:tr w:rsidR="00BB162C" w14:paraId="3B2195F6" w14:textId="77777777">
        <w:trPr>
          <w:cantSplit/>
          <w:trHeight w:val="351"/>
          <w:jc w:val="center"/>
        </w:trPr>
        <w:tc>
          <w:tcPr>
            <w:tcW w:w="8215" w:type="dxa"/>
            <w:gridSpan w:val="3"/>
            <w:tcBorders>
              <w:top w:val="nil"/>
              <w:left w:val="nil"/>
              <w:bottom w:val="nil"/>
              <w:right w:val="nil"/>
            </w:tcBorders>
            <w:vAlign w:val="center"/>
          </w:tcPr>
          <w:p w14:paraId="3F1F9EF3" w14:textId="77777777" w:rsidR="00BB162C" w:rsidRDefault="00BB162C">
            <w:pPr>
              <w:jc w:val="center"/>
              <w:rPr>
                <w:rFonts w:ascii="Arial" w:hAnsi="Arial"/>
                <w:b/>
                <w:sz w:val="24"/>
              </w:rPr>
            </w:pPr>
            <w:r>
              <w:rPr>
                <w:rFonts w:ascii="Arial" w:hAnsi="Arial"/>
                <w:b/>
                <w:sz w:val="24"/>
              </w:rPr>
              <w:t>Figure 4</w:t>
            </w:r>
          </w:p>
        </w:tc>
      </w:tr>
    </w:tbl>
    <w:p w14:paraId="1282D55D" w14:textId="77777777" w:rsidR="00BB162C" w:rsidRDefault="00BB162C">
      <w:pPr>
        <w:pStyle w:val="Style1"/>
        <w:rPr>
          <w:b w:val="0"/>
        </w:rPr>
      </w:pPr>
    </w:p>
    <w:p w14:paraId="403FFFD7" w14:textId="77777777" w:rsidR="00BB162C" w:rsidRDefault="00BB162C">
      <w:pPr>
        <w:pStyle w:val="Style1"/>
        <w:rPr>
          <w:b w:val="0"/>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725"/>
        <w:gridCol w:w="2823"/>
        <w:gridCol w:w="2667"/>
      </w:tblGrid>
      <w:tr w:rsidR="00BB162C" w14:paraId="4122DB5E" w14:textId="77777777">
        <w:trPr>
          <w:trHeight w:val="369"/>
          <w:jc w:val="center"/>
        </w:trPr>
        <w:tc>
          <w:tcPr>
            <w:tcW w:w="2725" w:type="dxa"/>
            <w:tcBorders>
              <w:bottom w:val="nil"/>
              <w:right w:val="nil"/>
            </w:tcBorders>
            <w:vAlign w:val="center"/>
          </w:tcPr>
          <w:p w14:paraId="7246B7A4" w14:textId="77777777" w:rsidR="00BB162C" w:rsidRDefault="00BB162C">
            <w:pPr>
              <w:keepNext/>
              <w:keepLines/>
              <w:rPr>
                <w:rStyle w:val="BodyTextChar"/>
              </w:rPr>
            </w:pPr>
            <w:r>
              <w:rPr>
                <w:rStyle w:val="BodyTextChar"/>
              </w:rPr>
              <w:t>Input Structure</w:t>
            </w:r>
          </w:p>
        </w:tc>
        <w:tc>
          <w:tcPr>
            <w:tcW w:w="2823" w:type="dxa"/>
            <w:tcBorders>
              <w:top w:val="nil"/>
              <w:left w:val="nil"/>
              <w:bottom w:val="nil"/>
              <w:right w:val="nil"/>
            </w:tcBorders>
            <w:vAlign w:val="center"/>
          </w:tcPr>
          <w:p w14:paraId="1DFFF4EF" w14:textId="77777777" w:rsidR="00BB162C" w:rsidRDefault="00BB162C">
            <w:pPr>
              <w:keepNext/>
              <w:keepLines/>
              <w:rPr>
                <w:rStyle w:val="BodyTextChar"/>
              </w:rPr>
            </w:pPr>
            <w:r>
              <w:rPr>
                <w:rStyle w:val="BodyTextChar"/>
              </w:rPr>
              <w:t>Normalized Structure</w:t>
            </w:r>
          </w:p>
        </w:tc>
        <w:tc>
          <w:tcPr>
            <w:tcW w:w="2667" w:type="dxa"/>
            <w:tcBorders>
              <w:left w:val="nil"/>
              <w:bottom w:val="nil"/>
            </w:tcBorders>
            <w:vAlign w:val="center"/>
          </w:tcPr>
          <w:p w14:paraId="7F642D18" w14:textId="77777777" w:rsidR="00BB162C" w:rsidRDefault="00BB162C">
            <w:pPr>
              <w:keepNext/>
              <w:keepLines/>
              <w:rPr>
                <w:rStyle w:val="BodyTextChar"/>
              </w:rPr>
            </w:pPr>
            <w:r>
              <w:rPr>
                <w:rStyle w:val="BodyTextChar"/>
              </w:rPr>
              <w:t>Canonical Numbering</w:t>
            </w:r>
          </w:p>
        </w:tc>
      </w:tr>
      <w:tr w:rsidR="00BB162C" w14:paraId="6C32EA72" w14:textId="77777777">
        <w:trPr>
          <w:trHeight w:val="1089"/>
          <w:jc w:val="center"/>
        </w:trPr>
        <w:tc>
          <w:tcPr>
            <w:tcW w:w="2725" w:type="dxa"/>
            <w:tcBorders>
              <w:top w:val="nil"/>
              <w:left w:val="nil"/>
              <w:bottom w:val="nil"/>
              <w:right w:val="nil"/>
            </w:tcBorders>
            <w:vAlign w:val="center"/>
          </w:tcPr>
          <w:p w14:paraId="7146837B"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5CF67D6A" wp14:editId="77363F58">
                  <wp:extent cx="1485900" cy="7905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5900" cy="790575"/>
                          </a:xfrm>
                          <a:prstGeom prst="rect">
                            <a:avLst/>
                          </a:prstGeom>
                          <a:noFill/>
                          <a:ln>
                            <a:noFill/>
                          </a:ln>
                        </pic:spPr>
                      </pic:pic>
                    </a:graphicData>
                  </a:graphic>
                </wp:inline>
              </w:drawing>
            </w:r>
          </w:p>
        </w:tc>
        <w:tc>
          <w:tcPr>
            <w:tcW w:w="2823" w:type="dxa"/>
            <w:tcBorders>
              <w:top w:val="nil"/>
              <w:left w:val="nil"/>
              <w:bottom w:val="nil"/>
              <w:right w:val="nil"/>
            </w:tcBorders>
            <w:vAlign w:val="center"/>
          </w:tcPr>
          <w:p w14:paraId="392EF9D3"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77290C20" wp14:editId="7CC31CE2">
                  <wp:extent cx="1428750" cy="7239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8750" cy="723900"/>
                          </a:xfrm>
                          <a:prstGeom prst="rect">
                            <a:avLst/>
                          </a:prstGeom>
                          <a:noFill/>
                          <a:ln>
                            <a:noFill/>
                          </a:ln>
                        </pic:spPr>
                      </pic:pic>
                    </a:graphicData>
                  </a:graphic>
                </wp:inline>
              </w:drawing>
            </w:r>
          </w:p>
        </w:tc>
        <w:tc>
          <w:tcPr>
            <w:tcW w:w="2667" w:type="dxa"/>
            <w:tcBorders>
              <w:top w:val="nil"/>
              <w:left w:val="nil"/>
              <w:bottom w:val="nil"/>
              <w:right w:val="nil"/>
            </w:tcBorders>
            <w:vAlign w:val="center"/>
          </w:tcPr>
          <w:p w14:paraId="5A32DC1B"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643814A4" wp14:editId="567CD23C">
                  <wp:extent cx="1085850" cy="6858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5850" cy="685800"/>
                          </a:xfrm>
                          <a:prstGeom prst="rect">
                            <a:avLst/>
                          </a:prstGeom>
                          <a:noFill/>
                          <a:ln>
                            <a:noFill/>
                          </a:ln>
                        </pic:spPr>
                      </pic:pic>
                    </a:graphicData>
                  </a:graphic>
                </wp:inline>
              </w:drawing>
            </w:r>
          </w:p>
        </w:tc>
      </w:tr>
      <w:tr w:rsidR="00BB162C" w14:paraId="0C67A019" w14:textId="77777777">
        <w:trPr>
          <w:cantSplit/>
          <w:trHeight w:val="351"/>
          <w:jc w:val="center"/>
        </w:trPr>
        <w:tc>
          <w:tcPr>
            <w:tcW w:w="8215" w:type="dxa"/>
            <w:gridSpan w:val="3"/>
            <w:tcBorders>
              <w:top w:val="nil"/>
              <w:left w:val="nil"/>
              <w:bottom w:val="nil"/>
              <w:right w:val="nil"/>
            </w:tcBorders>
            <w:vAlign w:val="center"/>
          </w:tcPr>
          <w:p w14:paraId="7859142B" w14:textId="77777777" w:rsidR="00BB162C" w:rsidRDefault="00BB162C">
            <w:pPr>
              <w:jc w:val="center"/>
              <w:rPr>
                <w:rFonts w:ascii="Arial" w:hAnsi="Arial"/>
                <w:b/>
                <w:sz w:val="24"/>
              </w:rPr>
            </w:pPr>
            <w:r>
              <w:rPr>
                <w:rFonts w:ascii="Arial" w:hAnsi="Arial"/>
                <w:b/>
                <w:sz w:val="24"/>
              </w:rPr>
              <w:t>Figure 5</w:t>
            </w:r>
          </w:p>
        </w:tc>
      </w:tr>
    </w:tbl>
    <w:p w14:paraId="7E7596E6" w14:textId="77777777" w:rsidR="00BB162C" w:rsidRDefault="00BB162C">
      <w:pPr>
        <w:pStyle w:val="Style1"/>
        <w:rPr>
          <w:b w:val="0"/>
        </w:rPr>
      </w:pPr>
    </w:p>
    <w:p w14:paraId="002B0220" w14:textId="77777777" w:rsidR="00BB162C" w:rsidRDefault="00BB162C">
      <w:pPr>
        <w:pStyle w:val="Style1"/>
        <w:rPr>
          <w:b w:val="0"/>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488"/>
        <w:gridCol w:w="2790"/>
        <w:gridCol w:w="2937"/>
      </w:tblGrid>
      <w:tr w:rsidR="00BB162C" w14:paraId="1D5A5B20" w14:textId="77777777">
        <w:trPr>
          <w:trHeight w:val="369"/>
          <w:jc w:val="center"/>
        </w:trPr>
        <w:tc>
          <w:tcPr>
            <w:tcW w:w="2488" w:type="dxa"/>
            <w:tcBorders>
              <w:bottom w:val="nil"/>
              <w:right w:val="nil"/>
            </w:tcBorders>
            <w:vAlign w:val="center"/>
          </w:tcPr>
          <w:p w14:paraId="0CFD2FD0" w14:textId="77777777" w:rsidR="00BB162C" w:rsidRDefault="00BB162C">
            <w:pPr>
              <w:keepNext/>
              <w:keepLines/>
              <w:rPr>
                <w:rStyle w:val="BodyTextChar"/>
              </w:rPr>
            </w:pPr>
            <w:r>
              <w:rPr>
                <w:rStyle w:val="BodyTextChar"/>
              </w:rPr>
              <w:t>Input Structures</w:t>
            </w:r>
          </w:p>
        </w:tc>
        <w:tc>
          <w:tcPr>
            <w:tcW w:w="2790" w:type="dxa"/>
            <w:tcBorders>
              <w:top w:val="nil"/>
              <w:left w:val="nil"/>
              <w:bottom w:val="nil"/>
              <w:right w:val="nil"/>
            </w:tcBorders>
            <w:vAlign w:val="center"/>
          </w:tcPr>
          <w:p w14:paraId="681FFC27" w14:textId="77777777" w:rsidR="00BB162C" w:rsidRDefault="00BB162C">
            <w:pPr>
              <w:keepNext/>
              <w:keepLines/>
              <w:rPr>
                <w:rStyle w:val="BodyTextChar"/>
              </w:rPr>
            </w:pPr>
            <w:r>
              <w:rPr>
                <w:rStyle w:val="BodyTextChar"/>
              </w:rPr>
              <w:t>Normalized Structure</w:t>
            </w:r>
          </w:p>
        </w:tc>
        <w:tc>
          <w:tcPr>
            <w:tcW w:w="2937" w:type="dxa"/>
            <w:tcBorders>
              <w:left w:val="nil"/>
              <w:bottom w:val="nil"/>
            </w:tcBorders>
            <w:vAlign w:val="center"/>
          </w:tcPr>
          <w:p w14:paraId="2E195839" w14:textId="77777777" w:rsidR="00BB162C" w:rsidRDefault="00BB162C">
            <w:pPr>
              <w:keepNext/>
              <w:keepLines/>
              <w:rPr>
                <w:rStyle w:val="BodyTextChar"/>
              </w:rPr>
            </w:pPr>
            <w:r>
              <w:rPr>
                <w:rStyle w:val="BodyTextChar"/>
              </w:rPr>
              <w:t>Canonical Numbering</w:t>
            </w:r>
          </w:p>
        </w:tc>
      </w:tr>
      <w:tr w:rsidR="00BB162C" w14:paraId="77098F0E" w14:textId="77777777">
        <w:trPr>
          <w:trHeight w:val="1935"/>
          <w:jc w:val="center"/>
        </w:trPr>
        <w:tc>
          <w:tcPr>
            <w:tcW w:w="2488" w:type="dxa"/>
            <w:tcBorders>
              <w:top w:val="nil"/>
              <w:left w:val="nil"/>
              <w:bottom w:val="nil"/>
              <w:right w:val="nil"/>
            </w:tcBorders>
            <w:vAlign w:val="center"/>
          </w:tcPr>
          <w:p w14:paraId="2E669AFD"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0D9A2EE7" wp14:editId="6F0604FE">
                  <wp:extent cx="1390650" cy="6667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0650" cy="666750"/>
                          </a:xfrm>
                          <a:prstGeom prst="rect">
                            <a:avLst/>
                          </a:prstGeom>
                          <a:noFill/>
                          <a:ln>
                            <a:noFill/>
                          </a:ln>
                        </pic:spPr>
                      </pic:pic>
                    </a:graphicData>
                  </a:graphic>
                </wp:inline>
              </w:drawing>
            </w:r>
          </w:p>
          <w:p w14:paraId="3154B6E0"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54FA8380" wp14:editId="2993AFD3">
                  <wp:extent cx="1390650" cy="6667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0650" cy="666750"/>
                          </a:xfrm>
                          <a:prstGeom prst="rect">
                            <a:avLst/>
                          </a:prstGeom>
                          <a:noFill/>
                          <a:ln>
                            <a:noFill/>
                          </a:ln>
                        </pic:spPr>
                      </pic:pic>
                    </a:graphicData>
                  </a:graphic>
                </wp:inline>
              </w:drawing>
            </w:r>
          </w:p>
          <w:p w14:paraId="19F8767C" w14:textId="77777777" w:rsidR="00BB162C" w:rsidRDefault="00BB162C">
            <w:pPr>
              <w:keepNext/>
              <w:keepLines/>
              <w:jc w:val="center"/>
              <w:rPr>
                <w:rFonts w:ascii="Arial" w:hAnsi="Arial"/>
                <w:sz w:val="24"/>
              </w:rPr>
            </w:pPr>
          </w:p>
        </w:tc>
        <w:tc>
          <w:tcPr>
            <w:tcW w:w="2790" w:type="dxa"/>
            <w:tcBorders>
              <w:top w:val="nil"/>
              <w:left w:val="nil"/>
              <w:bottom w:val="nil"/>
              <w:right w:val="nil"/>
            </w:tcBorders>
            <w:vAlign w:val="center"/>
          </w:tcPr>
          <w:p w14:paraId="6BE634FB"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21CD01D4" wp14:editId="50CBE321">
                  <wp:extent cx="1466850" cy="7048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6850" cy="704850"/>
                          </a:xfrm>
                          <a:prstGeom prst="rect">
                            <a:avLst/>
                          </a:prstGeom>
                          <a:noFill/>
                          <a:ln>
                            <a:noFill/>
                          </a:ln>
                        </pic:spPr>
                      </pic:pic>
                    </a:graphicData>
                  </a:graphic>
                </wp:inline>
              </w:drawing>
            </w:r>
          </w:p>
        </w:tc>
        <w:tc>
          <w:tcPr>
            <w:tcW w:w="2937" w:type="dxa"/>
            <w:tcBorders>
              <w:top w:val="nil"/>
              <w:left w:val="nil"/>
              <w:bottom w:val="nil"/>
              <w:right w:val="nil"/>
            </w:tcBorders>
            <w:vAlign w:val="center"/>
          </w:tcPr>
          <w:p w14:paraId="798B7B63"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38D53CE9" wp14:editId="678E7AE7">
                  <wp:extent cx="1524000" cy="800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800100"/>
                          </a:xfrm>
                          <a:prstGeom prst="rect">
                            <a:avLst/>
                          </a:prstGeom>
                          <a:noFill/>
                          <a:ln>
                            <a:noFill/>
                          </a:ln>
                        </pic:spPr>
                      </pic:pic>
                    </a:graphicData>
                  </a:graphic>
                </wp:inline>
              </w:drawing>
            </w:r>
          </w:p>
        </w:tc>
      </w:tr>
      <w:tr w:rsidR="00BB162C" w14:paraId="62055426" w14:textId="77777777">
        <w:trPr>
          <w:cantSplit/>
          <w:trHeight w:val="351"/>
          <w:jc w:val="center"/>
        </w:trPr>
        <w:tc>
          <w:tcPr>
            <w:tcW w:w="8215" w:type="dxa"/>
            <w:gridSpan w:val="3"/>
            <w:tcBorders>
              <w:top w:val="nil"/>
              <w:left w:val="nil"/>
              <w:bottom w:val="nil"/>
              <w:right w:val="nil"/>
            </w:tcBorders>
            <w:vAlign w:val="center"/>
          </w:tcPr>
          <w:p w14:paraId="44C2034C" w14:textId="77777777" w:rsidR="00BB162C" w:rsidRDefault="00BB162C">
            <w:pPr>
              <w:jc w:val="center"/>
              <w:rPr>
                <w:rFonts w:ascii="Arial" w:hAnsi="Arial"/>
                <w:b/>
                <w:sz w:val="24"/>
              </w:rPr>
            </w:pPr>
            <w:r>
              <w:rPr>
                <w:rFonts w:ascii="Arial" w:hAnsi="Arial"/>
                <w:b/>
                <w:sz w:val="24"/>
              </w:rPr>
              <w:t>Figure 6</w:t>
            </w:r>
          </w:p>
        </w:tc>
      </w:tr>
    </w:tbl>
    <w:p w14:paraId="017A11F8" w14:textId="77777777" w:rsidR="00BB162C" w:rsidRDefault="00BB162C">
      <w:pPr>
        <w:pStyle w:val="Style1"/>
        <w:rPr>
          <w:b w:val="0"/>
        </w:rPr>
      </w:pPr>
    </w:p>
    <w:p w14:paraId="43101A9B" w14:textId="77777777" w:rsidR="00BB162C" w:rsidRDefault="00BB162C">
      <w:pPr>
        <w:rPr>
          <w:rFonts w:ascii="Arial" w:hAnsi="Arial"/>
          <w:sz w:val="24"/>
        </w:rPr>
      </w:pPr>
    </w:p>
    <w:p w14:paraId="5BD97909" w14:textId="77777777" w:rsidR="00BB162C" w:rsidRDefault="00BB162C">
      <w:pPr>
        <w:pStyle w:val="Textkrper"/>
      </w:pPr>
      <w:r>
        <w:t>‘</w:t>
      </w:r>
      <w:proofErr w:type="spellStart"/>
      <w:r>
        <w:t>Munchnones</w:t>
      </w:r>
      <w:proofErr w:type="spellEnd"/>
      <w:r>
        <w:t xml:space="preserve">’ serve to illustrate the many different ways that certain structures may be represented, the last being the normalized form used for the </w:t>
      </w:r>
      <w:proofErr w:type="spellStart"/>
      <w:r>
        <w:t>InChI</w:t>
      </w:r>
      <w:proofErr w:type="spellEnd"/>
      <w:r>
        <w:t xml:space="preserve"> </w:t>
      </w:r>
    </w:p>
    <w:p w14:paraId="41053393" w14:textId="77777777" w:rsidR="00BB162C" w:rsidRDefault="00BB162C"/>
    <w:tbl>
      <w:tblPr>
        <w:tblW w:w="0" w:type="auto"/>
        <w:tblInd w:w="198" w:type="dxa"/>
        <w:tblBorders>
          <w:insideH w:val="single" w:sz="4" w:space="0" w:color="auto"/>
          <w:insideV w:val="single" w:sz="4" w:space="0" w:color="auto"/>
        </w:tblBorders>
        <w:tblLayout w:type="fixed"/>
        <w:tblLook w:val="0000" w:firstRow="0" w:lastRow="0" w:firstColumn="0" w:lastColumn="0" w:noHBand="0" w:noVBand="0"/>
      </w:tblPr>
      <w:tblGrid>
        <w:gridCol w:w="2016"/>
        <w:gridCol w:w="1944"/>
        <w:gridCol w:w="2160"/>
        <w:gridCol w:w="2070"/>
      </w:tblGrid>
      <w:tr w:rsidR="00BB162C" w14:paraId="5949778B" w14:textId="77777777">
        <w:tc>
          <w:tcPr>
            <w:tcW w:w="2016" w:type="dxa"/>
            <w:tcBorders>
              <w:bottom w:val="nil"/>
              <w:right w:val="nil"/>
            </w:tcBorders>
            <w:vAlign w:val="center"/>
          </w:tcPr>
          <w:p w14:paraId="7F98580E" w14:textId="77777777" w:rsidR="00BB162C" w:rsidRDefault="00F94555">
            <w:pPr>
              <w:jc w:val="center"/>
            </w:pPr>
            <w:r>
              <w:rPr>
                <w:noProof/>
                <w:lang w:val="de-DE" w:eastAsia="de-DE"/>
              </w:rPr>
              <w:drawing>
                <wp:inline distT="0" distB="0" distL="0" distR="0" wp14:anchorId="600DDBF7" wp14:editId="0EBC69BA">
                  <wp:extent cx="962025" cy="8286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2025" cy="828675"/>
                          </a:xfrm>
                          <a:prstGeom prst="rect">
                            <a:avLst/>
                          </a:prstGeom>
                          <a:noFill/>
                          <a:ln>
                            <a:noFill/>
                          </a:ln>
                        </pic:spPr>
                      </pic:pic>
                    </a:graphicData>
                  </a:graphic>
                </wp:inline>
              </w:drawing>
            </w:r>
          </w:p>
        </w:tc>
        <w:tc>
          <w:tcPr>
            <w:tcW w:w="1944" w:type="dxa"/>
            <w:tcBorders>
              <w:top w:val="nil"/>
              <w:left w:val="nil"/>
              <w:bottom w:val="nil"/>
              <w:right w:val="nil"/>
            </w:tcBorders>
            <w:vAlign w:val="center"/>
          </w:tcPr>
          <w:p w14:paraId="12770022" w14:textId="77777777" w:rsidR="00BB162C" w:rsidRDefault="00F94555">
            <w:pPr>
              <w:jc w:val="center"/>
            </w:pPr>
            <w:r>
              <w:rPr>
                <w:noProof/>
                <w:lang w:val="de-DE" w:eastAsia="de-DE"/>
              </w:rPr>
              <w:drawing>
                <wp:inline distT="0" distB="0" distL="0" distR="0" wp14:anchorId="6D30B39F" wp14:editId="0067DDAA">
                  <wp:extent cx="923925" cy="84772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a:ln>
                            <a:noFill/>
                          </a:ln>
                        </pic:spPr>
                      </pic:pic>
                    </a:graphicData>
                  </a:graphic>
                </wp:inline>
              </w:drawing>
            </w:r>
          </w:p>
        </w:tc>
        <w:tc>
          <w:tcPr>
            <w:tcW w:w="2160" w:type="dxa"/>
            <w:tcBorders>
              <w:top w:val="nil"/>
              <w:left w:val="nil"/>
              <w:bottom w:val="nil"/>
              <w:right w:val="nil"/>
            </w:tcBorders>
            <w:vAlign w:val="center"/>
          </w:tcPr>
          <w:p w14:paraId="7A4CD351" w14:textId="77777777" w:rsidR="00BB162C" w:rsidRDefault="00F94555">
            <w:pPr>
              <w:jc w:val="center"/>
            </w:pPr>
            <w:r>
              <w:rPr>
                <w:noProof/>
                <w:lang w:val="de-DE" w:eastAsia="de-DE"/>
              </w:rPr>
              <w:drawing>
                <wp:inline distT="0" distB="0" distL="0" distR="0" wp14:anchorId="2BAF82D3" wp14:editId="073A97BF">
                  <wp:extent cx="1076325" cy="8191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6325" cy="819150"/>
                          </a:xfrm>
                          <a:prstGeom prst="rect">
                            <a:avLst/>
                          </a:prstGeom>
                          <a:noFill/>
                          <a:ln>
                            <a:noFill/>
                          </a:ln>
                        </pic:spPr>
                      </pic:pic>
                    </a:graphicData>
                  </a:graphic>
                </wp:inline>
              </w:drawing>
            </w:r>
          </w:p>
        </w:tc>
        <w:tc>
          <w:tcPr>
            <w:tcW w:w="2070" w:type="dxa"/>
            <w:tcBorders>
              <w:top w:val="nil"/>
              <w:left w:val="nil"/>
              <w:bottom w:val="nil"/>
              <w:right w:val="nil"/>
            </w:tcBorders>
            <w:vAlign w:val="center"/>
          </w:tcPr>
          <w:p w14:paraId="7053C8C1" w14:textId="77777777" w:rsidR="00BB162C" w:rsidRDefault="00F94555">
            <w:pPr>
              <w:jc w:val="center"/>
            </w:pPr>
            <w:r>
              <w:rPr>
                <w:noProof/>
                <w:lang w:val="de-DE" w:eastAsia="de-DE"/>
              </w:rPr>
              <w:drawing>
                <wp:inline distT="0" distB="0" distL="0" distR="0" wp14:anchorId="6DDC3A00" wp14:editId="34A9F402">
                  <wp:extent cx="952500" cy="7905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52500" cy="790575"/>
                          </a:xfrm>
                          <a:prstGeom prst="rect">
                            <a:avLst/>
                          </a:prstGeom>
                          <a:noFill/>
                          <a:ln>
                            <a:noFill/>
                          </a:ln>
                        </pic:spPr>
                      </pic:pic>
                    </a:graphicData>
                  </a:graphic>
                </wp:inline>
              </w:drawing>
            </w:r>
          </w:p>
        </w:tc>
      </w:tr>
      <w:tr w:rsidR="00BB162C" w14:paraId="393D0F12" w14:textId="77777777">
        <w:tc>
          <w:tcPr>
            <w:tcW w:w="2016" w:type="dxa"/>
            <w:tcBorders>
              <w:top w:val="nil"/>
              <w:left w:val="nil"/>
              <w:bottom w:val="nil"/>
              <w:right w:val="nil"/>
            </w:tcBorders>
            <w:vAlign w:val="center"/>
          </w:tcPr>
          <w:p w14:paraId="727BEAD5" w14:textId="77777777" w:rsidR="00BB162C" w:rsidRDefault="00BB162C">
            <w:pPr>
              <w:jc w:val="center"/>
            </w:pPr>
          </w:p>
        </w:tc>
        <w:tc>
          <w:tcPr>
            <w:tcW w:w="1944" w:type="dxa"/>
            <w:tcBorders>
              <w:top w:val="nil"/>
              <w:left w:val="nil"/>
              <w:bottom w:val="nil"/>
              <w:right w:val="nil"/>
            </w:tcBorders>
            <w:vAlign w:val="center"/>
          </w:tcPr>
          <w:p w14:paraId="16ECD755" w14:textId="77777777" w:rsidR="00BB162C" w:rsidRDefault="00BB162C">
            <w:pPr>
              <w:jc w:val="center"/>
            </w:pPr>
          </w:p>
        </w:tc>
        <w:tc>
          <w:tcPr>
            <w:tcW w:w="2160" w:type="dxa"/>
            <w:tcBorders>
              <w:top w:val="nil"/>
              <w:left w:val="nil"/>
              <w:bottom w:val="nil"/>
              <w:right w:val="nil"/>
            </w:tcBorders>
            <w:vAlign w:val="center"/>
          </w:tcPr>
          <w:p w14:paraId="170D855D" w14:textId="77777777" w:rsidR="00BB162C" w:rsidRDefault="00BB162C">
            <w:pPr>
              <w:jc w:val="center"/>
            </w:pPr>
          </w:p>
        </w:tc>
        <w:tc>
          <w:tcPr>
            <w:tcW w:w="2070" w:type="dxa"/>
            <w:tcBorders>
              <w:top w:val="nil"/>
              <w:left w:val="nil"/>
              <w:bottom w:val="nil"/>
              <w:right w:val="nil"/>
            </w:tcBorders>
            <w:vAlign w:val="center"/>
          </w:tcPr>
          <w:p w14:paraId="7CC1FE13" w14:textId="77777777" w:rsidR="00BB162C" w:rsidRDefault="00BB162C">
            <w:pPr>
              <w:jc w:val="center"/>
            </w:pPr>
          </w:p>
        </w:tc>
      </w:tr>
      <w:tr w:rsidR="00BB162C" w14:paraId="3E4B5E43" w14:textId="77777777">
        <w:tc>
          <w:tcPr>
            <w:tcW w:w="2016" w:type="dxa"/>
            <w:tcBorders>
              <w:top w:val="nil"/>
              <w:bottom w:val="nil"/>
              <w:right w:val="nil"/>
            </w:tcBorders>
            <w:vAlign w:val="center"/>
          </w:tcPr>
          <w:p w14:paraId="7677FC3A" w14:textId="77777777" w:rsidR="00BB162C" w:rsidRDefault="00F94555">
            <w:pPr>
              <w:jc w:val="center"/>
            </w:pPr>
            <w:r>
              <w:rPr>
                <w:noProof/>
                <w:lang w:val="de-DE" w:eastAsia="de-DE"/>
              </w:rPr>
              <w:drawing>
                <wp:inline distT="0" distB="0" distL="0" distR="0" wp14:anchorId="7702BAAE" wp14:editId="3EC089C4">
                  <wp:extent cx="962025" cy="86677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2025" cy="866775"/>
                          </a:xfrm>
                          <a:prstGeom prst="rect">
                            <a:avLst/>
                          </a:prstGeom>
                          <a:noFill/>
                          <a:ln>
                            <a:noFill/>
                          </a:ln>
                        </pic:spPr>
                      </pic:pic>
                    </a:graphicData>
                  </a:graphic>
                </wp:inline>
              </w:drawing>
            </w:r>
          </w:p>
        </w:tc>
        <w:tc>
          <w:tcPr>
            <w:tcW w:w="1944" w:type="dxa"/>
            <w:tcBorders>
              <w:top w:val="nil"/>
              <w:left w:val="nil"/>
              <w:bottom w:val="nil"/>
              <w:right w:val="nil"/>
            </w:tcBorders>
            <w:vAlign w:val="center"/>
          </w:tcPr>
          <w:p w14:paraId="74144357" w14:textId="77777777" w:rsidR="00BB162C" w:rsidRDefault="00F94555">
            <w:pPr>
              <w:jc w:val="center"/>
            </w:pPr>
            <w:r>
              <w:rPr>
                <w:noProof/>
                <w:lang w:val="de-DE" w:eastAsia="de-DE"/>
              </w:rPr>
              <w:drawing>
                <wp:inline distT="0" distB="0" distL="0" distR="0" wp14:anchorId="7B71F50C" wp14:editId="5DD2CD30">
                  <wp:extent cx="1019175" cy="84772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9175" cy="847725"/>
                          </a:xfrm>
                          <a:prstGeom prst="rect">
                            <a:avLst/>
                          </a:prstGeom>
                          <a:noFill/>
                          <a:ln>
                            <a:noFill/>
                          </a:ln>
                        </pic:spPr>
                      </pic:pic>
                    </a:graphicData>
                  </a:graphic>
                </wp:inline>
              </w:drawing>
            </w:r>
          </w:p>
        </w:tc>
        <w:tc>
          <w:tcPr>
            <w:tcW w:w="2160" w:type="dxa"/>
            <w:tcBorders>
              <w:top w:val="nil"/>
              <w:left w:val="nil"/>
              <w:bottom w:val="nil"/>
              <w:right w:val="nil"/>
            </w:tcBorders>
            <w:vAlign w:val="center"/>
          </w:tcPr>
          <w:p w14:paraId="48684DA0" w14:textId="77777777" w:rsidR="00BB162C" w:rsidRDefault="00F94555">
            <w:pPr>
              <w:jc w:val="center"/>
            </w:pPr>
            <w:r>
              <w:rPr>
                <w:noProof/>
                <w:lang w:val="de-DE" w:eastAsia="de-DE"/>
              </w:rPr>
              <w:drawing>
                <wp:inline distT="0" distB="0" distL="0" distR="0" wp14:anchorId="7B167FC7" wp14:editId="2930F13A">
                  <wp:extent cx="981075" cy="8286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81075" cy="828675"/>
                          </a:xfrm>
                          <a:prstGeom prst="rect">
                            <a:avLst/>
                          </a:prstGeom>
                          <a:noFill/>
                          <a:ln>
                            <a:noFill/>
                          </a:ln>
                        </pic:spPr>
                      </pic:pic>
                    </a:graphicData>
                  </a:graphic>
                </wp:inline>
              </w:drawing>
            </w:r>
          </w:p>
        </w:tc>
        <w:tc>
          <w:tcPr>
            <w:tcW w:w="2070" w:type="dxa"/>
            <w:tcBorders>
              <w:top w:val="nil"/>
              <w:left w:val="nil"/>
              <w:bottom w:val="nil"/>
              <w:right w:val="nil"/>
            </w:tcBorders>
            <w:vAlign w:val="center"/>
          </w:tcPr>
          <w:p w14:paraId="6476D80D" w14:textId="77777777" w:rsidR="00BB162C" w:rsidRDefault="00F94555">
            <w:pPr>
              <w:jc w:val="center"/>
            </w:pPr>
            <w:r>
              <w:rPr>
                <w:noProof/>
                <w:lang w:val="de-DE" w:eastAsia="de-DE"/>
              </w:rPr>
              <w:drawing>
                <wp:inline distT="0" distB="0" distL="0" distR="0" wp14:anchorId="55A30254" wp14:editId="699D3C8F">
                  <wp:extent cx="1076325" cy="80962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76325" cy="809625"/>
                          </a:xfrm>
                          <a:prstGeom prst="rect">
                            <a:avLst/>
                          </a:prstGeom>
                          <a:noFill/>
                          <a:ln>
                            <a:noFill/>
                          </a:ln>
                        </pic:spPr>
                      </pic:pic>
                    </a:graphicData>
                  </a:graphic>
                </wp:inline>
              </w:drawing>
            </w:r>
          </w:p>
        </w:tc>
      </w:tr>
      <w:tr w:rsidR="00BB162C" w14:paraId="08539270" w14:textId="77777777">
        <w:trPr>
          <w:cantSplit/>
          <w:trHeight w:val="333"/>
        </w:trPr>
        <w:tc>
          <w:tcPr>
            <w:tcW w:w="8190" w:type="dxa"/>
            <w:gridSpan w:val="4"/>
            <w:tcBorders>
              <w:top w:val="nil"/>
              <w:left w:val="nil"/>
              <w:bottom w:val="nil"/>
              <w:right w:val="nil"/>
            </w:tcBorders>
            <w:vAlign w:val="center"/>
          </w:tcPr>
          <w:p w14:paraId="6C6C0DA0" w14:textId="77777777" w:rsidR="00BB162C" w:rsidRDefault="00BB162C">
            <w:pPr>
              <w:jc w:val="center"/>
              <w:rPr>
                <w:rFonts w:ascii="Arial" w:hAnsi="Arial"/>
                <w:b/>
                <w:sz w:val="24"/>
              </w:rPr>
            </w:pPr>
            <w:r>
              <w:rPr>
                <w:rFonts w:ascii="Arial" w:hAnsi="Arial"/>
                <w:b/>
                <w:sz w:val="24"/>
              </w:rPr>
              <w:lastRenderedPageBreak/>
              <w:t>Figure 7</w:t>
            </w:r>
          </w:p>
        </w:tc>
      </w:tr>
    </w:tbl>
    <w:p w14:paraId="092587F7" w14:textId="77777777" w:rsidR="00BB162C" w:rsidRDefault="00BB162C"/>
    <w:p w14:paraId="7FDDC7D2" w14:textId="77777777" w:rsidR="00BB162C" w:rsidRDefault="00BB162C">
      <w:pPr>
        <w:pStyle w:val="Textkrper"/>
        <w:rPr>
          <w:bCs/>
        </w:rPr>
      </w:pPr>
      <w:r>
        <w:rPr>
          <w:bCs/>
        </w:rPr>
        <w:t xml:space="preserve">While bond orders are not used in the representation, hydrogen atoms are required. If there is ambiguity concerning the number of H-atoms in a structure (i.e., its chemical formula is not clear), a reliable </w:t>
      </w:r>
      <w:proofErr w:type="spellStart"/>
      <w:r>
        <w:rPr>
          <w:bCs/>
        </w:rPr>
        <w:t>InChI</w:t>
      </w:r>
      <w:proofErr w:type="spellEnd"/>
      <w:r>
        <w:rPr>
          <w:bCs/>
        </w:rPr>
        <w:t xml:space="preserve"> cannot be created. The </w:t>
      </w:r>
      <w:proofErr w:type="spellStart"/>
      <w:r>
        <w:rPr>
          <w:bCs/>
        </w:rPr>
        <w:t>InChI</w:t>
      </w:r>
      <w:proofErr w:type="spellEnd"/>
      <w:r>
        <w:rPr>
          <w:bCs/>
        </w:rPr>
        <w:t xml:space="preserve"> generator uses accepted valence rules to detect such ambiguity and issues warnings when detected.</w:t>
      </w:r>
    </w:p>
    <w:p w14:paraId="7A47D339" w14:textId="77777777" w:rsidR="00BB162C" w:rsidRPr="00F0384C" w:rsidRDefault="00BB162C">
      <w:pPr>
        <w:rPr>
          <w:rStyle w:val="BodyTextChar1"/>
        </w:rPr>
      </w:pPr>
    </w:p>
    <w:p w14:paraId="307F2F5D" w14:textId="77777777" w:rsidR="00BB162C" w:rsidRDefault="00BB162C" w:rsidP="00A32666">
      <w:pPr>
        <w:pStyle w:val="berschrift2"/>
        <w:keepLines/>
        <w:rPr>
          <w:bCs/>
        </w:rPr>
      </w:pPr>
      <w:bookmarkStart w:id="33" w:name="_Toc41832806"/>
      <w:r>
        <w:rPr>
          <w:bCs/>
        </w:rPr>
        <w:t>b. Normalization</w:t>
      </w:r>
      <w:bookmarkEnd w:id="33"/>
    </w:p>
    <w:p w14:paraId="1A48CDCA" w14:textId="77777777" w:rsidR="00BB162C" w:rsidRDefault="00BB162C">
      <w:pPr>
        <w:pStyle w:val="Textkrper"/>
      </w:pPr>
      <w:r>
        <w:t xml:space="preserve">The structures in the above examples did not need normalization steps except for ignoring bond types and charges. However, the following additional normalization steps are sometimes needed to, in effect, deal with ambiguities in structure representation, especially those involving mobile hydrogen atoms. </w:t>
      </w:r>
    </w:p>
    <w:p w14:paraId="760B9166" w14:textId="77777777" w:rsidR="00BB162C" w:rsidRDefault="00BB162C">
      <w:pPr>
        <w:pStyle w:val="Textkrper"/>
      </w:pPr>
      <w:proofErr w:type="spellStart"/>
      <w:r>
        <w:t>InChI</w:t>
      </w:r>
      <w:proofErr w:type="spellEnd"/>
      <w:r>
        <w:t xml:space="preserve"> applies as many as six varieties of normalization rules to a given structure. These are described briefly here and in detail later. Steps 1-4 are designed to eliminate a variety of structure drawing conventions that could interfere with later processing. Step 5 finds protons necessary to dealing with variable protonation. Step 6, the final normalization step, includes the discovery of conventional tautomeric patterns (depicted in Table 6) and ‘resonances’ that may occur due to bond alternation or positive charge migration along paths of alternating bonds. When certain negatively charged heteroatoms are present or additional work is required for complete ‘hard’ proton addition/removal, step 6 discovers additional patterns of exchanging hydrogen atoms and charges. In some compounds, resolving these ambiguities results in an increased ‘mobility’ of H-atoms relative to conventional tautomeric rules.</w:t>
      </w:r>
    </w:p>
    <w:p w14:paraId="34D60026" w14:textId="77777777" w:rsidR="00BB162C" w:rsidRDefault="00BB162C">
      <w:pPr>
        <w:pStyle w:val="Textkrper"/>
      </w:pPr>
      <w:r>
        <w:t xml:space="preserve">The normalization and the </w:t>
      </w:r>
      <w:proofErr w:type="spellStart"/>
      <w:r>
        <w:t>stereochemical</w:t>
      </w:r>
      <w:proofErr w:type="spellEnd"/>
      <w:r>
        <w:t xml:space="preserve"> part heavily rel</w:t>
      </w:r>
      <w:r w:rsidR="00DA7DC4">
        <w:t>y</w:t>
      </w:r>
      <w:r>
        <w:t xml:space="preserve"> on testing whether a bond order can be changed due to </w:t>
      </w:r>
      <w:r w:rsidR="00DA7DC4">
        <w:t xml:space="preserve">the </w:t>
      </w:r>
      <w:r>
        <w:t xml:space="preserve">presence of an alternating bond circuit or </w:t>
      </w:r>
      <w:r w:rsidR="00DA7DC4">
        <w:t xml:space="preserve">the </w:t>
      </w:r>
      <w:r>
        <w:t>possibility of a hydrogen atom, charge, or radical center migrat</w:t>
      </w:r>
      <w:r w:rsidR="00DA7DC4">
        <w:t>ing</w:t>
      </w:r>
      <w:r>
        <w:t xml:space="preserve"> along a path of alternating bond</w:t>
      </w:r>
      <w:r w:rsidR="00DA7DC4">
        <w:t>s</w:t>
      </w:r>
      <w:r>
        <w:t xml:space="preserve">. This testing is based on </w:t>
      </w:r>
      <w:r w:rsidR="00DA7DC4">
        <w:t xml:space="preserve">a </w:t>
      </w:r>
      <w:r>
        <w:t>matching algorithm described in detail in [4].</w:t>
      </w:r>
    </w:p>
    <w:p w14:paraId="10D082A8" w14:textId="77777777" w:rsidR="00BB162C" w:rsidRDefault="00BB162C">
      <w:pPr>
        <w:pStyle w:val="Textkrper"/>
      </w:pPr>
      <w:r>
        <w:t>The specific type of normalization performed i</w:t>
      </w:r>
      <w:r w:rsidR="00DA7DC4">
        <w:t>s</w:t>
      </w:r>
      <w:r>
        <w:t xml:space="preserve"> provided in the Auxiliary information section of </w:t>
      </w:r>
      <w:proofErr w:type="spellStart"/>
      <w:r>
        <w:t>InChI</w:t>
      </w:r>
      <w:proofErr w:type="spellEnd"/>
      <w:r>
        <w:t xml:space="preserve"> output. This includes: (1) conventional </w:t>
      </w:r>
      <w:proofErr w:type="spellStart"/>
      <w:r>
        <w:t>tautomerism</w:t>
      </w:r>
      <w:proofErr w:type="spellEnd"/>
      <w:r>
        <w:t xml:space="preserve">, (2) additional exchange of H and negative charges typical for products of </w:t>
      </w:r>
      <w:proofErr w:type="spellStart"/>
      <w:r>
        <w:t>heterolytic</w:t>
      </w:r>
      <w:proofErr w:type="spellEnd"/>
      <w:r>
        <w:t xml:space="preserve"> dissociation, and (3) ‘hard’ </w:t>
      </w:r>
      <w:r>
        <w:lastRenderedPageBreak/>
        <w:t>removal/addition of protons that is accompanied by a wider exchange of H and negative charges. When a binary representation of the normalization type includes the bit corresponding to 2</w:t>
      </w:r>
      <w:r w:rsidRPr="00DA7DC4">
        <w:rPr>
          <w:i/>
          <w:vertAlign w:val="superscript"/>
        </w:rPr>
        <w:t>n</w:t>
      </w:r>
      <w:r>
        <w:t xml:space="preserve"> then the type number (</w:t>
      </w:r>
      <w:r w:rsidRPr="00DA7DC4">
        <w:rPr>
          <w:i/>
        </w:rPr>
        <w:t>n</w:t>
      </w:r>
      <w:r>
        <w:t>+1) was invoked. For example, normalization type = 6 = 2 + 4 = 2</w:t>
      </w:r>
      <w:r>
        <w:rPr>
          <w:vertAlign w:val="superscript"/>
        </w:rPr>
        <w:t>3-1</w:t>
      </w:r>
      <w:r>
        <w:t xml:space="preserve"> + 2</w:t>
      </w:r>
      <w:r>
        <w:rPr>
          <w:vertAlign w:val="superscript"/>
        </w:rPr>
        <w:t>2-1</w:t>
      </w:r>
      <w:r>
        <w:t xml:space="preserve"> means that (3), ‘hard’ proton addition/removal, and (2), additional exchange of H and possibly negative charges, were invoked.</w:t>
      </w:r>
    </w:p>
    <w:p w14:paraId="2A311A22" w14:textId="77777777" w:rsidR="00BB162C" w:rsidRDefault="00BB162C">
      <w:pPr>
        <w:pStyle w:val="Textkrper"/>
      </w:pPr>
      <w:r>
        <w:t>For the fixed H layer, only moving positive charges along paths of alternating bonds is allowed.</w:t>
      </w:r>
    </w:p>
    <w:p w14:paraId="38C45F8C" w14:textId="77777777" w:rsidR="00BB162C" w:rsidRDefault="00BB162C">
      <w:pPr>
        <w:pStyle w:val="Textkrper"/>
      </w:pPr>
      <w:r>
        <w:t>The normalization steps are:</w:t>
      </w:r>
    </w:p>
    <w:p w14:paraId="6092457D" w14:textId="77777777" w:rsidR="00BB162C" w:rsidRDefault="00BB162C">
      <w:pPr>
        <w:rPr>
          <w:rStyle w:val="BodyTextChar"/>
        </w:rPr>
      </w:pPr>
    </w:p>
    <w:p w14:paraId="6680BF20" w14:textId="77777777" w:rsidR="00BB162C" w:rsidRPr="00311FD4" w:rsidRDefault="00BB162C">
      <w:pPr>
        <w:rPr>
          <w:rStyle w:val="BodyTextChar"/>
          <w:rFonts w:ascii="Times New Roman" w:hAnsi="Times New Roman"/>
        </w:rPr>
      </w:pPr>
      <w:r w:rsidRPr="00311FD4">
        <w:rPr>
          <w:rStyle w:val="BodyTextChar"/>
          <w:rFonts w:ascii="Times New Roman" w:hAnsi="Times New Roman"/>
        </w:rPr>
        <w:t>1.</w:t>
      </w:r>
      <w:r w:rsidRPr="00311FD4">
        <w:rPr>
          <w:rStyle w:val="BodyTextChar"/>
          <w:rFonts w:ascii="Times New Roman" w:hAnsi="Times New Roman"/>
        </w:rPr>
        <w:tab/>
        <w:t>Alter the structure drawing</w:t>
      </w:r>
    </w:p>
    <w:p w14:paraId="74310BFC" w14:textId="77777777" w:rsidR="00BB162C" w:rsidRPr="00311FD4" w:rsidRDefault="00BB162C">
      <w:pPr>
        <w:rPr>
          <w:rStyle w:val="BodyTextChar"/>
          <w:rFonts w:ascii="Times New Roman" w:hAnsi="Times New Roman"/>
        </w:rPr>
      </w:pPr>
      <w:r w:rsidRPr="00311FD4">
        <w:rPr>
          <w:rStyle w:val="BodyTextChar"/>
          <w:rFonts w:ascii="Times New Roman" w:hAnsi="Times New Roman"/>
        </w:rPr>
        <w:t>2.</w:t>
      </w:r>
      <w:r w:rsidRPr="00311FD4">
        <w:rPr>
          <w:rStyle w:val="BodyTextChar"/>
          <w:rFonts w:ascii="Times New Roman" w:hAnsi="Times New Roman"/>
        </w:rPr>
        <w:tab/>
        <w:t xml:space="preserve">Disconnect “salts” </w:t>
      </w:r>
    </w:p>
    <w:p w14:paraId="18A5A8D4" w14:textId="77777777" w:rsidR="00BB162C" w:rsidRPr="00311FD4" w:rsidRDefault="00BB162C">
      <w:pPr>
        <w:rPr>
          <w:rStyle w:val="BodyTextChar"/>
          <w:rFonts w:ascii="Times New Roman" w:hAnsi="Times New Roman"/>
        </w:rPr>
      </w:pPr>
      <w:r w:rsidRPr="00311FD4">
        <w:rPr>
          <w:rStyle w:val="BodyTextChar"/>
          <w:rFonts w:ascii="Times New Roman" w:hAnsi="Times New Roman"/>
        </w:rPr>
        <w:t>3.</w:t>
      </w:r>
      <w:r w:rsidRPr="00311FD4">
        <w:rPr>
          <w:rStyle w:val="BodyTextChar"/>
          <w:rFonts w:ascii="Times New Roman" w:hAnsi="Times New Roman"/>
        </w:rPr>
        <w:tab/>
        <w:t xml:space="preserve">Disconnect metals </w:t>
      </w:r>
    </w:p>
    <w:p w14:paraId="264A7E3F" w14:textId="77777777" w:rsidR="00BB162C" w:rsidRPr="00311FD4" w:rsidRDefault="00BB162C">
      <w:pPr>
        <w:rPr>
          <w:rStyle w:val="BodyTextChar"/>
          <w:rFonts w:ascii="Times New Roman" w:hAnsi="Times New Roman"/>
        </w:rPr>
      </w:pPr>
      <w:r w:rsidRPr="00311FD4">
        <w:rPr>
          <w:rStyle w:val="BodyTextChar"/>
          <w:rFonts w:ascii="Times New Roman" w:hAnsi="Times New Roman"/>
        </w:rPr>
        <w:t>4.</w:t>
      </w:r>
      <w:r w:rsidRPr="00311FD4">
        <w:rPr>
          <w:rStyle w:val="BodyTextChar"/>
          <w:rFonts w:ascii="Times New Roman" w:hAnsi="Times New Roman"/>
        </w:rPr>
        <w:tab/>
        <w:t>Eliminate radicals if possible</w:t>
      </w:r>
    </w:p>
    <w:p w14:paraId="12D9F754" w14:textId="77777777" w:rsidR="00BB162C" w:rsidRPr="00311FD4" w:rsidRDefault="00BB162C">
      <w:pPr>
        <w:rPr>
          <w:rStyle w:val="BodyTextChar"/>
          <w:rFonts w:ascii="Times New Roman" w:hAnsi="Times New Roman"/>
        </w:rPr>
      </w:pPr>
      <w:r w:rsidRPr="00311FD4">
        <w:rPr>
          <w:rStyle w:val="BodyTextChar"/>
          <w:rFonts w:ascii="Times New Roman" w:hAnsi="Times New Roman"/>
        </w:rPr>
        <w:t>5.</w:t>
      </w:r>
      <w:r w:rsidRPr="00311FD4">
        <w:rPr>
          <w:rStyle w:val="BodyTextChar"/>
          <w:rFonts w:ascii="Times New Roman" w:hAnsi="Times New Roman"/>
        </w:rPr>
        <w:tab/>
        <w:t>Process variable protonation</w:t>
      </w:r>
    </w:p>
    <w:p w14:paraId="4EF20D15" w14:textId="77777777" w:rsidR="00BB162C" w:rsidRPr="00311FD4" w:rsidRDefault="00BB162C">
      <w:pPr>
        <w:rPr>
          <w:rStyle w:val="BodyTextChar"/>
          <w:rFonts w:ascii="Times New Roman" w:hAnsi="Times New Roman"/>
        </w:rPr>
      </w:pPr>
      <w:r w:rsidRPr="00311FD4">
        <w:rPr>
          <w:rStyle w:val="BodyTextChar"/>
          <w:rFonts w:ascii="Times New Roman" w:hAnsi="Times New Roman"/>
        </w:rPr>
        <w:t>6.</w:t>
      </w:r>
      <w:r w:rsidRPr="00311FD4">
        <w:rPr>
          <w:rStyle w:val="BodyTextChar"/>
          <w:rFonts w:ascii="Times New Roman" w:hAnsi="Times New Roman"/>
        </w:rPr>
        <w:tab/>
        <w:t>Process charges and mobile H</w:t>
      </w:r>
    </w:p>
    <w:p w14:paraId="36ECC7FB" w14:textId="77777777" w:rsidR="00BB162C" w:rsidRDefault="00BB162C">
      <w:pPr>
        <w:rPr>
          <w:rStyle w:val="BodyTextChar"/>
        </w:rPr>
      </w:pPr>
    </w:p>
    <w:p w14:paraId="34C0AA7F" w14:textId="77777777" w:rsidR="00BB162C" w:rsidRDefault="00BB162C" w:rsidP="00311FD4">
      <w:pPr>
        <w:pStyle w:val="Textkrper"/>
        <w:rPr>
          <w:rStyle w:val="BodyTextChar"/>
          <w:rFonts w:ascii="Times New Roman" w:hAnsi="Times New Roman"/>
        </w:rPr>
      </w:pPr>
      <w:r>
        <w:rPr>
          <w:rStyle w:val="BodyTextChar"/>
          <w:rFonts w:ascii="Times New Roman" w:hAnsi="Times New Roman"/>
        </w:rPr>
        <w:t>Note. Many examples of chemical structures below are hypothetical; they were selected to illustrate the concepts on small structures.</w:t>
      </w:r>
    </w:p>
    <w:p w14:paraId="5E599A75" w14:textId="77777777" w:rsidR="00BB162C" w:rsidRDefault="00BB162C">
      <w:pPr>
        <w:rPr>
          <w:rStyle w:val="BodyTextChar"/>
        </w:rPr>
      </w:pPr>
    </w:p>
    <w:p w14:paraId="2E876FEB" w14:textId="77777777" w:rsidR="00BB162C" w:rsidRDefault="00BB162C">
      <w:pPr>
        <w:rPr>
          <w:rStyle w:val="BodyTextChar"/>
        </w:rPr>
      </w:pPr>
    </w:p>
    <w:p w14:paraId="1CDD560D" w14:textId="77777777" w:rsidR="00BB162C" w:rsidRDefault="00BB162C">
      <w:pPr>
        <w:pStyle w:val="berschrift3"/>
      </w:pPr>
      <w:bookmarkStart w:id="34" w:name="_Toc41832807"/>
      <w:r>
        <w:lastRenderedPageBreak/>
        <w:t>Step 1. Alter the structure drawing</w:t>
      </w:r>
      <w:bookmarkEnd w:id="34"/>
    </w:p>
    <w:p w14:paraId="723AF5BB" w14:textId="77777777" w:rsidR="00BB162C" w:rsidRDefault="00BB162C">
      <w:pPr>
        <w:keepNext/>
        <w:rPr>
          <w:rFonts w:ascii="Arial" w:hAnsi="Arial"/>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8"/>
        <w:gridCol w:w="1800"/>
        <w:gridCol w:w="540"/>
        <w:gridCol w:w="1980"/>
        <w:gridCol w:w="3420"/>
      </w:tblGrid>
      <w:tr w:rsidR="00BB162C" w14:paraId="0DF52A56" w14:textId="77777777">
        <w:trPr>
          <w:cantSplit/>
          <w:trHeight w:val="422"/>
        </w:trPr>
        <w:tc>
          <w:tcPr>
            <w:tcW w:w="8928" w:type="dxa"/>
            <w:gridSpan w:val="5"/>
            <w:tcBorders>
              <w:top w:val="single" w:sz="4" w:space="0" w:color="auto"/>
              <w:left w:val="single" w:sz="4" w:space="0" w:color="auto"/>
              <w:bottom w:val="single" w:sz="4" w:space="0" w:color="auto"/>
              <w:right w:val="single" w:sz="4" w:space="0" w:color="auto"/>
            </w:tcBorders>
            <w:vAlign w:val="center"/>
          </w:tcPr>
          <w:p w14:paraId="5AF1EBF0" w14:textId="77777777" w:rsidR="00BB162C" w:rsidRDefault="00BB162C">
            <w:pPr>
              <w:keepNext/>
              <w:jc w:val="center"/>
              <w:rPr>
                <w:rFonts w:ascii="Arial" w:hAnsi="Arial" w:cs="Arial"/>
                <w:b/>
                <w:sz w:val="24"/>
                <w:szCs w:val="24"/>
              </w:rPr>
            </w:pPr>
            <w:r>
              <w:rPr>
                <w:rFonts w:ascii="Arial" w:hAnsi="Arial" w:cs="Arial"/>
                <w:b/>
                <w:sz w:val="24"/>
                <w:szCs w:val="24"/>
              </w:rPr>
              <w:lastRenderedPageBreak/>
              <w:t>Table 1. Altering the structure drawing</w:t>
            </w:r>
          </w:p>
        </w:tc>
      </w:tr>
      <w:tr w:rsidR="00BB162C" w14:paraId="3D445D31" w14:textId="77777777">
        <w:trPr>
          <w:cantSplit/>
          <w:trHeight w:val="521"/>
        </w:trPr>
        <w:tc>
          <w:tcPr>
            <w:tcW w:w="1188" w:type="dxa"/>
            <w:tcBorders>
              <w:top w:val="single" w:sz="4" w:space="0" w:color="auto"/>
              <w:left w:val="single" w:sz="4" w:space="0" w:color="auto"/>
              <w:bottom w:val="single" w:sz="4" w:space="0" w:color="auto"/>
              <w:right w:val="single" w:sz="4" w:space="0" w:color="auto"/>
            </w:tcBorders>
            <w:vAlign w:val="center"/>
          </w:tcPr>
          <w:p w14:paraId="1165D80C" w14:textId="77777777" w:rsidR="00BB162C" w:rsidRDefault="00BB162C">
            <w:pPr>
              <w:keepNext/>
              <w:rPr>
                <w:rStyle w:val="BodyTextChar1"/>
              </w:rPr>
            </w:pPr>
            <w:r>
              <w:rPr>
                <w:rStyle w:val="BodyTextChar1"/>
              </w:rPr>
              <w:t>type</w:t>
            </w:r>
          </w:p>
        </w:tc>
        <w:tc>
          <w:tcPr>
            <w:tcW w:w="1800" w:type="dxa"/>
            <w:tcBorders>
              <w:top w:val="single" w:sz="4" w:space="0" w:color="auto"/>
              <w:left w:val="single" w:sz="4" w:space="0" w:color="auto"/>
              <w:bottom w:val="single" w:sz="4" w:space="0" w:color="auto"/>
              <w:right w:val="nil"/>
            </w:tcBorders>
            <w:vAlign w:val="center"/>
          </w:tcPr>
          <w:p w14:paraId="0B1DFDAF" w14:textId="77777777" w:rsidR="00BB162C" w:rsidRDefault="00BB162C">
            <w:pPr>
              <w:keepNext/>
              <w:jc w:val="center"/>
              <w:rPr>
                <w:rFonts w:ascii="Arial" w:hAnsi="Arial" w:cs="Arial"/>
                <w:sz w:val="24"/>
                <w:szCs w:val="24"/>
              </w:rPr>
            </w:pPr>
            <w:r>
              <w:rPr>
                <w:rFonts w:ascii="Arial" w:hAnsi="Arial" w:cs="Arial"/>
                <w:sz w:val="24"/>
                <w:szCs w:val="24"/>
              </w:rPr>
              <w:t>Input fragment</w:t>
            </w:r>
          </w:p>
        </w:tc>
        <w:tc>
          <w:tcPr>
            <w:tcW w:w="540" w:type="dxa"/>
            <w:tcBorders>
              <w:top w:val="single" w:sz="4" w:space="0" w:color="auto"/>
              <w:left w:val="nil"/>
              <w:bottom w:val="single" w:sz="4" w:space="0" w:color="auto"/>
              <w:right w:val="nil"/>
            </w:tcBorders>
            <w:vAlign w:val="center"/>
          </w:tcPr>
          <w:p w14:paraId="1899D454" w14:textId="77777777" w:rsidR="00BB162C" w:rsidRDefault="00BB162C">
            <w:pPr>
              <w:keepNext/>
              <w:jc w:val="center"/>
              <w:rPr>
                <w:rFonts w:ascii="Arial" w:hAnsi="Arial" w:cs="Arial"/>
                <w:sz w:val="24"/>
                <w:szCs w:val="24"/>
              </w:rPr>
            </w:pPr>
          </w:p>
        </w:tc>
        <w:tc>
          <w:tcPr>
            <w:tcW w:w="1980" w:type="dxa"/>
            <w:tcBorders>
              <w:top w:val="single" w:sz="4" w:space="0" w:color="auto"/>
              <w:left w:val="nil"/>
              <w:bottom w:val="single" w:sz="4" w:space="0" w:color="auto"/>
            </w:tcBorders>
            <w:vAlign w:val="center"/>
          </w:tcPr>
          <w:p w14:paraId="6073655E" w14:textId="77777777" w:rsidR="00BB162C" w:rsidRDefault="00BB162C">
            <w:pPr>
              <w:keepNext/>
              <w:jc w:val="center"/>
              <w:rPr>
                <w:rFonts w:ascii="Arial" w:hAnsi="Arial" w:cs="Arial"/>
                <w:sz w:val="24"/>
                <w:szCs w:val="24"/>
              </w:rPr>
            </w:pPr>
            <w:r>
              <w:rPr>
                <w:rFonts w:ascii="Arial" w:hAnsi="Arial" w:cs="Arial"/>
                <w:sz w:val="24"/>
                <w:szCs w:val="24"/>
              </w:rPr>
              <w:t>Fixed fragment</w:t>
            </w:r>
          </w:p>
        </w:tc>
        <w:tc>
          <w:tcPr>
            <w:tcW w:w="3420" w:type="dxa"/>
            <w:tcBorders>
              <w:top w:val="single" w:sz="4" w:space="0" w:color="auto"/>
              <w:bottom w:val="single" w:sz="4" w:space="0" w:color="auto"/>
              <w:right w:val="single" w:sz="4" w:space="0" w:color="auto"/>
            </w:tcBorders>
            <w:vAlign w:val="center"/>
          </w:tcPr>
          <w:p w14:paraId="4604B298" w14:textId="77777777" w:rsidR="00BB162C" w:rsidRDefault="00BB162C">
            <w:pPr>
              <w:keepNext/>
              <w:jc w:val="center"/>
              <w:rPr>
                <w:rFonts w:ascii="Arial" w:hAnsi="Arial" w:cs="Arial"/>
                <w:sz w:val="24"/>
                <w:szCs w:val="24"/>
              </w:rPr>
            </w:pPr>
            <w:r>
              <w:rPr>
                <w:rFonts w:ascii="Arial" w:hAnsi="Arial" w:cs="Arial"/>
                <w:sz w:val="24"/>
                <w:szCs w:val="24"/>
              </w:rPr>
              <w:t>note</w:t>
            </w:r>
          </w:p>
        </w:tc>
      </w:tr>
      <w:tr w:rsidR="00BB162C" w14:paraId="2F542E86" w14:textId="77777777">
        <w:trPr>
          <w:cantSplit/>
          <w:trHeight w:val="521"/>
        </w:trPr>
        <w:tc>
          <w:tcPr>
            <w:tcW w:w="1188" w:type="dxa"/>
            <w:tcBorders>
              <w:top w:val="single" w:sz="4" w:space="0" w:color="auto"/>
              <w:left w:val="single" w:sz="4" w:space="0" w:color="auto"/>
              <w:right w:val="single" w:sz="4" w:space="0" w:color="auto"/>
            </w:tcBorders>
            <w:vAlign w:val="center"/>
          </w:tcPr>
          <w:p w14:paraId="02B7F0D4" w14:textId="77777777" w:rsidR="00BB162C" w:rsidRDefault="00BB162C">
            <w:pPr>
              <w:keepNext/>
              <w:rPr>
                <w:rStyle w:val="BodyTextChar1"/>
              </w:rPr>
            </w:pPr>
            <w:r>
              <w:rPr>
                <w:rStyle w:val="BodyTextChar1"/>
              </w:rPr>
              <w:t>1</w:t>
            </w:r>
          </w:p>
        </w:tc>
        <w:tc>
          <w:tcPr>
            <w:tcW w:w="1800" w:type="dxa"/>
            <w:tcBorders>
              <w:top w:val="single" w:sz="4" w:space="0" w:color="auto"/>
              <w:left w:val="single" w:sz="4" w:space="0" w:color="auto"/>
              <w:bottom w:val="nil"/>
              <w:right w:val="nil"/>
            </w:tcBorders>
            <w:vAlign w:val="center"/>
          </w:tcPr>
          <w:p w14:paraId="659EA831" w14:textId="77777777" w:rsidR="00BB162C" w:rsidRDefault="00F94555">
            <w:pPr>
              <w:keepNext/>
              <w:jc w:val="center"/>
              <w:rPr>
                <w:sz w:val="24"/>
                <w:szCs w:val="24"/>
              </w:rPr>
            </w:pPr>
            <w:r>
              <w:rPr>
                <w:noProof/>
                <w:sz w:val="24"/>
                <w:szCs w:val="24"/>
                <w:lang w:val="de-DE" w:eastAsia="de-DE"/>
              </w:rPr>
              <w:drawing>
                <wp:inline distT="0" distB="0" distL="0" distR="0" wp14:anchorId="5029374E" wp14:editId="583B80C1">
                  <wp:extent cx="561975" cy="2952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975" cy="295275"/>
                          </a:xfrm>
                          <a:prstGeom prst="rect">
                            <a:avLst/>
                          </a:prstGeom>
                          <a:noFill/>
                          <a:ln>
                            <a:noFill/>
                          </a:ln>
                        </pic:spPr>
                      </pic:pic>
                    </a:graphicData>
                  </a:graphic>
                </wp:inline>
              </w:drawing>
            </w:r>
          </w:p>
        </w:tc>
        <w:tc>
          <w:tcPr>
            <w:tcW w:w="540" w:type="dxa"/>
            <w:tcBorders>
              <w:top w:val="single" w:sz="4" w:space="0" w:color="auto"/>
              <w:left w:val="nil"/>
              <w:right w:val="nil"/>
            </w:tcBorders>
            <w:vAlign w:val="center"/>
          </w:tcPr>
          <w:p w14:paraId="12A73BF8" w14:textId="77777777" w:rsidR="00BB162C" w:rsidRDefault="00BB162C">
            <w:pPr>
              <w:keepNext/>
              <w:jc w:val="center"/>
              <w:rPr>
                <w:sz w:val="24"/>
                <w:szCs w:val="24"/>
              </w:rPr>
            </w:pPr>
            <w:r>
              <w:rPr>
                <w:sz w:val="24"/>
                <w:szCs w:val="24"/>
              </w:rPr>
              <w:sym w:font="Symbol" w:char="F0AE"/>
            </w:r>
          </w:p>
        </w:tc>
        <w:tc>
          <w:tcPr>
            <w:tcW w:w="1980" w:type="dxa"/>
            <w:tcBorders>
              <w:top w:val="single" w:sz="4" w:space="0" w:color="auto"/>
              <w:left w:val="nil"/>
            </w:tcBorders>
            <w:vAlign w:val="center"/>
          </w:tcPr>
          <w:p w14:paraId="34B44D3F" w14:textId="77777777" w:rsidR="00BB162C" w:rsidRDefault="00F94555">
            <w:pPr>
              <w:keepNext/>
              <w:jc w:val="center"/>
              <w:rPr>
                <w:sz w:val="24"/>
                <w:szCs w:val="24"/>
              </w:rPr>
            </w:pPr>
            <w:r>
              <w:rPr>
                <w:noProof/>
                <w:sz w:val="24"/>
                <w:szCs w:val="24"/>
                <w:lang w:val="de-DE" w:eastAsia="de-DE"/>
              </w:rPr>
              <w:drawing>
                <wp:inline distT="0" distB="0" distL="0" distR="0" wp14:anchorId="7DC748A5" wp14:editId="613AEEA8">
                  <wp:extent cx="533400" cy="2952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400" cy="295275"/>
                          </a:xfrm>
                          <a:prstGeom prst="rect">
                            <a:avLst/>
                          </a:prstGeom>
                          <a:noFill/>
                          <a:ln>
                            <a:noFill/>
                          </a:ln>
                        </pic:spPr>
                      </pic:pic>
                    </a:graphicData>
                  </a:graphic>
                </wp:inline>
              </w:drawing>
            </w:r>
          </w:p>
        </w:tc>
        <w:tc>
          <w:tcPr>
            <w:tcW w:w="3420" w:type="dxa"/>
            <w:tcBorders>
              <w:top w:val="single" w:sz="4" w:space="0" w:color="auto"/>
              <w:right w:val="single" w:sz="4" w:space="0" w:color="auto"/>
            </w:tcBorders>
            <w:vAlign w:val="center"/>
          </w:tcPr>
          <w:p w14:paraId="04042D8D" w14:textId="77777777" w:rsidR="00BB162C" w:rsidRDefault="00BB162C">
            <w:pPr>
              <w:keepNext/>
              <w:rPr>
                <w:rStyle w:val="BodyTextChar1"/>
              </w:rPr>
            </w:pPr>
            <w:r>
              <w:rPr>
                <w:rStyle w:val="BodyTextChar1"/>
              </w:rPr>
              <w:t>X is any atom except H</w:t>
            </w:r>
          </w:p>
        </w:tc>
      </w:tr>
      <w:tr w:rsidR="00BB162C" w14:paraId="4A569A51" w14:textId="77777777">
        <w:trPr>
          <w:cantSplit/>
          <w:trHeight w:val="359"/>
        </w:trPr>
        <w:tc>
          <w:tcPr>
            <w:tcW w:w="1188" w:type="dxa"/>
            <w:tcBorders>
              <w:left w:val="single" w:sz="4" w:space="0" w:color="auto"/>
              <w:right w:val="single" w:sz="4" w:space="0" w:color="auto"/>
            </w:tcBorders>
            <w:vAlign w:val="center"/>
          </w:tcPr>
          <w:p w14:paraId="4B899C47" w14:textId="77777777" w:rsidR="00BB162C" w:rsidRDefault="00BB162C">
            <w:pPr>
              <w:keepNext/>
              <w:rPr>
                <w:rStyle w:val="BodyTextChar1"/>
              </w:rPr>
            </w:pPr>
            <w:r>
              <w:rPr>
                <w:rStyle w:val="BodyTextChar1"/>
              </w:rPr>
              <w:t>2</w:t>
            </w:r>
          </w:p>
        </w:tc>
        <w:tc>
          <w:tcPr>
            <w:tcW w:w="1800" w:type="dxa"/>
            <w:tcBorders>
              <w:top w:val="nil"/>
              <w:left w:val="single" w:sz="4" w:space="0" w:color="auto"/>
              <w:bottom w:val="nil"/>
              <w:right w:val="nil"/>
            </w:tcBorders>
            <w:vAlign w:val="center"/>
          </w:tcPr>
          <w:p w14:paraId="793D2236" w14:textId="77777777" w:rsidR="00BB162C" w:rsidRDefault="00F94555">
            <w:pPr>
              <w:keepNext/>
              <w:jc w:val="center"/>
              <w:rPr>
                <w:sz w:val="24"/>
                <w:szCs w:val="24"/>
              </w:rPr>
            </w:pPr>
            <w:r>
              <w:rPr>
                <w:noProof/>
                <w:sz w:val="24"/>
                <w:szCs w:val="24"/>
                <w:lang w:val="de-DE" w:eastAsia="de-DE"/>
              </w:rPr>
              <w:drawing>
                <wp:inline distT="0" distB="0" distL="0" distR="0" wp14:anchorId="2CE281AB" wp14:editId="08954069">
                  <wp:extent cx="561975" cy="2857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975" cy="285750"/>
                          </a:xfrm>
                          <a:prstGeom prst="rect">
                            <a:avLst/>
                          </a:prstGeom>
                          <a:noFill/>
                          <a:ln>
                            <a:noFill/>
                          </a:ln>
                        </pic:spPr>
                      </pic:pic>
                    </a:graphicData>
                  </a:graphic>
                </wp:inline>
              </w:drawing>
            </w:r>
          </w:p>
        </w:tc>
        <w:tc>
          <w:tcPr>
            <w:tcW w:w="540" w:type="dxa"/>
            <w:tcBorders>
              <w:left w:val="nil"/>
              <w:right w:val="nil"/>
            </w:tcBorders>
            <w:vAlign w:val="center"/>
          </w:tcPr>
          <w:p w14:paraId="39566A54" w14:textId="77777777" w:rsidR="00BB162C" w:rsidRDefault="00BB162C">
            <w:pPr>
              <w:keepNext/>
              <w:jc w:val="center"/>
              <w:rPr>
                <w:sz w:val="24"/>
                <w:szCs w:val="24"/>
              </w:rPr>
            </w:pPr>
            <w:r>
              <w:rPr>
                <w:sz w:val="24"/>
                <w:szCs w:val="24"/>
              </w:rPr>
              <w:sym w:font="Symbol" w:char="F0AE"/>
            </w:r>
          </w:p>
        </w:tc>
        <w:tc>
          <w:tcPr>
            <w:tcW w:w="1980" w:type="dxa"/>
            <w:tcBorders>
              <w:left w:val="nil"/>
            </w:tcBorders>
            <w:vAlign w:val="center"/>
          </w:tcPr>
          <w:p w14:paraId="4339E3F8" w14:textId="77777777" w:rsidR="00BB162C" w:rsidRDefault="00F94555">
            <w:pPr>
              <w:keepNext/>
              <w:jc w:val="center"/>
              <w:rPr>
                <w:sz w:val="24"/>
                <w:szCs w:val="24"/>
              </w:rPr>
            </w:pPr>
            <w:r>
              <w:rPr>
                <w:noProof/>
                <w:sz w:val="24"/>
                <w:szCs w:val="24"/>
                <w:lang w:val="de-DE" w:eastAsia="de-DE"/>
              </w:rPr>
              <w:drawing>
                <wp:inline distT="0" distB="0" distL="0" distR="0" wp14:anchorId="60D4B3F7" wp14:editId="5B08F0EE">
                  <wp:extent cx="542925" cy="29527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925" cy="295275"/>
                          </a:xfrm>
                          <a:prstGeom prst="rect">
                            <a:avLst/>
                          </a:prstGeom>
                          <a:noFill/>
                          <a:ln>
                            <a:noFill/>
                          </a:ln>
                        </pic:spPr>
                      </pic:pic>
                    </a:graphicData>
                  </a:graphic>
                </wp:inline>
              </w:drawing>
            </w:r>
          </w:p>
        </w:tc>
        <w:tc>
          <w:tcPr>
            <w:tcW w:w="3420" w:type="dxa"/>
            <w:tcBorders>
              <w:right w:val="single" w:sz="4" w:space="0" w:color="auto"/>
            </w:tcBorders>
            <w:vAlign w:val="center"/>
          </w:tcPr>
          <w:p w14:paraId="1EEB7790" w14:textId="77777777" w:rsidR="00BB162C" w:rsidRDefault="00BB162C">
            <w:pPr>
              <w:keepNext/>
              <w:rPr>
                <w:rStyle w:val="BodyTextChar1"/>
              </w:rPr>
            </w:pPr>
            <w:r>
              <w:rPr>
                <w:rStyle w:val="BodyTextChar1"/>
              </w:rPr>
              <w:t>X is any atom except H</w:t>
            </w:r>
          </w:p>
        </w:tc>
      </w:tr>
      <w:tr w:rsidR="00BB162C" w14:paraId="1E3BEEC0" w14:textId="77777777">
        <w:trPr>
          <w:cantSplit/>
          <w:trHeight w:val="431"/>
        </w:trPr>
        <w:tc>
          <w:tcPr>
            <w:tcW w:w="1188" w:type="dxa"/>
            <w:tcBorders>
              <w:left w:val="single" w:sz="4" w:space="0" w:color="auto"/>
              <w:right w:val="single" w:sz="4" w:space="0" w:color="auto"/>
            </w:tcBorders>
            <w:vAlign w:val="center"/>
          </w:tcPr>
          <w:p w14:paraId="776AE871" w14:textId="77777777" w:rsidR="00BB162C" w:rsidRDefault="00BB162C">
            <w:pPr>
              <w:keepNext/>
              <w:rPr>
                <w:rStyle w:val="BodyTextChar1"/>
              </w:rPr>
            </w:pPr>
            <w:r>
              <w:rPr>
                <w:rStyle w:val="BodyTextChar1"/>
              </w:rPr>
              <w:t>3</w:t>
            </w:r>
          </w:p>
        </w:tc>
        <w:tc>
          <w:tcPr>
            <w:tcW w:w="1800" w:type="dxa"/>
            <w:tcBorders>
              <w:top w:val="nil"/>
              <w:left w:val="single" w:sz="4" w:space="0" w:color="auto"/>
              <w:bottom w:val="nil"/>
              <w:right w:val="nil"/>
            </w:tcBorders>
            <w:vAlign w:val="center"/>
          </w:tcPr>
          <w:p w14:paraId="5B644124" w14:textId="77777777" w:rsidR="00BB162C" w:rsidRDefault="00F94555">
            <w:pPr>
              <w:keepNext/>
              <w:jc w:val="center"/>
              <w:rPr>
                <w:rFonts w:ascii="Arial" w:hAnsi="Arial" w:cs="Arial"/>
                <w:sz w:val="24"/>
                <w:szCs w:val="24"/>
              </w:rPr>
            </w:pPr>
            <w:r>
              <w:rPr>
                <w:rFonts w:ascii="Arial" w:hAnsi="Arial" w:cs="Arial"/>
                <w:noProof/>
                <w:sz w:val="24"/>
                <w:szCs w:val="24"/>
                <w:lang w:val="de-DE" w:eastAsia="de-DE"/>
              </w:rPr>
              <w:drawing>
                <wp:inline distT="0" distB="0" distL="0" distR="0" wp14:anchorId="010FD160" wp14:editId="56E00D77">
                  <wp:extent cx="762000" cy="2952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2000" cy="295275"/>
                          </a:xfrm>
                          <a:prstGeom prst="rect">
                            <a:avLst/>
                          </a:prstGeom>
                          <a:noFill/>
                          <a:ln>
                            <a:noFill/>
                          </a:ln>
                        </pic:spPr>
                      </pic:pic>
                    </a:graphicData>
                  </a:graphic>
                </wp:inline>
              </w:drawing>
            </w:r>
          </w:p>
        </w:tc>
        <w:tc>
          <w:tcPr>
            <w:tcW w:w="540" w:type="dxa"/>
            <w:tcBorders>
              <w:left w:val="nil"/>
              <w:right w:val="nil"/>
            </w:tcBorders>
            <w:vAlign w:val="center"/>
          </w:tcPr>
          <w:p w14:paraId="3023F94A" w14:textId="77777777" w:rsidR="00BB162C" w:rsidRDefault="00BB162C">
            <w:pPr>
              <w:keepNext/>
              <w:jc w:val="center"/>
              <w:rPr>
                <w:sz w:val="24"/>
                <w:szCs w:val="24"/>
              </w:rPr>
            </w:pPr>
            <w:r>
              <w:rPr>
                <w:sz w:val="24"/>
                <w:szCs w:val="24"/>
              </w:rPr>
              <w:sym w:font="Symbol" w:char="F0AE"/>
            </w:r>
          </w:p>
        </w:tc>
        <w:tc>
          <w:tcPr>
            <w:tcW w:w="1980" w:type="dxa"/>
            <w:tcBorders>
              <w:left w:val="nil"/>
            </w:tcBorders>
            <w:vAlign w:val="center"/>
          </w:tcPr>
          <w:p w14:paraId="6F1F6558" w14:textId="77777777" w:rsidR="00BB162C" w:rsidRDefault="00F94555">
            <w:pPr>
              <w:keepNext/>
              <w:jc w:val="center"/>
              <w:rPr>
                <w:rFonts w:ascii="Arial" w:hAnsi="Arial" w:cs="Arial"/>
                <w:sz w:val="24"/>
                <w:szCs w:val="24"/>
              </w:rPr>
            </w:pPr>
            <w:r>
              <w:rPr>
                <w:rFonts w:ascii="Arial" w:hAnsi="Arial" w:cs="Arial"/>
                <w:noProof/>
                <w:sz w:val="24"/>
                <w:szCs w:val="24"/>
                <w:lang w:val="de-DE" w:eastAsia="de-DE"/>
              </w:rPr>
              <w:drawing>
                <wp:inline distT="0" distB="0" distL="0" distR="0" wp14:anchorId="6C7173E8" wp14:editId="5778833E">
                  <wp:extent cx="647700" cy="20002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700" cy="200025"/>
                          </a:xfrm>
                          <a:prstGeom prst="rect">
                            <a:avLst/>
                          </a:prstGeom>
                          <a:noFill/>
                          <a:ln>
                            <a:noFill/>
                          </a:ln>
                        </pic:spPr>
                      </pic:pic>
                    </a:graphicData>
                  </a:graphic>
                </wp:inline>
              </w:drawing>
            </w:r>
          </w:p>
        </w:tc>
        <w:tc>
          <w:tcPr>
            <w:tcW w:w="3420" w:type="dxa"/>
            <w:tcBorders>
              <w:right w:val="single" w:sz="4" w:space="0" w:color="auto"/>
            </w:tcBorders>
            <w:vAlign w:val="center"/>
          </w:tcPr>
          <w:p w14:paraId="227FDC87" w14:textId="77777777" w:rsidR="00BB162C" w:rsidRDefault="00BB162C">
            <w:pPr>
              <w:keepNext/>
              <w:rPr>
                <w:rStyle w:val="BodyTextChar1"/>
                <w:lang w:val="pt-BR"/>
              </w:rPr>
            </w:pPr>
            <w:r>
              <w:rPr>
                <w:rStyle w:val="BodyTextChar1"/>
                <w:lang w:val="pt-BR"/>
              </w:rPr>
              <w:t>X=N, P, As, Sb, O, S, Se, Te</w:t>
            </w:r>
          </w:p>
        </w:tc>
      </w:tr>
      <w:tr w:rsidR="00BB162C" w14:paraId="177F8025" w14:textId="77777777">
        <w:trPr>
          <w:cantSplit/>
          <w:trHeight w:val="764"/>
        </w:trPr>
        <w:tc>
          <w:tcPr>
            <w:tcW w:w="1188" w:type="dxa"/>
            <w:tcBorders>
              <w:left w:val="single" w:sz="4" w:space="0" w:color="auto"/>
              <w:right w:val="single" w:sz="4" w:space="0" w:color="auto"/>
            </w:tcBorders>
            <w:vAlign w:val="center"/>
          </w:tcPr>
          <w:p w14:paraId="7C430F11" w14:textId="77777777" w:rsidR="00BB162C" w:rsidRDefault="00BB162C">
            <w:pPr>
              <w:keepNext/>
              <w:rPr>
                <w:rStyle w:val="BodyTextChar1"/>
              </w:rPr>
            </w:pPr>
            <w:r>
              <w:rPr>
                <w:rStyle w:val="BodyTextChar1"/>
              </w:rPr>
              <w:t>Example of 3</w:t>
            </w:r>
          </w:p>
        </w:tc>
        <w:tc>
          <w:tcPr>
            <w:tcW w:w="1800" w:type="dxa"/>
            <w:tcBorders>
              <w:top w:val="nil"/>
              <w:left w:val="single" w:sz="4" w:space="0" w:color="auto"/>
              <w:bottom w:val="nil"/>
              <w:right w:val="nil"/>
            </w:tcBorders>
            <w:vAlign w:val="center"/>
          </w:tcPr>
          <w:p w14:paraId="33A5FEC8" w14:textId="77777777" w:rsidR="00BB162C" w:rsidRDefault="00F94555">
            <w:pPr>
              <w:keepNext/>
              <w:jc w:val="center"/>
              <w:rPr>
                <w:rFonts w:ascii="Arial" w:hAnsi="Arial" w:cs="Arial"/>
                <w:sz w:val="24"/>
                <w:szCs w:val="24"/>
              </w:rPr>
            </w:pPr>
            <w:r>
              <w:rPr>
                <w:rFonts w:ascii="Arial" w:hAnsi="Arial" w:cs="Arial"/>
                <w:noProof/>
                <w:sz w:val="24"/>
                <w:szCs w:val="24"/>
                <w:lang w:val="de-DE" w:eastAsia="de-DE"/>
              </w:rPr>
              <w:drawing>
                <wp:inline distT="0" distB="0" distL="0" distR="0" wp14:anchorId="454FB405" wp14:editId="1DB9FD22">
                  <wp:extent cx="628650" cy="5429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 cy="542925"/>
                          </a:xfrm>
                          <a:prstGeom prst="rect">
                            <a:avLst/>
                          </a:prstGeom>
                          <a:noFill/>
                          <a:ln>
                            <a:noFill/>
                          </a:ln>
                        </pic:spPr>
                      </pic:pic>
                    </a:graphicData>
                  </a:graphic>
                </wp:inline>
              </w:drawing>
            </w:r>
          </w:p>
        </w:tc>
        <w:tc>
          <w:tcPr>
            <w:tcW w:w="540" w:type="dxa"/>
            <w:tcBorders>
              <w:left w:val="nil"/>
              <w:right w:val="nil"/>
            </w:tcBorders>
            <w:vAlign w:val="center"/>
          </w:tcPr>
          <w:p w14:paraId="022BFF06" w14:textId="77777777" w:rsidR="00BB162C" w:rsidRDefault="00BB162C">
            <w:pPr>
              <w:keepNext/>
              <w:jc w:val="center"/>
              <w:rPr>
                <w:sz w:val="24"/>
                <w:szCs w:val="24"/>
              </w:rPr>
            </w:pPr>
            <w:r>
              <w:rPr>
                <w:sz w:val="24"/>
                <w:szCs w:val="24"/>
              </w:rPr>
              <w:sym w:font="Symbol" w:char="F0AE"/>
            </w:r>
          </w:p>
        </w:tc>
        <w:tc>
          <w:tcPr>
            <w:tcW w:w="1980" w:type="dxa"/>
            <w:tcBorders>
              <w:left w:val="nil"/>
            </w:tcBorders>
            <w:vAlign w:val="center"/>
          </w:tcPr>
          <w:p w14:paraId="6CE33DC7" w14:textId="77777777" w:rsidR="00BB162C" w:rsidRDefault="00F94555">
            <w:pPr>
              <w:keepNext/>
              <w:jc w:val="center"/>
              <w:rPr>
                <w:rFonts w:ascii="Arial" w:hAnsi="Arial" w:cs="Arial"/>
                <w:sz w:val="24"/>
                <w:szCs w:val="24"/>
              </w:rPr>
            </w:pPr>
            <w:r>
              <w:rPr>
                <w:rFonts w:ascii="Arial" w:hAnsi="Arial" w:cs="Arial"/>
                <w:noProof/>
                <w:sz w:val="24"/>
                <w:szCs w:val="24"/>
                <w:lang w:val="de-DE" w:eastAsia="de-DE"/>
              </w:rPr>
              <w:drawing>
                <wp:inline distT="0" distB="0" distL="0" distR="0" wp14:anchorId="0330C89D" wp14:editId="018CD88D">
                  <wp:extent cx="581025" cy="4476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 cy="447675"/>
                          </a:xfrm>
                          <a:prstGeom prst="rect">
                            <a:avLst/>
                          </a:prstGeom>
                          <a:noFill/>
                          <a:ln>
                            <a:noFill/>
                          </a:ln>
                        </pic:spPr>
                      </pic:pic>
                    </a:graphicData>
                  </a:graphic>
                </wp:inline>
              </w:drawing>
            </w:r>
          </w:p>
        </w:tc>
        <w:tc>
          <w:tcPr>
            <w:tcW w:w="3420" w:type="dxa"/>
            <w:tcBorders>
              <w:right w:val="single" w:sz="4" w:space="0" w:color="auto"/>
            </w:tcBorders>
            <w:vAlign w:val="center"/>
          </w:tcPr>
          <w:p w14:paraId="64C5E8C3" w14:textId="77777777" w:rsidR="00BB162C" w:rsidRDefault="00BB162C">
            <w:pPr>
              <w:keepNext/>
              <w:rPr>
                <w:rStyle w:val="BodyTextChar1"/>
              </w:rPr>
            </w:pPr>
            <w:r>
              <w:rPr>
                <w:rStyle w:val="BodyTextChar1"/>
              </w:rPr>
              <w:t>X = O, Y = C</w:t>
            </w:r>
          </w:p>
        </w:tc>
      </w:tr>
      <w:tr w:rsidR="00BB162C" w14:paraId="6401CCF8" w14:textId="77777777">
        <w:trPr>
          <w:cantSplit/>
          <w:trHeight w:val="773"/>
        </w:trPr>
        <w:tc>
          <w:tcPr>
            <w:tcW w:w="1188" w:type="dxa"/>
            <w:tcBorders>
              <w:left w:val="single" w:sz="4" w:space="0" w:color="auto"/>
              <w:bottom w:val="nil"/>
              <w:right w:val="single" w:sz="4" w:space="0" w:color="auto"/>
            </w:tcBorders>
            <w:vAlign w:val="center"/>
          </w:tcPr>
          <w:p w14:paraId="1163D639" w14:textId="77777777" w:rsidR="00BB162C" w:rsidRDefault="00BB162C">
            <w:pPr>
              <w:keepNext/>
              <w:rPr>
                <w:rStyle w:val="BodyTextChar1"/>
              </w:rPr>
            </w:pPr>
            <w:r>
              <w:rPr>
                <w:rStyle w:val="BodyTextChar1"/>
              </w:rPr>
              <w:t>4</w:t>
            </w:r>
          </w:p>
        </w:tc>
        <w:tc>
          <w:tcPr>
            <w:tcW w:w="1800" w:type="dxa"/>
            <w:tcBorders>
              <w:top w:val="nil"/>
              <w:left w:val="single" w:sz="4" w:space="0" w:color="auto"/>
              <w:bottom w:val="nil"/>
              <w:right w:val="nil"/>
            </w:tcBorders>
            <w:vAlign w:val="center"/>
          </w:tcPr>
          <w:p w14:paraId="3E1E06D3" w14:textId="77777777" w:rsidR="00BB162C" w:rsidRDefault="00F94555">
            <w:pPr>
              <w:keepNext/>
              <w:jc w:val="center"/>
              <w:rPr>
                <w:sz w:val="24"/>
                <w:szCs w:val="24"/>
              </w:rPr>
            </w:pPr>
            <w:r>
              <w:rPr>
                <w:noProof/>
                <w:sz w:val="24"/>
                <w:szCs w:val="24"/>
                <w:lang w:val="de-DE" w:eastAsia="de-DE"/>
              </w:rPr>
              <w:drawing>
                <wp:inline distT="0" distB="0" distL="0" distR="0" wp14:anchorId="135C3E78" wp14:editId="54D53044">
                  <wp:extent cx="800100" cy="4476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tc>
        <w:tc>
          <w:tcPr>
            <w:tcW w:w="540" w:type="dxa"/>
            <w:tcBorders>
              <w:left w:val="nil"/>
              <w:bottom w:val="nil"/>
              <w:right w:val="nil"/>
            </w:tcBorders>
            <w:vAlign w:val="center"/>
          </w:tcPr>
          <w:p w14:paraId="20F89662" w14:textId="77777777" w:rsidR="00BB162C" w:rsidRDefault="00BB162C">
            <w:pPr>
              <w:keepNext/>
              <w:jc w:val="center"/>
              <w:rPr>
                <w:sz w:val="24"/>
                <w:szCs w:val="24"/>
              </w:rPr>
            </w:pPr>
            <w:r>
              <w:rPr>
                <w:sz w:val="24"/>
                <w:szCs w:val="24"/>
              </w:rPr>
              <w:sym w:font="Symbol" w:char="F0AE"/>
            </w:r>
          </w:p>
        </w:tc>
        <w:tc>
          <w:tcPr>
            <w:tcW w:w="1980" w:type="dxa"/>
            <w:tcBorders>
              <w:left w:val="nil"/>
              <w:bottom w:val="nil"/>
            </w:tcBorders>
            <w:vAlign w:val="center"/>
          </w:tcPr>
          <w:p w14:paraId="7BADFD3F" w14:textId="77777777" w:rsidR="00BB162C" w:rsidRDefault="00F94555">
            <w:pPr>
              <w:keepNext/>
              <w:jc w:val="center"/>
              <w:rPr>
                <w:sz w:val="24"/>
                <w:szCs w:val="24"/>
              </w:rPr>
            </w:pPr>
            <w:r>
              <w:rPr>
                <w:noProof/>
                <w:sz w:val="24"/>
                <w:szCs w:val="24"/>
                <w:lang w:val="de-DE" w:eastAsia="de-DE"/>
              </w:rPr>
              <w:drawing>
                <wp:inline distT="0" distB="0" distL="0" distR="0" wp14:anchorId="11A99401" wp14:editId="319F9440">
                  <wp:extent cx="876300" cy="4286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6300" cy="428625"/>
                          </a:xfrm>
                          <a:prstGeom prst="rect">
                            <a:avLst/>
                          </a:prstGeom>
                          <a:noFill/>
                          <a:ln>
                            <a:noFill/>
                          </a:ln>
                        </pic:spPr>
                      </pic:pic>
                    </a:graphicData>
                  </a:graphic>
                </wp:inline>
              </w:drawing>
            </w:r>
          </w:p>
        </w:tc>
        <w:tc>
          <w:tcPr>
            <w:tcW w:w="3420" w:type="dxa"/>
            <w:tcBorders>
              <w:bottom w:val="nil"/>
              <w:right w:val="single" w:sz="4" w:space="0" w:color="auto"/>
            </w:tcBorders>
            <w:vAlign w:val="center"/>
          </w:tcPr>
          <w:p w14:paraId="5CD95D4F" w14:textId="77777777" w:rsidR="00BB162C" w:rsidRDefault="00BB162C">
            <w:pPr>
              <w:keepNext/>
              <w:rPr>
                <w:rStyle w:val="BodyTextChar1"/>
                <w:lang w:val="pt-BR"/>
              </w:rPr>
            </w:pPr>
            <w:r>
              <w:rPr>
                <w:rStyle w:val="BodyTextChar1"/>
                <w:lang w:val="pt-BR"/>
              </w:rPr>
              <w:t>X=O, S, Se, Te</w:t>
            </w:r>
          </w:p>
          <w:p w14:paraId="19DD909E" w14:textId="77777777" w:rsidR="00BB162C" w:rsidRDefault="00BB162C">
            <w:pPr>
              <w:keepNext/>
              <w:rPr>
                <w:sz w:val="24"/>
                <w:szCs w:val="24"/>
                <w:lang w:val="pt-BR"/>
              </w:rPr>
            </w:pPr>
            <w:r>
              <w:rPr>
                <w:rStyle w:val="BodyTextChar1"/>
                <w:lang w:val="pt-BR"/>
              </w:rPr>
              <w:t>Y=S, Se, Te</w:t>
            </w:r>
          </w:p>
        </w:tc>
      </w:tr>
      <w:tr w:rsidR="00BB162C" w14:paraId="6DBF31EE" w14:textId="77777777">
        <w:trPr>
          <w:cantSplit/>
          <w:trHeight w:val="720"/>
        </w:trPr>
        <w:tc>
          <w:tcPr>
            <w:tcW w:w="1188" w:type="dxa"/>
            <w:tcBorders>
              <w:top w:val="nil"/>
              <w:left w:val="single" w:sz="4" w:space="0" w:color="auto"/>
              <w:bottom w:val="nil"/>
              <w:right w:val="single" w:sz="4" w:space="0" w:color="auto"/>
            </w:tcBorders>
            <w:vAlign w:val="center"/>
          </w:tcPr>
          <w:p w14:paraId="3421428D" w14:textId="77777777" w:rsidR="00BB162C" w:rsidRDefault="00BB162C">
            <w:pPr>
              <w:keepNext/>
              <w:rPr>
                <w:rStyle w:val="BodyTextChar1"/>
              </w:rPr>
            </w:pPr>
            <w:r>
              <w:rPr>
                <w:rStyle w:val="BodyTextChar1"/>
              </w:rPr>
              <w:t>5</w:t>
            </w:r>
          </w:p>
        </w:tc>
        <w:tc>
          <w:tcPr>
            <w:tcW w:w="1800" w:type="dxa"/>
            <w:tcBorders>
              <w:top w:val="nil"/>
              <w:left w:val="single" w:sz="4" w:space="0" w:color="auto"/>
              <w:bottom w:val="nil"/>
              <w:right w:val="nil"/>
            </w:tcBorders>
            <w:vAlign w:val="center"/>
          </w:tcPr>
          <w:p w14:paraId="7B02E9BF" w14:textId="77777777" w:rsidR="00BB162C" w:rsidRDefault="00F94555">
            <w:pPr>
              <w:keepNext/>
              <w:jc w:val="center"/>
              <w:rPr>
                <w:sz w:val="24"/>
                <w:szCs w:val="24"/>
              </w:rPr>
            </w:pPr>
            <w:r>
              <w:rPr>
                <w:noProof/>
                <w:sz w:val="24"/>
                <w:szCs w:val="24"/>
                <w:lang w:val="de-DE" w:eastAsia="de-DE"/>
              </w:rPr>
              <w:drawing>
                <wp:inline distT="0" distB="0" distL="0" distR="0" wp14:anchorId="52072355" wp14:editId="76E343AD">
                  <wp:extent cx="828675" cy="4667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8675" cy="466725"/>
                          </a:xfrm>
                          <a:prstGeom prst="rect">
                            <a:avLst/>
                          </a:prstGeom>
                          <a:noFill/>
                          <a:ln>
                            <a:noFill/>
                          </a:ln>
                        </pic:spPr>
                      </pic:pic>
                    </a:graphicData>
                  </a:graphic>
                </wp:inline>
              </w:drawing>
            </w:r>
          </w:p>
        </w:tc>
        <w:tc>
          <w:tcPr>
            <w:tcW w:w="540" w:type="dxa"/>
            <w:tcBorders>
              <w:top w:val="nil"/>
              <w:left w:val="nil"/>
              <w:bottom w:val="nil"/>
              <w:right w:val="nil"/>
            </w:tcBorders>
            <w:vAlign w:val="center"/>
          </w:tcPr>
          <w:p w14:paraId="39CE2C03" w14:textId="77777777" w:rsidR="00BB162C" w:rsidRDefault="00BB162C">
            <w:pPr>
              <w:keepNext/>
              <w:jc w:val="center"/>
              <w:rPr>
                <w:sz w:val="24"/>
                <w:szCs w:val="24"/>
              </w:rPr>
            </w:pPr>
            <w:r>
              <w:rPr>
                <w:sz w:val="24"/>
                <w:szCs w:val="24"/>
              </w:rPr>
              <w:sym w:font="Symbol" w:char="F0AE"/>
            </w:r>
          </w:p>
        </w:tc>
        <w:tc>
          <w:tcPr>
            <w:tcW w:w="1980" w:type="dxa"/>
            <w:tcBorders>
              <w:top w:val="nil"/>
              <w:left w:val="nil"/>
              <w:bottom w:val="nil"/>
            </w:tcBorders>
            <w:vAlign w:val="center"/>
          </w:tcPr>
          <w:p w14:paraId="357B5106" w14:textId="77777777" w:rsidR="00BB162C" w:rsidRDefault="00F94555">
            <w:pPr>
              <w:keepNext/>
              <w:jc w:val="center"/>
              <w:rPr>
                <w:sz w:val="24"/>
                <w:szCs w:val="24"/>
              </w:rPr>
            </w:pPr>
            <w:r>
              <w:rPr>
                <w:noProof/>
                <w:sz w:val="24"/>
                <w:szCs w:val="24"/>
                <w:lang w:val="de-DE" w:eastAsia="de-DE"/>
              </w:rPr>
              <w:drawing>
                <wp:inline distT="0" distB="0" distL="0" distR="0" wp14:anchorId="07A82ED9" wp14:editId="5A19FCFE">
                  <wp:extent cx="876300" cy="4762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76300" cy="476250"/>
                          </a:xfrm>
                          <a:prstGeom prst="rect">
                            <a:avLst/>
                          </a:prstGeom>
                          <a:noFill/>
                          <a:ln>
                            <a:noFill/>
                          </a:ln>
                        </pic:spPr>
                      </pic:pic>
                    </a:graphicData>
                  </a:graphic>
                </wp:inline>
              </w:drawing>
            </w:r>
          </w:p>
        </w:tc>
        <w:tc>
          <w:tcPr>
            <w:tcW w:w="3420" w:type="dxa"/>
            <w:tcBorders>
              <w:top w:val="nil"/>
              <w:bottom w:val="nil"/>
              <w:right w:val="single" w:sz="4" w:space="0" w:color="auto"/>
            </w:tcBorders>
            <w:vAlign w:val="center"/>
          </w:tcPr>
          <w:p w14:paraId="56E0162A" w14:textId="77777777" w:rsidR="00BB162C" w:rsidRDefault="00BB162C">
            <w:pPr>
              <w:keepNext/>
              <w:rPr>
                <w:rStyle w:val="BodyTextChar1"/>
              </w:rPr>
            </w:pPr>
            <w:r>
              <w:rPr>
                <w:rStyle w:val="BodyTextChar1"/>
              </w:rPr>
              <w:t xml:space="preserve">X=O, S, Se, </w:t>
            </w:r>
            <w:proofErr w:type="spellStart"/>
            <w:r>
              <w:rPr>
                <w:rStyle w:val="BodyTextChar1"/>
              </w:rPr>
              <w:t>Te</w:t>
            </w:r>
            <w:proofErr w:type="spellEnd"/>
          </w:p>
        </w:tc>
      </w:tr>
      <w:tr w:rsidR="00EB4EA5" w14:paraId="0A0E4425" w14:textId="77777777">
        <w:trPr>
          <w:cantSplit/>
          <w:trHeight w:val="720"/>
        </w:trPr>
        <w:tc>
          <w:tcPr>
            <w:tcW w:w="1188" w:type="dxa"/>
            <w:tcBorders>
              <w:top w:val="nil"/>
              <w:left w:val="single" w:sz="4" w:space="0" w:color="auto"/>
              <w:bottom w:val="nil"/>
              <w:right w:val="single" w:sz="4" w:space="0" w:color="auto"/>
            </w:tcBorders>
            <w:vAlign w:val="center"/>
          </w:tcPr>
          <w:p w14:paraId="5AEB6E25" w14:textId="77777777" w:rsidR="00EB4EA5" w:rsidRPr="00C0549D" w:rsidRDefault="00EB4EA5">
            <w:pPr>
              <w:keepNext/>
              <w:rPr>
                <w:rStyle w:val="BodyTextChar1"/>
              </w:rPr>
            </w:pPr>
            <w:r w:rsidRPr="00C0549D">
              <w:rPr>
                <w:rStyle w:val="BodyTextChar1"/>
              </w:rPr>
              <w:t>6</w:t>
            </w:r>
          </w:p>
        </w:tc>
        <w:tc>
          <w:tcPr>
            <w:tcW w:w="1800" w:type="dxa"/>
            <w:tcBorders>
              <w:top w:val="nil"/>
              <w:left w:val="single" w:sz="4" w:space="0" w:color="auto"/>
              <w:bottom w:val="nil"/>
              <w:right w:val="nil"/>
            </w:tcBorders>
            <w:vAlign w:val="center"/>
          </w:tcPr>
          <w:p w14:paraId="14ED76DB" w14:textId="77777777" w:rsidR="00EB4EA5" w:rsidRPr="00C0549D" w:rsidRDefault="00F94555">
            <w:pPr>
              <w:keepNext/>
              <w:jc w:val="center"/>
              <w:rPr>
                <w:sz w:val="24"/>
                <w:szCs w:val="24"/>
              </w:rPr>
            </w:pPr>
            <w:r w:rsidRPr="00C0549D">
              <w:rPr>
                <w:noProof/>
                <w:sz w:val="24"/>
                <w:szCs w:val="24"/>
                <w:lang w:val="de-DE" w:eastAsia="de-DE"/>
              </w:rPr>
              <w:drawing>
                <wp:inline distT="0" distB="0" distL="0" distR="0" wp14:anchorId="320B8506" wp14:editId="7EFB0E78">
                  <wp:extent cx="847725" cy="27622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7725" cy="276225"/>
                          </a:xfrm>
                          <a:prstGeom prst="rect">
                            <a:avLst/>
                          </a:prstGeom>
                          <a:noFill/>
                          <a:ln>
                            <a:noFill/>
                          </a:ln>
                        </pic:spPr>
                      </pic:pic>
                    </a:graphicData>
                  </a:graphic>
                </wp:inline>
              </w:drawing>
            </w:r>
            <w:r w:rsidR="00B12EEE" w:rsidRPr="00C0549D">
              <w:rPr>
                <w:sz w:val="24"/>
                <w:szCs w:val="24"/>
              </w:rPr>
              <w:br/>
            </w:r>
            <w:r w:rsidR="00B12EEE" w:rsidRPr="00C0549D">
              <w:rPr>
                <w:sz w:val="24"/>
                <w:szCs w:val="24"/>
              </w:rPr>
              <w:br/>
            </w:r>
          </w:p>
        </w:tc>
        <w:tc>
          <w:tcPr>
            <w:tcW w:w="540" w:type="dxa"/>
            <w:tcBorders>
              <w:top w:val="nil"/>
              <w:left w:val="nil"/>
              <w:bottom w:val="nil"/>
              <w:right w:val="nil"/>
            </w:tcBorders>
            <w:vAlign w:val="center"/>
          </w:tcPr>
          <w:p w14:paraId="74F57B3C" w14:textId="77777777" w:rsidR="00EB4EA5" w:rsidRPr="00C0549D" w:rsidRDefault="00EB4EA5">
            <w:pPr>
              <w:keepNext/>
              <w:jc w:val="center"/>
              <w:rPr>
                <w:sz w:val="24"/>
                <w:szCs w:val="24"/>
              </w:rPr>
            </w:pPr>
            <w:r w:rsidRPr="00C0549D">
              <w:rPr>
                <w:sz w:val="24"/>
                <w:szCs w:val="24"/>
              </w:rPr>
              <w:sym w:font="Symbol" w:char="F0AE"/>
            </w:r>
          </w:p>
        </w:tc>
        <w:tc>
          <w:tcPr>
            <w:tcW w:w="1980" w:type="dxa"/>
            <w:tcBorders>
              <w:top w:val="nil"/>
              <w:left w:val="nil"/>
              <w:bottom w:val="nil"/>
            </w:tcBorders>
            <w:vAlign w:val="center"/>
          </w:tcPr>
          <w:p w14:paraId="0885982C" w14:textId="77777777" w:rsidR="00EB4EA5" w:rsidRPr="00C0549D" w:rsidRDefault="00F94555">
            <w:pPr>
              <w:keepNext/>
              <w:jc w:val="center"/>
              <w:rPr>
                <w:sz w:val="24"/>
                <w:szCs w:val="24"/>
              </w:rPr>
            </w:pPr>
            <w:r w:rsidRPr="00C0549D">
              <w:rPr>
                <w:noProof/>
                <w:sz w:val="24"/>
                <w:szCs w:val="24"/>
                <w:lang w:val="de-DE" w:eastAsia="de-DE"/>
              </w:rPr>
              <w:drawing>
                <wp:inline distT="0" distB="0" distL="0" distR="0" wp14:anchorId="006702E4" wp14:editId="0AE68A85">
                  <wp:extent cx="847725" cy="27622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47725" cy="276225"/>
                          </a:xfrm>
                          <a:prstGeom prst="rect">
                            <a:avLst/>
                          </a:prstGeom>
                          <a:noFill/>
                          <a:ln>
                            <a:noFill/>
                          </a:ln>
                        </pic:spPr>
                      </pic:pic>
                    </a:graphicData>
                  </a:graphic>
                </wp:inline>
              </w:drawing>
            </w:r>
            <w:r w:rsidR="00B12EEE" w:rsidRPr="00C0549D">
              <w:rPr>
                <w:sz w:val="24"/>
                <w:szCs w:val="24"/>
              </w:rPr>
              <w:t>.</w:t>
            </w:r>
            <w:r w:rsidR="00B12EEE" w:rsidRPr="00C0549D">
              <w:rPr>
                <w:sz w:val="24"/>
                <w:szCs w:val="24"/>
              </w:rPr>
              <w:br/>
            </w:r>
            <w:r w:rsidR="00B12EEE" w:rsidRPr="00C0549D">
              <w:rPr>
                <w:sz w:val="24"/>
                <w:szCs w:val="24"/>
              </w:rPr>
              <w:br/>
            </w:r>
          </w:p>
        </w:tc>
        <w:tc>
          <w:tcPr>
            <w:tcW w:w="3420" w:type="dxa"/>
            <w:tcBorders>
              <w:top w:val="nil"/>
              <w:bottom w:val="nil"/>
              <w:right w:val="single" w:sz="4" w:space="0" w:color="auto"/>
            </w:tcBorders>
            <w:vAlign w:val="center"/>
          </w:tcPr>
          <w:p w14:paraId="082B8EB4" w14:textId="77777777" w:rsidR="00EB4EA5" w:rsidRDefault="001D7257">
            <w:pPr>
              <w:keepNext/>
              <w:rPr>
                <w:rStyle w:val="BodyTextChar1"/>
              </w:rPr>
            </w:pPr>
            <w:r>
              <w:rPr>
                <w:rStyle w:val="BodyTextChar1"/>
              </w:rPr>
              <w:t>Hal = F, Cl, Br, I, At</w:t>
            </w:r>
          </w:p>
        </w:tc>
      </w:tr>
      <w:tr w:rsidR="00BA68AF" w14:paraId="0F42B28E" w14:textId="77777777">
        <w:trPr>
          <w:cantSplit/>
          <w:trHeight w:val="720"/>
        </w:trPr>
        <w:tc>
          <w:tcPr>
            <w:tcW w:w="1188" w:type="dxa"/>
            <w:tcBorders>
              <w:top w:val="nil"/>
              <w:left w:val="single" w:sz="4" w:space="0" w:color="auto"/>
              <w:bottom w:val="nil"/>
              <w:right w:val="single" w:sz="4" w:space="0" w:color="auto"/>
            </w:tcBorders>
            <w:vAlign w:val="center"/>
          </w:tcPr>
          <w:p w14:paraId="6058EE1F" w14:textId="77777777" w:rsidR="00BA68AF" w:rsidRPr="00C0549D" w:rsidRDefault="00BA68AF">
            <w:pPr>
              <w:keepNext/>
              <w:rPr>
                <w:rStyle w:val="BodyTextChar1"/>
              </w:rPr>
            </w:pPr>
            <w:r w:rsidRPr="00C0549D">
              <w:rPr>
                <w:rStyle w:val="BodyTextChar1"/>
              </w:rPr>
              <w:t>Example of 6</w:t>
            </w:r>
          </w:p>
        </w:tc>
        <w:tc>
          <w:tcPr>
            <w:tcW w:w="1800" w:type="dxa"/>
            <w:tcBorders>
              <w:top w:val="nil"/>
              <w:left w:val="single" w:sz="4" w:space="0" w:color="auto"/>
              <w:bottom w:val="nil"/>
              <w:right w:val="nil"/>
            </w:tcBorders>
            <w:vAlign w:val="center"/>
          </w:tcPr>
          <w:p w14:paraId="4EB3FB52" w14:textId="77777777" w:rsidR="00BA68AF" w:rsidRPr="00C0549D" w:rsidRDefault="00F94555">
            <w:pPr>
              <w:keepNext/>
              <w:jc w:val="center"/>
              <w:rPr>
                <w:sz w:val="24"/>
                <w:szCs w:val="24"/>
              </w:rPr>
            </w:pPr>
            <w:r w:rsidRPr="00C0549D">
              <w:rPr>
                <w:noProof/>
                <w:sz w:val="24"/>
                <w:szCs w:val="24"/>
                <w:lang w:val="de-DE" w:eastAsia="de-DE"/>
              </w:rPr>
              <w:drawing>
                <wp:inline distT="0" distB="0" distL="0" distR="0" wp14:anchorId="495CD1CE" wp14:editId="08E9AA9D">
                  <wp:extent cx="962025" cy="1000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62025" cy="1000125"/>
                          </a:xfrm>
                          <a:prstGeom prst="rect">
                            <a:avLst/>
                          </a:prstGeom>
                          <a:noFill/>
                          <a:ln>
                            <a:noFill/>
                          </a:ln>
                        </pic:spPr>
                      </pic:pic>
                    </a:graphicData>
                  </a:graphic>
                </wp:inline>
              </w:drawing>
            </w:r>
          </w:p>
        </w:tc>
        <w:tc>
          <w:tcPr>
            <w:tcW w:w="540" w:type="dxa"/>
            <w:tcBorders>
              <w:top w:val="nil"/>
              <w:left w:val="nil"/>
              <w:bottom w:val="nil"/>
              <w:right w:val="nil"/>
            </w:tcBorders>
            <w:vAlign w:val="center"/>
          </w:tcPr>
          <w:p w14:paraId="69BD4D62" w14:textId="77777777" w:rsidR="00BA68AF" w:rsidRPr="00C0549D" w:rsidRDefault="00BA68AF">
            <w:pPr>
              <w:keepNext/>
              <w:jc w:val="center"/>
              <w:rPr>
                <w:sz w:val="24"/>
                <w:szCs w:val="24"/>
              </w:rPr>
            </w:pPr>
            <w:r w:rsidRPr="00C0549D">
              <w:rPr>
                <w:sz w:val="24"/>
                <w:szCs w:val="24"/>
              </w:rPr>
              <w:sym w:font="Symbol" w:char="F0AE"/>
            </w:r>
          </w:p>
        </w:tc>
        <w:tc>
          <w:tcPr>
            <w:tcW w:w="1980" w:type="dxa"/>
            <w:tcBorders>
              <w:top w:val="nil"/>
              <w:left w:val="nil"/>
              <w:bottom w:val="nil"/>
            </w:tcBorders>
            <w:vAlign w:val="center"/>
          </w:tcPr>
          <w:p w14:paraId="1E4E8537" w14:textId="77777777" w:rsidR="00BA68AF" w:rsidRPr="00C0549D" w:rsidRDefault="00F94555">
            <w:pPr>
              <w:keepNext/>
              <w:jc w:val="center"/>
              <w:rPr>
                <w:sz w:val="24"/>
                <w:szCs w:val="24"/>
              </w:rPr>
            </w:pPr>
            <w:r w:rsidRPr="00C0549D">
              <w:rPr>
                <w:noProof/>
                <w:sz w:val="24"/>
                <w:szCs w:val="24"/>
                <w:lang w:val="de-DE" w:eastAsia="de-DE"/>
              </w:rPr>
              <w:drawing>
                <wp:inline distT="0" distB="0" distL="0" distR="0" wp14:anchorId="07430AFA" wp14:editId="3208C64E">
                  <wp:extent cx="971550" cy="100012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71550" cy="1000125"/>
                          </a:xfrm>
                          <a:prstGeom prst="rect">
                            <a:avLst/>
                          </a:prstGeom>
                          <a:noFill/>
                          <a:ln>
                            <a:noFill/>
                          </a:ln>
                        </pic:spPr>
                      </pic:pic>
                    </a:graphicData>
                  </a:graphic>
                </wp:inline>
              </w:drawing>
            </w:r>
          </w:p>
        </w:tc>
        <w:tc>
          <w:tcPr>
            <w:tcW w:w="3420" w:type="dxa"/>
            <w:tcBorders>
              <w:top w:val="nil"/>
              <w:bottom w:val="nil"/>
              <w:right w:val="single" w:sz="4" w:space="0" w:color="auto"/>
            </w:tcBorders>
            <w:vAlign w:val="center"/>
          </w:tcPr>
          <w:p w14:paraId="455955F0" w14:textId="77777777" w:rsidR="00BA68AF" w:rsidRDefault="00BA68AF">
            <w:pPr>
              <w:keepNext/>
              <w:rPr>
                <w:rStyle w:val="BodyTextChar1"/>
              </w:rPr>
            </w:pPr>
          </w:p>
        </w:tc>
      </w:tr>
      <w:tr w:rsidR="001D7257" w:rsidRPr="001D7257" w14:paraId="352BEB6A" w14:textId="77777777">
        <w:trPr>
          <w:cantSplit/>
          <w:trHeight w:val="720"/>
        </w:trPr>
        <w:tc>
          <w:tcPr>
            <w:tcW w:w="1188" w:type="dxa"/>
            <w:tcBorders>
              <w:top w:val="nil"/>
              <w:left w:val="single" w:sz="4" w:space="0" w:color="auto"/>
              <w:bottom w:val="single" w:sz="4" w:space="0" w:color="auto"/>
              <w:right w:val="single" w:sz="4" w:space="0" w:color="auto"/>
            </w:tcBorders>
            <w:vAlign w:val="center"/>
          </w:tcPr>
          <w:p w14:paraId="0CC8A750" w14:textId="77777777" w:rsidR="001D7257" w:rsidRPr="00C0549D" w:rsidRDefault="001D7257">
            <w:pPr>
              <w:keepNext/>
              <w:rPr>
                <w:rStyle w:val="BodyTextChar1"/>
              </w:rPr>
            </w:pPr>
            <w:r w:rsidRPr="00C0549D">
              <w:rPr>
                <w:rStyle w:val="BodyTextChar1"/>
              </w:rPr>
              <w:t>7</w:t>
            </w:r>
          </w:p>
        </w:tc>
        <w:tc>
          <w:tcPr>
            <w:tcW w:w="1800" w:type="dxa"/>
            <w:tcBorders>
              <w:top w:val="nil"/>
              <w:left w:val="single" w:sz="4" w:space="0" w:color="auto"/>
              <w:bottom w:val="single" w:sz="4" w:space="0" w:color="auto"/>
              <w:right w:val="nil"/>
            </w:tcBorders>
            <w:vAlign w:val="center"/>
          </w:tcPr>
          <w:p w14:paraId="08C7649C" w14:textId="77777777" w:rsidR="001D7257" w:rsidRPr="00C0549D" w:rsidRDefault="00F94555">
            <w:pPr>
              <w:keepNext/>
              <w:jc w:val="center"/>
              <w:rPr>
                <w:sz w:val="24"/>
                <w:szCs w:val="24"/>
              </w:rPr>
            </w:pPr>
            <w:r w:rsidRPr="00C0549D">
              <w:rPr>
                <w:noProof/>
                <w:sz w:val="24"/>
                <w:szCs w:val="24"/>
                <w:lang w:val="de-DE" w:eastAsia="de-DE"/>
              </w:rPr>
              <w:drawing>
                <wp:inline distT="0" distB="0" distL="0" distR="0" wp14:anchorId="15AC5BA1" wp14:editId="1043F94C">
                  <wp:extent cx="714375" cy="2762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4375" cy="276225"/>
                          </a:xfrm>
                          <a:prstGeom prst="rect">
                            <a:avLst/>
                          </a:prstGeom>
                          <a:noFill/>
                          <a:ln>
                            <a:noFill/>
                          </a:ln>
                        </pic:spPr>
                      </pic:pic>
                    </a:graphicData>
                  </a:graphic>
                </wp:inline>
              </w:drawing>
            </w:r>
          </w:p>
        </w:tc>
        <w:tc>
          <w:tcPr>
            <w:tcW w:w="540" w:type="dxa"/>
            <w:tcBorders>
              <w:top w:val="nil"/>
              <w:left w:val="nil"/>
              <w:bottom w:val="single" w:sz="4" w:space="0" w:color="auto"/>
              <w:right w:val="nil"/>
            </w:tcBorders>
            <w:vAlign w:val="center"/>
          </w:tcPr>
          <w:p w14:paraId="646B5F28" w14:textId="77777777" w:rsidR="001D7257" w:rsidRPr="00C0549D" w:rsidRDefault="00BA68AF">
            <w:pPr>
              <w:keepNext/>
              <w:jc w:val="center"/>
              <w:rPr>
                <w:sz w:val="24"/>
                <w:szCs w:val="24"/>
              </w:rPr>
            </w:pPr>
            <w:r w:rsidRPr="00C0549D">
              <w:rPr>
                <w:sz w:val="24"/>
                <w:szCs w:val="24"/>
              </w:rPr>
              <w:sym w:font="Symbol" w:char="F0AE"/>
            </w:r>
          </w:p>
        </w:tc>
        <w:tc>
          <w:tcPr>
            <w:tcW w:w="1980" w:type="dxa"/>
            <w:tcBorders>
              <w:top w:val="nil"/>
              <w:left w:val="nil"/>
              <w:bottom w:val="single" w:sz="4" w:space="0" w:color="auto"/>
            </w:tcBorders>
            <w:vAlign w:val="center"/>
          </w:tcPr>
          <w:p w14:paraId="062E5B00" w14:textId="77777777" w:rsidR="001D7257" w:rsidRPr="00C0549D" w:rsidRDefault="00F94555">
            <w:pPr>
              <w:keepNext/>
              <w:jc w:val="center"/>
              <w:rPr>
                <w:sz w:val="24"/>
                <w:szCs w:val="24"/>
              </w:rPr>
            </w:pPr>
            <w:r w:rsidRPr="00C0549D">
              <w:rPr>
                <w:noProof/>
                <w:sz w:val="24"/>
                <w:szCs w:val="24"/>
                <w:lang w:val="de-DE" w:eastAsia="de-DE"/>
              </w:rPr>
              <w:drawing>
                <wp:inline distT="0" distB="0" distL="0" distR="0" wp14:anchorId="1ABF88DE" wp14:editId="40F25F3A">
                  <wp:extent cx="762000" cy="266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p>
        </w:tc>
        <w:tc>
          <w:tcPr>
            <w:tcW w:w="3420" w:type="dxa"/>
            <w:tcBorders>
              <w:top w:val="nil"/>
              <w:bottom w:val="single" w:sz="4" w:space="0" w:color="auto"/>
              <w:right w:val="single" w:sz="4" w:space="0" w:color="auto"/>
            </w:tcBorders>
            <w:vAlign w:val="center"/>
          </w:tcPr>
          <w:p w14:paraId="3B65BDD5" w14:textId="77777777" w:rsidR="001D7257" w:rsidRPr="0018166A" w:rsidRDefault="001D7257">
            <w:pPr>
              <w:keepNext/>
              <w:rPr>
                <w:rStyle w:val="BodyTextChar1"/>
              </w:rPr>
            </w:pPr>
            <w:r w:rsidRPr="0018166A">
              <w:rPr>
                <w:rStyle w:val="BodyTextChar1"/>
              </w:rPr>
              <w:t>X = S, Y = O</w:t>
            </w:r>
          </w:p>
          <w:p w14:paraId="49305C03" w14:textId="77777777" w:rsidR="001D7257" w:rsidRPr="0018166A" w:rsidRDefault="001D7257">
            <w:pPr>
              <w:keepNext/>
              <w:rPr>
                <w:rStyle w:val="BodyTextChar1"/>
              </w:rPr>
            </w:pPr>
            <w:r w:rsidRPr="0018166A">
              <w:rPr>
                <w:rStyle w:val="BodyTextChar1"/>
              </w:rPr>
              <w:t>X = Se, Y = S, O</w:t>
            </w:r>
          </w:p>
          <w:p w14:paraId="5F46AB71" w14:textId="77777777" w:rsidR="001D7257" w:rsidRPr="001D7257" w:rsidRDefault="001D7257">
            <w:pPr>
              <w:keepNext/>
              <w:rPr>
                <w:rStyle w:val="BodyTextChar1"/>
              </w:rPr>
            </w:pPr>
            <w:r w:rsidRPr="001D7257">
              <w:rPr>
                <w:rStyle w:val="BodyTextChar1"/>
              </w:rPr>
              <w:t xml:space="preserve">X = </w:t>
            </w:r>
            <w:proofErr w:type="spellStart"/>
            <w:r w:rsidRPr="001D7257">
              <w:rPr>
                <w:rStyle w:val="BodyTextChar1"/>
              </w:rPr>
              <w:t>Te</w:t>
            </w:r>
            <w:proofErr w:type="spellEnd"/>
            <w:r w:rsidRPr="001D7257">
              <w:rPr>
                <w:rStyle w:val="BodyTextChar1"/>
              </w:rPr>
              <w:t>, Y = O, S, Se</w:t>
            </w:r>
            <w:r w:rsidRPr="001D7257">
              <w:rPr>
                <w:rStyle w:val="BodyTextChar1"/>
              </w:rPr>
              <w:br/>
            </w:r>
            <w:r w:rsidRPr="001D7257">
              <w:rPr>
                <w:rStyle w:val="BodyTextChar1"/>
              </w:rPr>
              <w:br/>
              <w:t>(applicable if valence of X exceeds 6, in originally drawn form)</w:t>
            </w:r>
          </w:p>
        </w:tc>
      </w:tr>
      <w:tr w:rsidR="00BA68AF" w:rsidRPr="001D7257" w14:paraId="4BC934C5" w14:textId="77777777">
        <w:trPr>
          <w:cantSplit/>
          <w:trHeight w:val="720"/>
        </w:trPr>
        <w:tc>
          <w:tcPr>
            <w:tcW w:w="1188" w:type="dxa"/>
            <w:tcBorders>
              <w:top w:val="nil"/>
              <w:left w:val="single" w:sz="4" w:space="0" w:color="auto"/>
              <w:bottom w:val="single" w:sz="4" w:space="0" w:color="auto"/>
              <w:right w:val="single" w:sz="4" w:space="0" w:color="auto"/>
            </w:tcBorders>
            <w:vAlign w:val="center"/>
          </w:tcPr>
          <w:p w14:paraId="70F3016B" w14:textId="77777777" w:rsidR="00BA68AF" w:rsidRPr="00C0549D" w:rsidRDefault="00BA68AF">
            <w:pPr>
              <w:keepNext/>
              <w:rPr>
                <w:rStyle w:val="BodyTextChar1"/>
              </w:rPr>
            </w:pPr>
            <w:r w:rsidRPr="00C0549D">
              <w:rPr>
                <w:rStyle w:val="BodyTextChar1"/>
              </w:rPr>
              <w:t>Example of 7</w:t>
            </w:r>
          </w:p>
        </w:tc>
        <w:tc>
          <w:tcPr>
            <w:tcW w:w="1800" w:type="dxa"/>
            <w:tcBorders>
              <w:top w:val="nil"/>
              <w:left w:val="single" w:sz="4" w:space="0" w:color="auto"/>
              <w:bottom w:val="single" w:sz="4" w:space="0" w:color="auto"/>
              <w:right w:val="nil"/>
            </w:tcBorders>
            <w:vAlign w:val="center"/>
          </w:tcPr>
          <w:p w14:paraId="358A63C0" w14:textId="77777777" w:rsidR="00BA68AF" w:rsidRPr="00C0549D" w:rsidRDefault="00F94555">
            <w:pPr>
              <w:keepNext/>
              <w:jc w:val="center"/>
              <w:rPr>
                <w:sz w:val="24"/>
                <w:szCs w:val="24"/>
              </w:rPr>
            </w:pPr>
            <w:r w:rsidRPr="00C0549D">
              <w:rPr>
                <w:noProof/>
                <w:sz w:val="24"/>
                <w:szCs w:val="24"/>
                <w:lang w:val="de-DE" w:eastAsia="de-DE"/>
              </w:rPr>
              <w:drawing>
                <wp:inline distT="0" distB="0" distL="0" distR="0" wp14:anchorId="2D3BFEDA" wp14:editId="71ACAF4F">
                  <wp:extent cx="885825" cy="10001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5825" cy="1000125"/>
                          </a:xfrm>
                          <a:prstGeom prst="rect">
                            <a:avLst/>
                          </a:prstGeom>
                          <a:noFill/>
                          <a:ln>
                            <a:noFill/>
                          </a:ln>
                        </pic:spPr>
                      </pic:pic>
                    </a:graphicData>
                  </a:graphic>
                </wp:inline>
              </w:drawing>
            </w:r>
          </w:p>
        </w:tc>
        <w:tc>
          <w:tcPr>
            <w:tcW w:w="540" w:type="dxa"/>
            <w:tcBorders>
              <w:top w:val="nil"/>
              <w:left w:val="nil"/>
              <w:bottom w:val="single" w:sz="4" w:space="0" w:color="auto"/>
              <w:right w:val="nil"/>
            </w:tcBorders>
            <w:vAlign w:val="center"/>
          </w:tcPr>
          <w:p w14:paraId="19219C96" w14:textId="77777777" w:rsidR="00BA68AF" w:rsidRPr="00C0549D" w:rsidRDefault="00BA68AF">
            <w:pPr>
              <w:keepNext/>
              <w:jc w:val="center"/>
              <w:rPr>
                <w:sz w:val="24"/>
                <w:szCs w:val="24"/>
              </w:rPr>
            </w:pPr>
          </w:p>
        </w:tc>
        <w:tc>
          <w:tcPr>
            <w:tcW w:w="1980" w:type="dxa"/>
            <w:tcBorders>
              <w:top w:val="nil"/>
              <w:left w:val="nil"/>
              <w:bottom w:val="single" w:sz="4" w:space="0" w:color="auto"/>
            </w:tcBorders>
            <w:vAlign w:val="center"/>
          </w:tcPr>
          <w:p w14:paraId="3980E62F" w14:textId="77777777" w:rsidR="00BA68AF" w:rsidRPr="00C0549D" w:rsidRDefault="00F94555">
            <w:pPr>
              <w:keepNext/>
              <w:jc w:val="center"/>
              <w:rPr>
                <w:sz w:val="24"/>
                <w:szCs w:val="24"/>
              </w:rPr>
            </w:pPr>
            <w:r w:rsidRPr="00C0549D">
              <w:rPr>
                <w:noProof/>
                <w:sz w:val="24"/>
                <w:szCs w:val="24"/>
                <w:lang w:val="de-DE" w:eastAsia="de-DE"/>
              </w:rPr>
              <w:drawing>
                <wp:inline distT="0" distB="0" distL="0" distR="0" wp14:anchorId="08CE59CC" wp14:editId="6F579064">
                  <wp:extent cx="904875" cy="10096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4875" cy="1009650"/>
                          </a:xfrm>
                          <a:prstGeom prst="rect">
                            <a:avLst/>
                          </a:prstGeom>
                          <a:noFill/>
                          <a:ln>
                            <a:noFill/>
                          </a:ln>
                        </pic:spPr>
                      </pic:pic>
                    </a:graphicData>
                  </a:graphic>
                </wp:inline>
              </w:drawing>
            </w:r>
          </w:p>
        </w:tc>
        <w:tc>
          <w:tcPr>
            <w:tcW w:w="3420" w:type="dxa"/>
            <w:tcBorders>
              <w:top w:val="nil"/>
              <w:bottom w:val="single" w:sz="4" w:space="0" w:color="auto"/>
              <w:right w:val="single" w:sz="4" w:space="0" w:color="auto"/>
            </w:tcBorders>
            <w:vAlign w:val="center"/>
          </w:tcPr>
          <w:p w14:paraId="210B5BB0" w14:textId="77777777" w:rsidR="00BA68AF" w:rsidRPr="001D7257" w:rsidRDefault="00BA68AF">
            <w:pPr>
              <w:keepNext/>
              <w:rPr>
                <w:rStyle w:val="BodyTextChar1"/>
                <w:lang w:val="pt-BR"/>
              </w:rPr>
            </w:pPr>
          </w:p>
        </w:tc>
      </w:tr>
      <w:tr w:rsidR="00EB4EA5" w14:paraId="41955897" w14:textId="77777777">
        <w:trPr>
          <w:cantSplit/>
          <w:trHeight w:val="720"/>
        </w:trPr>
        <w:tc>
          <w:tcPr>
            <w:tcW w:w="1188" w:type="dxa"/>
            <w:tcBorders>
              <w:top w:val="nil"/>
              <w:left w:val="single" w:sz="4" w:space="0" w:color="auto"/>
              <w:bottom w:val="single" w:sz="4" w:space="0" w:color="auto"/>
              <w:right w:val="single" w:sz="4" w:space="0" w:color="auto"/>
            </w:tcBorders>
            <w:vAlign w:val="center"/>
          </w:tcPr>
          <w:p w14:paraId="00FA4E80" w14:textId="77777777" w:rsidR="00EB4EA5" w:rsidRPr="00C0549D" w:rsidRDefault="001D7257">
            <w:pPr>
              <w:keepNext/>
              <w:rPr>
                <w:rStyle w:val="BodyTextChar1"/>
              </w:rPr>
            </w:pPr>
            <w:r w:rsidRPr="00C0549D">
              <w:rPr>
                <w:rStyle w:val="BodyTextChar1"/>
              </w:rPr>
              <w:lastRenderedPageBreak/>
              <w:t>8</w:t>
            </w:r>
          </w:p>
        </w:tc>
        <w:tc>
          <w:tcPr>
            <w:tcW w:w="1800" w:type="dxa"/>
            <w:tcBorders>
              <w:top w:val="nil"/>
              <w:left w:val="single" w:sz="4" w:space="0" w:color="auto"/>
              <w:bottom w:val="single" w:sz="4" w:space="0" w:color="auto"/>
              <w:right w:val="nil"/>
            </w:tcBorders>
            <w:vAlign w:val="center"/>
          </w:tcPr>
          <w:p w14:paraId="1DA22B51" w14:textId="77777777" w:rsidR="00EB4EA5" w:rsidRPr="00C0549D" w:rsidRDefault="00F94555">
            <w:pPr>
              <w:keepNext/>
              <w:jc w:val="center"/>
              <w:rPr>
                <w:sz w:val="24"/>
                <w:szCs w:val="24"/>
              </w:rPr>
            </w:pPr>
            <w:r w:rsidRPr="00C0549D">
              <w:rPr>
                <w:noProof/>
                <w:sz w:val="24"/>
                <w:szCs w:val="24"/>
                <w:lang w:val="de-DE" w:eastAsia="de-DE"/>
              </w:rPr>
              <w:drawing>
                <wp:inline distT="0" distB="0" distL="0" distR="0" wp14:anchorId="0D4B4FC1" wp14:editId="1D3F69AB">
                  <wp:extent cx="952500" cy="77152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52500" cy="771525"/>
                          </a:xfrm>
                          <a:prstGeom prst="rect">
                            <a:avLst/>
                          </a:prstGeom>
                          <a:noFill/>
                          <a:ln>
                            <a:noFill/>
                          </a:ln>
                        </pic:spPr>
                      </pic:pic>
                    </a:graphicData>
                  </a:graphic>
                </wp:inline>
              </w:drawing>
            </w:r>
            <w:r w:rsidR="009D0554" w:rsidRPr="00C0549D">
              <w:rPr>
                <w:sz w:val="24"/>
                <w:szCs w:val="24"/>
              </w:rPr>
              <w:br/>
            </w:r>
            <w:r w:rsidRPr="00C0549D">
              <w:rPr>
                <w:noProof/>
                <w:sz w:val="24"/>
                <w:szCs w:val="24"/>
                <w:lang w:val="de-DE" w:eastAsia="de-DE"/>
              </w:rPr>
              <mc:AlternateContent>
                <mc:Choice Requires="wpc">
                  <w:drawing>
                    <wp:inline distT="0" distB="0" distL="0" distR="0" wp14:anchorId="24C594B2" wp14:editId="4AE646C2">
                      <wp:extent cx="962025" cy="771525"/>
                      <wp:effectExtent l="635" t="2540" r="0" b="0"/>
                      <wp:docPr id="508" name="Canvas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8" name="Rectangle 306"/>
                              <wps:cNvSpPr>
                                <a:spLocks noChangeArrowheads="1"/>
                              </wps:cNvSpPr>
                              <wps:spPr bwMode="auto">
                                <a:xfrm>
                                  <a:off x="213360" y="425450"/>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31EBF" w14:textId="77777777" w:rsidR="00964F81" w:rsidRDefault="00964F81">
                                    <w:r>
                                      <w:rPr>
                                        <w:rFonts w:ascii="Arial" w:hAnsi="Arial" w:cs="Arial"/>
                                        <w:color w:val="000000"/>
                                        <w:sz w:val="22"/>
                                        <w:szCs w:val="22"/>
                                      </w:rPr>
                                      <w:t>P</w:t>
                                    </w:r>
                                  </w:p>
                                </w:txbxContent>
                              </wps:txbx>
                              <wps:bodyPr rot="0" vert="horz" wrap="none" lIns="0" tIns="0" rIns="0" bIns="0" anchor="t" anchorCtr="0" upright="1">
                                <a:spAutoFit/>
                              </wps:bodyPr>
                            </wps:wsp>
                            <wps:wsp>
                              <wps:cNvPr id="439" name="Rectangle 307"/>
                              <wps:cNvSpPr>
                                <a:spLocks noChangeArrowheads="1"/>
                              </wps:cNvSpPr>
                              <wps:spPr bwMode="auto">
                                <a:xfrm>
                                  <a:off x="575310" y="425450"/>
                                  <a:ext cx="32956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E42D7" w14:textId="77777777" w:rsidR="00964F81" w:rsidRDefault="00964F81">
                                    <w:r>
                                      <w:rPr>
                                        <w:rFonts w:ascii="Arial" w:hAnsi="Arial" w:cs="Arial"/>
                                        <w:color w:val="000000"/>
                                        <w:sz w:val="22"/>
                                        <w:szCs w:val="22"/>
                                      </w:rPr>
                                      <w:t>NHR'</w:t>
                                    </w:r>
                                  </w:p>
                                </w:txbxContent>
                              </wps:txbx>
                              <wps:bodyPr rot="0" vert="horz" wrap="none" lIns="0" tIns="0" rIns="0" bIns="0" anchor="t" anchorCtr="0" upright="1">
                                <a:spAutoFit/>
                              </wps:bodyPr>
                            </wps:wsp>
                            <wps:wsp>
                              <wps:cNvPr id="440" name="Line 308"/>
                              <wps:cNvCnPr>
                                <a:cxnSpLocks noChangeShapeType="1"/>
                              </wps:cNvCnPr>
                              <wps:spPr bwMode="auto">
                                <a:xfrm>
                                  <a:off x="353060" y="507365"/>
                                  <a:ext cx="18859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41" name="Line 309"/>
                              <wps:cNvCnPr>
                                <a:cxnSpLocks noChangeShapeType="1"/>
                              </wps:cNvCnPr>
                              <wps:spPr bwMode="auto">
                                <a:xfrm>
                                  <a:off x="261620" y="221615"/>
                                  <a:ext cx="635" cy="18859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310"/>
                              <wps:cNvSpPr>
                                <a:spLocks noChangeArrowheads="1"/>
                              </wps:cNvSpPr>
                              <wps:spPr bwMode="auto">
                                <a:xfrm>
                                  <a:off x="207010" y="51435"/>
                                  <a:ext cx="20193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EA1C" w14:textId="77777777" w:rsidR="00964F81" w:rsidRDefault="00964F81">
                                    <w:r>
                                      <w:rPr>
                                        <w:rFonts w:ascii="Arial" w:hAnsi="Arial" w:cs="Arial"/>
                                        <w:color w:val="000000"/>
                                        <w:sz w:val="22"/>
                                        <w:szCs w:val="22"/>
                                      </w:rPr>
                                      <w:t>NR</w:t>
                                    </w:r>
                                  </w:p>
                                </w:txbxContent>
                              </wps:txbx>
                              <wps:bodyPr rot="0" vert="horz" wrap="none" lIns="0" tIns="0" rIns="0" bIns="0" anchor="t" anchorCtr="0" upright="1">
                                <a:spAutoFit/>
                              </wps:bodyPr>
                            </wps:wsp>
                            <wps:wsp>
                              <wps:cNvPr id="443" name="Rectangle 311"/>
                              <wps:cNvSpPr>
                                <a:spLocks noChangeArrowheads="1"/>
                              </wps:cNvSpPr>
                              <wps:spPr bwMode="auto">
                                <a:xfrm>
                                  <a:off x="203835" y="543560"/>
                                  <a:ext cx="895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0E7C1" w14:textId="77777777" w:rsidR="00964F81" w:rsidRDefault="00964F81">
                                    <w:r>
                                      <w:rPr>
                                        <w:rFonts w:ascii="Arial" w:hAnsi="Arial" w:cs="Arial"/>
                                        <w:color w:val="000000"/>
                                        <w:sz w:val="24"/>
                                        <w:szCs w:val="24"/>
                                      </w:rPr>
                                      <w:t>+</w:t>
                                    </w:r>
                                  </w:p>
                                </w:txbxContent>
                              </wps:txbx>
                              <wps:bodyPr rot="0" vert="horz" wrap="none" lIns="0" tIns="0" rIns="0" bIns="0" anchor="t" anchorCtr="0" upright="1">
                                <a:spAutoFit/>
                              </wps:bodyPr>
                            </wps:wsp>
                            <wps:wsp>
                              <wps:cNvPr id="444" name="Line 312"/>
                              <wps:cNvCnPr>
                                <a:cxnSpLocks noChangeShapeType="1"/>
                              </wps:cNvCnPr>
                              <wps:spPr bwMode="auto">
                                <a:xfrm>
                                  <a:off x="8890" y="361315"/>
                                  <a:ext cx="176530" cy="6667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45" name="Line 313"/>
                              <wps:cNvCnPr>
                                <a:cxnSpLocks noChangeShapeType="1"/>
                              </wps:cNvCnPr>
                              <wps:spPr bwMode="auto">
                                <a:xfrm flipV="1">
                                  <a:off x="8890" y="534670"/>
                                  <a:ext cx="170815" cy="7302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4C594B2" id="Canvas 305" o:spid="_x0000_s1073" editas="canvas" style="width:75.75pt;height:60.75pt;mso-position-horizontal-relative:char;mso-position-vertical-relative:line" coordsize="9620,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">
                      <v:shape id="_x0000_s1074" type="#_x0000_t75" style="position:absolute;width:9620;height:7715;visibility:visible;mso-wrap-style:square">
                        <v:fill o:detectmouseclick="t"/>
                        <v:path o:connecttype="none"/>
                      </v:shape>
                      <v:rect id="Rectangle 306" o:spid="_x0000_s1075" style="position:absolute;left:2133;top:4254;width:934;height:1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9rRvwAAANwAAAAPAAAAZHJzL2Rvd25yZXYueG1sRE/LisIw&#10;FN0L8w/hDsxO01ER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1b9rRvwAAANwAAAAPAAAAAAAA&#10;AAAAAAAAAAcCAABkcnMvZG93bnJldi54bWxQSwUGAAAAAAMAAwC3AAAA8wIAAAAA&#10;" filled="f" stroked="f">
                        <v:textbox style="mso-fit-shape-to-text:t" inset="0,0,0,0">
                          <w:txbxContent>
                            <w:p w14:paraId="2EF31EBF" w14:textId="77777777" w:rsidR="00964F81" w:rsidRDefault="00964F81">
                              <w:r>
                                <w:rPr>
                                  <w:rFonts w:ascii="Arial" w:hAnsi="Arial" w:cs="Arial"/>
                                  <w:color w:val="000000"/>
                                  <w:sz w:val="22"/>
                                  <w:szCs w:val="22"/>
                                </w:rPr>
                                <w:t>P</w:t>
                              </w:r>
                            </w:p>
                          </w:txbxContent>
                        </v:textbox>
                      </v:rect>
                      <v:rect id="Rectangle 307" o:spid="_x0000_s1076" style="position:absolute;left:5753;top:4254;width:3295;height:1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9KwgAAANwAAAAPAAAAZHJzL2Rvd25yZXYueG1sRI/dagIx&#10;FITvC75DOIJ3NasW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BaI39KwgAAANwAAAAPAAAA&#10;AAAAAAAAAAAAAAcCAABkcnMvZG93bnJldi54bWxQSwUGAAAAAAMAAwC3AAAA9gIAAAAA&#10;" filled="f" stroked="f">
                        <v:textbox style="mso-fit-shape-to-text:t" inset="0,0,0,0">
                          <w:txbxContent>
                            <w:p w14:paraId="5A9E42D7" w14:textId="77777777" w:rsidR="00964F81" w:rsidRDefault="00964F81">
                              <w:r>
                                <w:rPr>
                                  <w:rFonts w:ascii="Arial" w:hAnsi="Arial" w:cs="Arial"/>
                                  <w:color w:val="000000"/>
                                  <w:sz w:val="22"/>
                                  <w:szCs w:val="22"/>
                                </w:rPr>
                                <w:t>NHR'</w:t>
                              </w:r>
                            </w:p>
                          </w:txbxContent>
                        </v:textbox>
                      </v:rect>
                      <v:line id="Line 308" o:spid="_x0000_s1077" style="position:absolute;visibility:visible;mso-wrap-style:square" from="3530,5073" to="5416,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" strokeweight=".5pt"/>
                      <v:line id="Line 309" o:spid="_x0000_s1078" style="position:absolute;visibility:visible;mso-wrap-style:square" from="2616,2216" to="2622,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" strokeweight=".5pt"/>
                      <v:rect id="Rectangle 310" o:spid="_x0000_s1079" style="position:absolute;left:2070;top:514;width:2019;height:1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5GwQAAANwAAAAPAAAAZHJzL2Rvd25yZXYueG1sRI/disIw&#10;FITvhX2HcIS909Qi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AyBnkbBAAAA3AAAAA8AAAAA&#10;AAAAAAAAAAAABwIAAGRycy9kb3ducmV2LnhtbFBLBQYAAAAAAwADALcAAAD1AgAAAAA=&#10;" filled="f" stroked="f">
                        <v:textbox style="mso-fit-shape-to-text:t" inset="0,0,0,0">
                          <w:txbxContent>
                            <w:p w14:paraId="66FAEA1C" w14:textId="77777777" w:rsidR="00964F81" w:rsidRDefault="00964F81">
                              <w:r>
                                <w:rPr>
                                  <w:rFonts w:ascii="Arial" w:hAnsi="Arial" w:cs="Arial"/>
                                  <w:color w:val="000000"/>
                                  <w:sz w:val="22"/>
                                  <w:szCs w:val="22"/>
                                </w:rPr>
                                <w:t>NR</w:t>
                              </w:r>
                            </w:p>
                          </w:txbxContent>
                        </v:textbox>
                      </v:rect>
                      <v:rect id="Rectangle 311" o:spid="_x0000_s1080" style="position:absolute;left:2038;top:5435;width:89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" filled="f" stroked="f">
                        <v:textbox style="mso-fit-shape-to-text:t" inset="0,0,0,0">
                          <w:txbxContent>
                            <w:p w14:paraId="2970E7C1" w14:textId="77777777" w:rsidR="00964F81" w:rsidRDefault="00964F81">
                              <w:r>
                                <w:rPr>
                                  <w:rFonts w:ascii="Arial" w:hAnsi="Arial" w:cs="Arial"/>
                                  <w:color w:val="000000"/>
                                  <w:sz w:val="24"/>
                                  <w:szCs w:val="24"/>
                                </w:rPr>
                                <w:t>+</w:t>
                              </w:r>
                            </w:p>
                          </w:txbxContent>
                        </v:textbox>
                      </v:rect>
                      <v:line id="Line 312" o:spid="_x0000_s1081" style="position:absolute;visibility:visible;mso-wrap-style:square" from="88,3613" to="1854,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" strokeweight=".5pt"/>
                      <v:line id="Line 313" o:spid="_x0000_s1082" style="position:absolute;flip:y;visibility:visible;mso-wrap-style:square" from="88,5346" to="1797,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" strokeweight=".5pt"/>
                      <w10:anchorlock/>
                    </v:group>
                  </w:pict>
                </mc:Fallback>
              </mc:AlternateContent>
            </w:r>
            <w:r w:rsidR="009D0554" w:rsidRPr="00C0549D">
              <w:rPr>
                <w:sz w:val="24"/>
                <w:szCs w:val="24"/>
              </w:rPr>
              <w:br/>
            </w:r>
          </w:p>
        </w:tc>
        <w:tc>
          <w:tcPr>
            <w:tcW w:w="540" w:type="dxa"/>
            <w:tcBorders>
              <w:top w:val="nil"/>
              <w:left w:val="nil"/>
              <w:bottom w:val="single" w:sz="4" w:space="0" w:color="auto"/>
              <w:right w:val="nil"/>
            </w:tcBorders>
            <w:vAlign w:val="center"/>
          </w:tcPr>
          <w:p w14:paraId="71647959" w14:textId="77777777" w:rsidR="00EB4EA5" w:rsidRPr="00C0549D" w:rsidRDefault="00EB4EA5">
            <w:pPr>
              <w:keepNext/>
              <w:jc w:val="center"/>
              <w:rPr>
                <w:sz w:val="24"/>
                <w:szCs w:val="24"/>
              </w:rPr>
            </w:pPr>
            <w:r w:rsidRPr="00C0549D">
              <w:rPr>
                <w:sz w:val="24"/>
                <w:szCs w:val="24"/>
              </w:rPr>
              <w:sym w:font="Symbol" w:char="F0AE"/>
            </w:r>
          </w:p>
        </w:tc>
        <w:tc>
          <w:tcPr>
            <w:tcW w:w="1980" w:type="dxa"/>
            <w:tcBorders>
              <w:top w:val="nil"/>
              <w:left w:val="nil"/>
              <w:bottom w:val="single" w:sz="4" w:space="0" w:color="auto"/>
            </w:tcBorders>
            <w:vAlign w:val="center"/>
          </w:tcPr>
          <w:p w14:paraId="36903625" w14:textId="77777777" w:rsidR="00EB4EA5" w:rsidRPr="00C0549D" w:rsidRDefault="00F94555">
            <w:pPr>
              <w:keepNext/>
              <w:jc w:val="center"/>
              <w:rPr>
                <w:sz w:val="24"/>
                <w:szCs w:val="24"/>
              </w:rPr>
            </w:pPr>
            <w:r w:rsidRPr="00C0549D">
              <w:rPr>
                <w:noProof/>
                <w:sz w:val="24"/>
                <w:szCs w:val="24"/>
                <w:lang w:val="de-DE" w:eastAsia="de-DE"/>
              </w:rPr>
              <w:drawing>
                <wp:inline distT="0" distB="0" distL="0" distR="0" wp14:anchorId="7F354EFF" wp14:editId="3B249AA0">
                  <wp:extent cx="952500" cy="6381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2500" cy="638175"/>
                          </a:xfrm>
                          <a:prstGeom prst="rect">
                            <a:avLst/>
                          </a:prstGeom>
                          <a:noFill/>
                          <a:ln>
                            <a:noFill/>
                          </a:ln>
                        </pic:spPr>
                      </pic:pic>
                    </a:graphicData>
                  </a:graphic>
                </wp:inline>
              </w:drawing>
            </w:r>
            <w:r w:rsidR="009D0554" w:rsidRPr="00C0549D">
              <w:rPr>
                <w:sz w:val="24"/>
                <w:szCs w:val="24"/>
              </w:rPr>
              <w:br/>
            </w:r>
            <w:r w:rsidRPr="00C0549D">
              <w:rPr>
                <w:noProof/>
                <w:sz w:val="24"/>
                <w:szCs w:val="24"/>
                <w:lang w:val="de-DE" w:eastAsia="de-DE"/>
              </w:rPr>
              <w:drawing>
                <wp:inline distT="0" distB="0" distL="0" distR="0" wp14:anchorId="064CCE0F" wp14:editId="4B89D86F">
                  <wp:extent cx="990600" cy="63817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90600" cy="638175"/>
                          </a:xfrm>
                          <a:prstGeom prst="rect">
                            <a:avLst/>
                          </a:prstGeom>
                          <a:noFill/>
                          <a:ln>
                            <a:noFill/>
                          </a:ln>
                        </pic:spPr>
                      </pic:pic>
                    </a:graphicData>
                  </a:graphic>
                </wp:inline>
              </w:drawing>
            </w:r>
          </w:p>
        </w:tc>
        <w:tc>
          <w:tcPr>
            <w:tcW w:w="3420" w:type="dxa"/>
            <w:tcBorders>
              <w:top w:val="nil"/>
              <w:bottom w:val="single" w:sz="4" w:space="0" w:color="auto"/>
              <w:right w:val="single" w:sz="4" w:space="0" w:color="auto"/>
            </w:tcBorders>
            <w:vAlign w:val="center"/>
          </w:tcPr>
          <w:p w14:paraId="5579ED66" w14:textId="77777777" w:rsidR="00EB4EA5" w:rsidRDefault="009D0554">
            <w:pPr>
              <w:keepNext/>
              <w:rPr>
                <w:rStyle w:val="BodyTextChar1"/>
              </w:rPr>
            </w:pPr>
            <w:r>
              <w:rPr>
                <w:rStyle w:val="BodyTextChar1"/>
              </w:rPr>
              <w:t>X = C, S</w:t>
            </w:r>
          </w:p>
        </w:tc>
      </w:tr>
    </w:tbl>
    <w:p w14:paraId="19748056" w14:textId="77777777" w:rsidR="00BB162C" w:rsidRDefault="00BB162C">
      <w:pPr>
        <w:rPr>
          <w:rFonts w:ascii="Arial" w:hAnsi="Arial"/>
          <w:sz w:val="24"/>
        </w:rPr>
      </w:pPr>
    </w:p>
    <w:p w14:paraId="256C10CD" w14:textId="77777777" w:rsidR="00EB4EA5" w:rsidRDefault="00EB4EA5">
      <w:pPr>
        <w:rPr>
          <w:rFonts w:ascii="Arial" w:hAnsi="Arial"/>
          <w:sz w:val="24"/>
        </w:rPr>
      </w:pPr>
    </w:p>
    <w:p w14:paraId="3DCD4CBC" w14:textId="77777777" w:rsidR="00EB4EA5" w:rsidRDefault="00EB4EA5">
      <w:pPr>
        <w:rPr>
          <w:rFonts w:ascii="Arial" w:hAnsi="Arial"/>
          <w:sz w:val="24"/>
        </w:rPr>
      </w:pPr>
    </w:p>
    <w:p w14:paraId="08058DFC" w14:textId="77777777" w:rsidR="00EB4EA5" w:rsidRPr="00A32666" w:rsidRDefault="00EB4EA5">
      <w:pPr>
        <w:rPr>
          <w:rFonts w:ascii="Arial" w:hAnsi="Arial"/>
          <w:sz w:val="24"/>
        </w:rPr>
      </w:pPr>
    </w:p>
    <w:tbl>
      <w:tblPr>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4501"/>
        <w:gridCol w:w="3060"/>
      </w:tblGrid>
      <w:tr w:rsidR="00BB162C" w14:paraId="12146CC5" w14:textId="77777777">
        <w:trPr>
          <w:trHeight w:val="350"/>
        </w:trPr>
        <w:tc>
          <w:tcPr>
            <w:tcW w:w="8208" w:type="dxa"/>
            <w:gridSpan w:val="3"/>
            <w:vAlign w:val="center"/>
          </w:tcPr>
          <w:p w14:paraId="5824AD2D" w14:textId="77777777" w:rsidR="00BB162C" w:rsidRDefault="00BB162C">
            <w:pPr>
              <w:keepNext/>
              <w:jc w:val="center"/>
              <w:rPr>
                <w:rFonts w:ascii="Arial" w:hAnsi="Arial" w:cs="Arial"/>
                <w:b/>
                <w:sz w:val="24"/>
                <w:szCs w:val="24"/>
              </w:rPr>
            </w:pPr>
            <w:r>
              <w:rPr>
                <w:rFonts w:ascii="Arial" w:hAnsi="Arial" w:cs="Arial"/>
                <w:b/>
                <w:sz w:val="24"/>
                <w:szCs w:val="24"/>
              </w:rPr>
              <w:t>Table 2. Replacing Ion Pairs with increased order of bonds</w:t>
            </w:r>
          </w:p>
        </w:tc>
      </w:tr>
      <w:tr w:rsidR="00BB162C" w14:paraId="18077404" w14:textId="77777777">
        <w:trPr>
          <w:trHeight w:val="422"/>
        </w:trPr>
        <w:tc>
          <w:tcPr>
            <w:tcW w:w="8208" w:type="dxa"/>
            <w:gridSpan w:val="3"/>
            <w:vAlign w:val="center"/>
          </w:tcPr>
          <w:p w14:paraId="349D77BE" w14:textId="77777777" w:rsidR="00BB162C" w:rsidRDefault="00BB162C">
            <w:pPr>
              <w:rPr>
                <w:rFonts w:ascii="Arial" w:hAnsi="Arial" w:cs="Arial"/>
                <w:b/>
              </w:rPr>
            </w:pPr>
            <w:r>
              <w:rPr>
                <w:rFonts w:ascii="Arial" w:hAnsi="Arial" w:cs="Arial"/>
                <w:b/>
              </w:rPr>
              <w:t>2-1. Terminal Fragments (Roman numbers in parentheses are formal valences)</w:t>
            </w:r>
          </w:p>
        </w:tc>
      </w:tr>
      <w:tr w:rsidR="00BB162C" w14:paraId="3BF0CCD2" w14:textId="77777777">
        <w:tc>
          <w:tcPr>
            <w:tcW w:w="647" w:type="dxa"/>
          </w:tcPr>
          <w:p w14:paraId="70FA7592" w14:textId="77777777" w:rsidR="00BB162C" w:rsidRDefault="00BB162C"/>
        </w:tc>
        <w:tc>
          <w:tcPr>
            <w:tcW w:w="4501" w:type="dxa"/>
          </w:tcPr>
          <w:p w14:paraId="537D641D" w14:textId="77777777" w:rsidR="00BB162C" w:rsidRDefault="00BB162C">
            <w:pPr>
              <w:rPr>
                <w:rFonts w:ascii="Arial" w:hAnsi="Arial" w:cs="Arial"/>
                <w:b/>
              </w:rPr>
            </w:pPr>
            <w:r>
              <w:rPr>
                <w:rFonts w:ascii="Arial" w:hAnsi="Arial" w:cs="Arial"/>
                <w:b/>
              </w:rPr>
              <w:t>Input and fixed fragments</w:t>
            </w:r>
          </w:p>
        </w:tc>
        <w:tc>
          <w:tcPr>
            <w:tcW w:w="3060" w:type="dxa"/>
          </w:tcPr>
          <w:p w14:paraId="0C7692F7" w14:textId="77777777" w:rsidR="00BB162C" w:rsidRDefault="00BB162C">
            <w:pPr>
              <w:rPr>
                <w:rFonts w:ascii="Arial" w:hAnsi="Arial" w:cs="Arial"/>
                <w:b/>
              </w:rPr>
            </w:pPr>
            <w:r>
              <w:rPr>
                <w:rFonts w:ascii="Arial" w:hAnsi="Arial" w:cs="Arial"/>
                <w:b/>
              </w:rPr>
              <w:t>Comments</w:t>
            </w:r>
          </w:p>
        </w:tc>
      </w:tr>
      <w:tr w:rsidR="00BB162C" w14:paraId="46124192" w14:textId="77777777">
        <w:tc>
          <w:tcPr>
            <w:tcW w:w="647" w:type="dxa"/>
            <w:vAlign w:val="center"/>
          </w:tcPr>
          <w:p w14:paraId="1FEE6BE2" w14:textId="77777777" w:rsidR="00BB162C" w:rsidRDefault="00BB162C" w:rsidP="00A32666">
            <w:pPr>
              <w:rPr>
                <w:rFonts w:ascii="Arial" w:hAnsi="Arial" w:cs="Arial"/>
              </w:rPr>
            </w:pPr>
            <w:r>
              <w:rPr>
                <w:rFonts w:ascii="Arial" w:hAnsi="Arial" w:cs="Arial"/>
              </w:rPr>
              <w:t>1</w:t>
            </w:r>
          </w:p>
        </w:tc>
        <w:tc>
          <w:tcPr>
            <w:tcW w:w="4501" w:type="dxa"/>
          </w:tcPr>
          <w:p w14:paraId="18AD7D8B" w14:textId="77777777" w:rsidR="00BB162C" w:rsidRDefault="00F94555">
            <w:r>
              <w:rPr>
                <w:noProof/>
                <w:lang w:val="de-DE" w:eastAsia="de-DE"/>
              </w:rPr>
              <mc:AlternateContent>
                <mc:Choice Requires="wpc">
                  <w:drawing>
                    <wp:inline distT="0" distB="0" distL="0" distR="0" wp14:anchorId="02410301" wp14:editId="131CE754">
                      <wp:extent cx="2324100" cy="390525"/>
                      <wp:effectExtent l="0" t="3810" r="2540" b="0"/>
                      <wp:docPr id="511" name="Canvas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17" name="Rectangle 327"/>
                              <wps:cNvSpPr>
                                <a:spLocks noChangeArrowheads="1"/>
                              </wps:cNvSpPr>
                              <wps:spPr bwMode="auto">
                                <a:xfrm>
                                  <a:off x="335915" y="21463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EE777" w14:textId="77777777" w:rsidR="00964F81" w:rsidRDefault="00964F81">
                                    <w:r>
                                      <w:rPr>
                                        <w:rFonts w:ascii="Arial" w:hAnsi="Arial" w:cs="Arial"/>
                                        <w:color w:val="000000"/>
                                        <w:sz w:val="24"/>
                                        <w:szCs w:val="24"/>
                                      </w:rPr>
                                      <w:t>N</w:t>
                                    </w:r>
                                  </w:p>
                                </w:txbxContent>
                              </wps:txbx>
                              <wps:bodyPr rot="0" vert="horz" wrap="none" lIns="0" tIns="0" rIns="0" bIns="0" anchor="t" anchorCtr="0" upright="1">
                                <a:spAutoFit/>
                              </wps:bodyPr>
                            </wps:wsp>
                            <wps:wsp>
                              <wps:cNvPr id="418" name="Rectangle 328"/>
                              <wps:cNvSpPr>
                                <a:spLocks noChangeArrowheads="1"/>
                              </wps:cNvSpPr>
                              <wps:spPr bwMode="auto">
                                <a:xfrm>
                                  <a:off x="445770" y="175895"/>
                                  <a:ext cx="5207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C6CE6" w14:textId="77777777" w:rsidR="00964F81" w:rsidRDefault="00964F81">
                                    <w:r>
                                      <w:rPr>
                                        <w:rFonts w:ascii="Arial" w:hAnsi="Arial" w:cs="Arial"/>
                                        <w:color w:val="000000"/>
                                        <w:sz w:val="14"/>
                                        <w:szCs w:val="14"/>
                                      </w:rPr>
                                      <w:t>+</w:t>
                                    </w:r>
                                  </w:p>
                                </w:txbxContent>
                              </wps:txbx>
                              <wps:bodyPr rot="0" vert="horz" wrap="none" lIns="0" tIns="0" rIns="0" bIns="0" anchor="t" anchorCtr="0" upright="1">
                                <a:spAutoFit/>
                              </wps:bodyPr>
                            </wps:wsp>
                            <wps:wsp>
                              <wps:cNvPr id="419" name="Rectangle 329"/>
                              <wps:cNvSpPr>
                                <a:spLocks noChangeArrowheads="1"/>
                              </wps:cNvSpPr>
                              <wps:spPr bwMode="auto">
                                <a:xfrm>
                                  <a:off x="18415" y="21463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4DCA0" w14:textId="77777777" w:rsidR="00964F81" w:rsidRDefault="00964F81">
                                    <w:r>
                                      <w:rPr>
                                        <w:rFonts w:ascii="Arial" w:hAnsi="Arial" w:cs="Arial"/>
                                        <w:color w:val="000000"/>
                                        <w:sz w:val="24"/>
                                        <w:szCs w:val="24"/>
                                      </w:rPr>
                                      <w:t>O</w:t>
                                    </w:r>
                                  </w:p>
                                </w:txbxContent>
                              </wps:txbx>
                              <wps:bodyPr rot="0" vert="horz" wrap="none" lIns="0" tIns="0" rIns="0" bIns="0" anchor="t" anchorCtr="0" upright="1">
                                <a:spAutoFit/>
                              </wps:bodyPr>
                            </wps:wsp>
                            <wps:wsp>
                              <wps:cNvPr id="420" name="Rectangle 330"/>
                              <wps:cNvSpPr>
                                <a:spLocks noChangeArrowheads="1"/>
                              </wps:cNvSpPr>
                              <wps:spPr bwMode="auto">
                                <a:xfrm>
                                  <a:off x="690245" y="21463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F0AD2" w14:textId="77777777" w:rsidR="00964F81" w:rsidRDefault="00964F81">
                                    <w:r>
                                      <w:rPr>
                                        <w:rFonts w:ascii="Arial" w:hAnsi="Arial" w:cs="Arial"/>
                                        <w:color w:val="000000"/>
                                        <w:sz w:val="24"/>
                                        <w:szCs w:val="24"/>
                                      </w:rPr>
                                      <w:t>O</w:t>
                                    </w:r>
                                  </w:p>
                                </w:txbxContent>
                              </wps:txbx>
                              <wps:bodyPr rot="0" vert="horz" wrap="none" lIns="0" tIns="0" rIns="0" bIns="0" anchor="t" anchorCtr="0" upright="1">
                                <a:spAutoFit/>
                              </wps:bodyPr>
                            </wps:wsp>
                            <wps:wsp>
                              <wps:cNvPr id="421" name="Rectangle 331"/>
                              <wps:cNvSpPr>
                                <a:spLocks noChangeArrowheads="1"/>
                              </wps:cNvSpPr>
                              <wps:spPr bwMode="auto">
                                <a:xfrm>
                                  <a:off x="809625" y="109220"/>
                                  <a:ext cx="50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BD8B8" w14:textId="77777777" w:rsidR="00964F81" w:rsidRDefault="00964F81">
                                    <w:r>
                                      <w:rPr>
                                        <w:rFonts w:ascii="Arial" w:hAnsi="Arial" w:cs="Arial"/>
                                        <w:color w:val="000000"/>
                                        <w:sz w:val="24"/>
                                        <w:szCs w:val="24"/>
                                      </w:rPr>
                                      <w:t>-</w:t>
                                    </w:r>
                                  </w:p>
                                </w:txbxContent>
                              </wps:txbx>
                              <wps:bodyPr rot="0" vert="horz" wrap="none" lIns="0" tIns="0" rIns="0" bIns="0" anchor="t" anchorCtr="0" upright="1">
                                <a:spAutoFit/>
                              </wps:bodyPr>
                            </wps:wsp>
                            <wps:wsp>
                              <wps:cNvPr id="422" name="Line 332"/>
                              <wps:cNvCnPr>
                                <a:cxnSpLocks noChangeShapeType="1"/>
                              </wps:cNvCnPr>
                              <wps:spPr bwMode="auto">
                                <a:xfrm>
                                  <a:off x="152400" y="323850"/>
                                  <a:ext cx="16827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3" name="Line 333"/>
                              <wps:cNvCnPr>
                                <a:cxnSpLocks noChangeShapeType="1"/>
                              </wps:cNvCnPr>
                              <wps:spPr bwMode="auto">
                                <a:xfrm>
                                  <a:off x="152400" y="272415"/>
                                  <a:ext cx="16827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4" name="Line 334"/>
                              <wps:cNvCnPr>
                                <a:cxnSpLocks noChangeShapeType="1"/>
                              </wps:cNvCnPr>
                              <wps:spPr bwMode="auto">
                                <a:xfrm flipH="1">
                                  <a:off x="461010" y="299720"/>
                                  <a:ext cx="21399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5" name="Line 335"/>
                              <wps:cNvCnPr>
                                <a:cxnSpLocks noChangeShapeType="1"/>
                              </wps:cNvCnPr>
                              <wps:spPr bwMode="auto">
                                <a:xfrm>
                                  <a:off x="391160" y="48260"/>
                                  <a:ext cx="635" cy="17272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6" name="Line 336"/>
                              <wps:cNvCnPr>
                                <a:cxnSpLocks noChangeShapeType="1"/>
                              </wps:cNvCnPr>
                              <wps:spPr bwMode="auto">
                                <a:xfrm>
                                  <a:off x="1071880" y="299720"/>
                                  <a:ext cx="28702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7" name="Freeform 337"/>
                              <wps:cNvSpPr>
                                <a:spLocks/>
                              </wps:cNvSpPr>
                              <wps:spPr bwMode="auto">
                                <a:xfrm>
                                  <a:off x="1257935" y="275590"/>
                                  <a:ext cx="100965" cy="48260"/>
                                </a:xfrm>
                                <a:custGeom>
                                  <a:avLst/>
                                  <a:gdLst>
                                    <a:gd name="T0" fmla="*/ 0 w 159"/>
                                    <a:gd name="T1" fmla="*/ 0 h 76"/>
                                    <a:gd name="T2" fmla="*/ 159 w 159"/>
                                    <a:gd name="T3" fmla="*/ 38 h 76"/>
                                    <a:gd name="T4" fmla="*/ 0 w 159"/>
                                    <a:gd name="T5" fmla="*/ 76 h 76"/>
                                    <a:gd name="T6" fmla="*/ 29 w 159"/>
                                    <a:gd name="T7" fmla="*/ 38 h 76"/>
                                    <a:gd name="T8" fmla="*/ 0 w 159"/>
                                    <a:gd name="T9" fmla="*/ 0 h 76"/>
                                  </a:gdLst>
                                  <a:ahLst/>
                                  <a:cxnLst>
                                    <a:cxn ang="0">
                                      <a:pos x="T0" y="T1"/>
                                    </a:cxn>
                                    <a:cxn ang="0">
                                      <a:pos x="T2" y="T3"/>
                                    </a:cxn>
                                    <a:cxn ang="0">
                                      <a:pos x="T4" y="T5"/>
                                    </a:cxn>
                                    <a:cxn ang="0">
                                      <a:pos x="T6" y="T7"/>
                                    </a:cxn>
                                    <a:cxn ang="0">
                                      <a:pos x="T8" y="T9"/>
                                    </a:cxn>
                                  </a:cxnLst>
                                  <a:rect l="0" t="0" r="r" b="b"/>
                                  <a:pathLst>
                                    <a:path w="159" h="76">
                                      <a:moveTo>
                                        <a:pt x="0" y="0"/>
                                      </a:moveTo>
                                      <a:lnTo>
                                        <a:pt x="159" y="38"/>
                                      </a:lnTo>
                                      <a:lnTo>
                                        <a:pt x="0" y="76"/>
                                      </a:lnTo>
                                      <a:lnTo>
                                        <a:pt x="29" y="3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38"/>
                              <wps:cNvSpPr>
                                <a:spLocks/>
                              </wps:cNvSpPr>
                              <wps:spPr bwMode="auto">
                                <a:xfrm>
                                  <a:off x="1257935" y="275590"/>
                                  <a:ext cx="100965" cy="48260"/>
                                </a:xfrm>
                                <a:custGeom>
                                  <a:avLst/>
                                  <a:gdLst>
                                    <a:gd name="T0" fmla="*/ 0 w 159"/>
                                    <a:gd name="T1" fmla="*/ 0 h 76"/>
                                    <a:gd name="T2" fmla="*/ 159 w 159"/>
                                    <a:gd name="T3" fmla="*/ 38 h 76"/>
                                    <a:gd name="T4" fmla="*/ 0 w 159"/>
                                    <a:gd name="T5" fmla="*/ 76 h 76"/>
                                    <a:gd name="T6" fmla="*/ 29 w 159"/>
                                    <a:gd name="T7" fmla="*/ 38 h 76"/>
                                    <a:gd name="T8" fmla="*/ 0 w 159"/>
                                    <a:gd name="T9" fmla="*/ 0 h 76"/>
                                  </a:gdLst>
                                  <a:ahLst/>
                                  <a:cxnLst>
                                    <a:cxn ang="0">
                                      <a:pos x="T0" y="T1"/>
                                    </a:cxn>
                                    <a:cxn ang="0">
                                      <a:pos x="T2" y="T3"/>
                                    </a:cxn>
                                    <a:cxn ang="0">
                                      <a:pos x="T4" y="T5"/>
                                    </a:cxn>
                                    <a:cxn ang="0">
                                      <a:pos x="T6" y="T7"/>
                                    </a:cxn>
                                    <a:cxn ang="0">
                                      <a:pos x="T8" y="T9"/>
                                    </a:cxn>
                                  </a:cxnLst>
                                  <a:rect l="0" t="0" r="r" b="b"/>
                                  <a:pathLst>
                                    <a:path w="159" h="76">
                                      <a:moveTo>
                                        <a:pt x="0" y="0"/>
                                      </a:moveTo>
                                      <a:lnTo>
                                        <a:pt x="159" y="38"/>
                                      </a:lnTo>
                                      <a:lnTo>
                                        <a:pt x="0" y="76"/>
                                      </a:lnTo>
                                      <a:lnTo>
                                        <a:pt x="29" y="38"/>
                                      </a:lnTo>
                                      <a:lnTo>
                                        <a:pt x="0" y="0"/>
                                      </a:lnTo>
                                    </a:path>
                                  </a:pathLst>
                                </a:custGeom>
                                <a:noFill/>
                                <a:ln w="889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Rectangle 339"/>
                              <wps:cNvSpPr>
                                <a:spLocks noChangeArrowheads="1"/>
                              </wps:cNvSpPr>
                              <wps:spPr bwMode="auto">
                                <a:xfrm>
                                  <a:off x="1832610" y="21209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D61B8" w14:textId="77777777" w:rsidR="00964F81" w:rsidRDefault="00964F81">
                                    <w:r>
                                      <w:rPr>
                                        <w:rFonts w:ascii="Arial" w:hAnsi="Arial" w:cs="Arial"/>
                                        <w:color w:val="000000"/>
                                        <w:sz w:val="24"/>
                                        <w:szCs w:val="24"/>
                                      </w:rPr>
                                      <w:t>N</w:t>
                                    </w:r>
                                  </w:p>
                                </w:txbxContent>
                              </wps:txbx>
                              <wps:bodyPr rot="0" vert="horz" wrap="none" lIns="0" tIns="0" rIns="0" bIns="0" anchor="t" anchorCtr="0" upright="1">
                                <a:spAutoFit/>
                              </wps:bodyPr>
                            </wps:wsp>
                            <wps:wsp>
                              <wps:cNvPr id="430" name="Rectangle 340"/>
                              <wps:cNvSpPr>
                                <a:spLocks noChangeArrowheads="1"/>
                              </wps:cNvSpPr>
                              <wps:spPr bwMode="auto">
                                <a:xfrm>
                                  <a:off x="1514475" y="21209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762CB" w14:textId="77777777" w:rsidR="00964F81" w:rsidRDefault="00964F81">
                                    <w:r>
                                      <w:rPr>
                                        <w:rFonts w:ascii="Arial" w:hAnsi="Arial" w:cs="Arial"/>
                                        <w:color w:val="000000"/>
                                        <w:sz w:val="24"/>
                                        <w:szCs w:val="24"/>
                                      </w:rPr>
                                      <w:t>O</w:t>
                                    </w:r>
                                  </w:p>
                                </w:txbxContent>
                              </wps:txbx>
                              <wps:bodyPr rot="0" vert="horz" wrap="none" lIns="0" tIns="0" rIns="0" bIns="0" anchor="t" anchorCtr="0" upright="1">
                                <a:spAutoFit/>
                              </wps:bodyPr>
                            </wps:wsp>
                            <wps:wsp>
                              <wps:cNvPr id="431" name="Rectangle 341"/>
                              <wps:cNvSpPr>
                                <a:spLocks noChangeArrowheads="1"/>
                              </wps:cNvSpPr>
                              <wps:spPr bwMode="auto">
                                <a:xfrm>
                                  <a:off x="2186940" y="21209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698EC" w14:textId="77777777" w:rsidR="00964F81" w:rsidRDefault="00964F81">
                                    <w:r>
                                      <w:rPr>
                                        <w:rFonts w:ascii="Arial" w:hAnsi="Arial" w:cs="Arial"/>
                                        <w:color w:val="000000"/>
                                        <w:sz w:val="24"/>
                                        <w:szCs w:val="24"/>
                                      </w:rPr>
                                      <w:t>O</w:t>
                                    </w:r>
                                  </w:p>
                                </w:txbxContent>
                              </wps:txbx>
                              <wps:bodyPr rot="0" vert="horz" wrap="none" lIns="0" tIns="0" rIns="0" bIns="0" anchor="t" anchorCtr="0" upright="1">
                                <a:spAutoFit/>
                              </wps:bodyPr>
                            </wps:wsp>
                            <wps:wsp>
                              <wps:cNvPr id="432" name="Line 342"/>
                              <wps:cNvCnPr>
                                <a:cxnSpLocks noChangeShapeType="1"/>
                              </wps:cNvCnPr>
                              <wps:spPr bwMode="auto">
                                <a:xfrm>
                                  <a:off x="1649095" y="320675"/>
                                  <a:ext cx="16827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33" name="Line 343"/>
                              <wps:cNvCnPr>
                                <a:cxnSpLocks noChangeShapeType="1"/>
                              </wps:cNvCnPr>
                              <wps:spPr bwMode="auto">
                                <a:xfrm>
                                  <a:off x="1649095" y="269240"/>
                                  <a:ext cx="16827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34" name="Line 344"/>
                              <wps:cNvCnPr>
                                <a:cxnSpLocks noChangeShapeType="1"/>
                              </wps:cNvCnPr>
                              <wps:spPr bwMode="auto">
                                <a:xfrm flipH="1">
                                  <a:off x="1957705" y="272415"/>
                                  <a:ext cx="21399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35" name="Line 345"/>
                              <wps:cNvCnPr>
                                <a:cxnSpLocks noChangeShapeType="1"/>
                              </wps:cNvCnPr>
                              <wps:spPr bwMode="auto">
                                <a:xfrm flipH="1">
                                  <a:off x="1957705" y="323850"/>
                                  <a:ext cx="21399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36" name="Line 346"/>
                              <wps:cNvCnPr>
                                <a:cxnSpLocks noChangeShapeType="1"/>
                              </wps:cNvCnPr>
                              <wps:spPr bwMode="auto">
                                <a:xfrm>
                                  <a:off x="1887220" y="45720"/>
                                  <a:ext cx="635" cy="17208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2410301" id="Canvas 326" o:spid="_x0000_s1083" editas="canvas" style="width:183pt;height:30.75pt;mso-position-horizontal-relative:char;mso-position-vertical-relative:line" coordsize="23241,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">
                      <v:shape id="_x0000_s1084" type="#_x0000_t75" style="position:absolute;width:23241;height:3905;visibility:visible;mso-wrap-style:square">
                        <v:fill o:detectmouseclick="t"/>
                        <v:path o:connecttype="none"/>
                      </v:shape>
                      <v:rect id="Rectangle 327" o:spid="_x0000_s1085" style="position:absolute;left:3359;top:2146;width:1105;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LDwgAAANwAAAAPAAAAZHJzL2Rvd25yZXYueG1sRI/NigIx&#10;EITvgu8QWvCmGU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APRRLDwgAAANwAAAAPAAAA&#10;AAAAAAAAAAAAAAcCAABkcnMvZG93bnJldi54bWxQSwUGAAAAAAMAAwC3AAAA9gIAAAAA&#10;" filled="f" stroked="f">
                        <v:textbox style="mso-fit-shape-to-text:t" inset="0,0,0,0">
                          <w:txbxContent>
                            <w:p w14:paraId="652EE777" w14:textId="77777777" w:rsidR="00964F81" w:rsidRDefault="00964F81">
                              <w:r>
                                <w:rPr>
                                  <w:rFonts w:ascii="Arial" w:hAnsi="Arial" w:cs="Arial"/>
                                  <w:color w:val="000000"/>
                                  <w:sz w:val="24"/>
                                  <w:szCs w:val="24"/>
                                </w:rPr>
                                <w:t>N</w:t>
                              </w:r>
                            </w:p>
                          </w:txbxContent>
                        </v:textbox>
                      </v:rect>
                      <v:rect id="Rectangle 328" o:spid="_x0000_s1086" style="position:absolute;left:4457;top:1758;width:521;height:1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xwAAAANwAAAAPAAAAZHJzL2Rvd25yZXYueG1sRE9LasMw&#10;EN0XcgcxgewaOSE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ftqGscAAAADcAAAADwAAAAAA&#10;AAAAAAAAAAAHAgAAZHJzL2Rvd25yZXYueG1sUEsFBgAAAAADAAMAtwAAAPQCAAAAAA==&#10;" filled="f" stroked="f">
                        <v:textbox style="mso-fit-shape-to-text:t" inset="0,0,0,0">
                          <w:txbxContent>
                            <w:p w14:paraId="6F5C6CE6" w14:textId="77777777" w:rsidR="00964F81" w:rsidRDefault="00964F81">
                              <w:r>
                                <w:rPr>
                                  <w:rFonts w:ascii="Arial" w:hAnsi="Arial" w:cs="Arial"/>
                                  <w:color w:val="000000"/>
                                  <w:sz w:val="14"/>
                                  <w:szCs w:val="14"/>
                                </w:rPr>
                                <w:t>+</w:t>
                              </w:r>
                            </w:p>
                          </w:txbxContent>
                        </v:textbox>
                      </v:rect>
                      <v:rect id="Rectangle 329" o:spid="_x0000_s1087" style="position:absolute;left:184;top:2146;width:1187;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" filled="f" stroked="f">
                        <v:textbox style="mso-fit-shape-to-text:t" inset="0,0,0,0">
                          <w:txbxContent>
                            <w:p w14:paraId="4214DCA0" w14:textId="77777777" w:rsidR="00964F81" w:rsidRDefault="00964F81">
                              <w:r>
                                <w:rPr>
                                  <w:rFonts w:ascii="Arial" w:hAnsi="Arial" w:cs="Arial"/>
                                  <w:color w:val="000000"/>
                                  <w:sz w:val="24"/>
                                  <w:szCs w:val="24"/>
                                </w:rPr>
                                <w:t>O</w:t>
                              </w:r>
                            </w:p>
                          </w:txbxContent>
                        </v:textbox>
                      </v:rect>
                      <v:rect id="Rectangle 330" o:spid="_x0000_s1088" style="position:absolute;left:6902;top:2146;width:1187;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AKvgAAANwAAAAPAAAAZHJzL2Rvd25yZXYueG1sRE/LisIw&#10;FN0L/kO4wuw0tQw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E7AQAq+AAAA3AAAAA8AAAAAAAAA&#10;AAAAAAAABwIAAGRycy9kb3ducmV2LnhtbFBLBQYAAAAAAwADALcAAADyAgAAAAA=&#10;" filled="f" stroked="f">
                        <v:textbox style="mso-fit-shape-to-text:t" inset="0,0,0,0">
                          <w:txbxContent>
                            <w:p w14:paraId="5CDF0AD2" w14:textId="77777777" w:rsidR="00964F81" w:rsidRDefault="00964F81">
                              <w:r>
                                <w:rPr>
                                  <w:rFonts w:ascii="Arial" w:hAnsi="Arial" w:cs="Arial"/>
                                  <w:color w:val="000000"/>
                                  <w:sz w:val="24"/>
                                  <w:szCs w:val="24"/>
                                </w:rPr>
                                <w:t>O</w:t>
                              </w:r>
                            </w:p>
                          </w:txbxContent>
                        </v:textbox>
                      </v:rect>
                      <v:rect id="Rectangle 331" o:spid="_x0000_s1089" style="position:absolute;left:8096;top:1092;width:508;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" filled="f" stroked="f">
                        <v:textbox style="mso-fit-shape-to-text:t" inset="0,0,0,0">
                          <w:txbxContent>
                            <w:p w14:paraId="1DEBD8B8" w14:textId="77777777" w:rsidR="00964F81" w:rsidRDefault="00964F81">
                              <w:r>
                                <w:rPr>
                                  <w:rFonts w:ascii="Arial" w:hAnsi="Arial" w:cs="Arial"/>
                                  <w:color w:val="000000"/>
                                  <w:sz w:val="24"/>
                                  <w:szCs w:val="24"/>
                                </w:rPr>
                                <w:t>-</w:t>
                              </w:r>
                            </w:p>
                          </w:txbxContent>
                        </v:textbox>
                      </v:rect>
                      <v:line id="Line 332" o:spid="_x0000_s1090" style="position:absolute;visibility:visible;mso-wrap-style:square" from="1524,3238" to="3206,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" strokeweight=".7pt"/>
                      <v:line id="Line 333" o:spid="_x0000_s1091" style="position:absolute;visibility:visible;mso-wrap-style:square" from="1524,2724" to="3206,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" strokeweight=".7pt"/>
                      <v:line id="Line 334" o:spid="_x0000_s1092" style="position:absolute;flip:x;visibility:visible;mso-wrap-style:square" from="4610,2997" to="6750,3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" strokeweight=".7pt"/>
                      <v:line id="Line 335" o:spid="_x0000_s1093" style="position:absolute;visibility:visible;mso-wrap-style:square" from="3911,482" to="3917,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" strokeweight=".7pt"/>
                      <v:line id="Line 336" o:spid="_x0000_s1094" style="position:absolute;visibility:visible;mso-wrap-style:square" from="10718,2997" to="13589,3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" strokeweight=".7pt"/>
                      <v:shape id="Freeform 337" o:spid="_x0000_s1095" style="position:absolute;left:12579;top:2755;width:1010;height:483;visibility:visible;mso-wrap-style:square;v-text-anchor:top" coordsize="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" path="m,l159,38,,76,29,38,,xe" fillcolor="black" stroked="f">
                        <v:path arrowok="t" o:connecttype="custom" o:connectlocs="0,0;100965,24130;0,48260;18415,24130;0,0" o:connectangles="0,0,0,0,0"/>
                      </v:shape>
                      <v:shape id="Freeform 338" o:spid="_x0000_s1096" style="position:absolute;left:12579;top:2755;width:1010;height:483;visibility:visible;mso-wrap-style:square;v-text-anchor:top" coordsize="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" path="m,l159,38,,76,29,38,,e" filled="f" strokeweight=".7pt">
                        <v:path arrowok="t" o:connecttype="custom" o:connectlocs="0,0;100965,24130;0,48260;18415,24130;0,0" o:connectangles="0,0,0,0,0"/>
                      </v:shape>
                      <v:rect id="Rectangle 339" o:spid="_x0000_s1097" style="position:absolute;left:18326;top:2120;width:110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XwgAAANwAAAAPAAAAZHJzL2Rvd25yZXYueG1sRI/dagIx&#10;FITvC75DOIJ3Nesi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Df+umXwgAAANwAAAAPAAAA&#10;AAAAAAAAAAAAAAcCAABkcnMvZG93bnJldi54bWxQSwUGAAAAAAMAAwC3AAAA9gIAAAAA&#10;" filled="f" stroked="f">
                        <v:textbox style="mso-fit-shape-to-text:t" inset="0,0,0,0">
                          <w:txbxContent>
                            <w:p w14:paraId="37BD61B8" w14:textId="77777777" w:rsidR="00964F81" w:rsidRDefault="00964F81">
                              <w:r>
                                <w:rPr>
                                  <w:rFonts w:ascii="Arial" w:hAnsi="Arial" w:cs="Arial"/>
                                  <w:color w:val="000000"/>
                                  <w:sz w:val="24"/>
                                  <w:szCs w:val="24"/>
                                </w:rPr>
                                <w:t>N</w:t>
                              </w:r>
                            </w:p>
                          </w:txbxContent>
                        </v:textbox>
                      </v:rect>
                      <v:rect id="Rectangle 340" o:spid="_x0000_s1098" style="position:absolute;left:15144;top:2120;width:118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6D5762CB" w14:textId="77777777" w:rsidR="00964F81" w:rsidRDefault="00964F81">
                              <w:r>
                                <w:rPr>
                                  <w:rFonts w:ascii="Arial" w:hAnsi="Arial" w:cs="Arial"/>
                                  <w:color w:val="000000"/>
                                  <w:sz w:val="24"/>
                                  <w:szCs w:val="24"/>
                                </w:rPr>
                                <w:t>O</w:t>
                              </w:r>
                            </w:p>
                          </w:txbxContent>
                        </v:textbox>
                      </v:rect>
                      <v:rect id="Rectangle 341" o:spid="_x0000_s1099" style="position:absolute;left:21869;top:2120;width:1187;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65C698EC" w14:textId="77777777" w:rsidR="00964F81" w:rsidRDefault="00964F81">
                              <w:r>
                                <w:rPr>
                                  <w:rFonts w:ascii="Arial" w:hAnsi="Arial" w:cs="Arial"/>
                                  <w:color w:val="000000"/>
                                  <w:sz w:val="24"/>
                                  <w:szCs w:val="24"/>
                                </w:rPr>
                                <w:t>O</w:t>
                              </w:r>
                            </w:p>
                          </w:txbxContent>
                        </v:textbox>
                      </v:rect>
                      <v:line id="Line 342" o:spid="_x0000_s1100" style="position:absolute;visibility:visible;mso-wrap-style:square" from="16490,3206" to="18173,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" strokeweight=".7pt"/>
                      <v:line id="Line 343" o:spid="_x0000_s1101" style="position:absolute;visibility:visible;mso-wrap-style:square" from="16490,2692" to="18173,2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" strokeweight=".7pt"/>
                      <v:line id="Line 344" o:spid="_x0000_s1102" style="position:absolute;flip:x;visibility:visible;mso-wrap-style:square" from="19577,2724" to="21717,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" strokeweight=".7pt"/>
                      <v:line id="Line 345" o:spid="_x0000_s1103" style="position:absolute;flip:x;visibility:visible;mso-wrap-style:square" from="19577,3238" to="21717,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" strokeweight=".7pt"/>
                      <v:line id="Line 346" o:spid="_x0000_s1104" style="position:absolute;visibility:visible;mso-wrap-style:square" from="18872,457" to="18878,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" strokeweight=".7pt"/>
                      <w10:anchorlock/>
                    </v:group>
                  </w:pict>
                </mc:Fallback>
              </mc:AlternateContent>
            </w:r>
          </w:p>
        </w:tc>
        <w:tc>
          <w:tcPr>
            <w:tcW w:w="3060" w:type="dxa"/>
            <w:vAlign w:val="center"/>
          </w:tcPr>
          <w:p w14:paraId="52B5F910" w14:textId="77777777" w:rsidR="00BB162C" w:rsidRDefault="00BB162C" w:rsidP="00A32666">
            <w:pPr>
              <w:rPr>
                <w:rFonts w:ascii="Arial" w:hAnsi="Arial" w:cs="Arial"/>
                <w:lang w:val="pt-BR"/>
              </w:rPr>
            </w:pPr>
            <w:r>
              <w:rPr>
                <w:rFonts w:ascii="Arial" w:hAnsi="Arial" w:cs="Arial"/>
                <w:lang w:val="pt-BR"/>
              </w:rPr>
              <w:t>N=N,P,As,Sb;</w:t>
            </w:r>
          </w:p>
          <w:p w14:paraId="2A20C42A" w14:textId="77777777" w:rsidR="00BB162C" w:rsidRDefault="00BB162C" w:rsidP="00A32666">
            <w:pPr>
              <w:rPr>
                <w:rFonts w:ascii="Arial" w:hAnsi="Arial" w:cs="Arial"/>
                <w:lang w:val="pt-BR"/>
              </w:rPr>
            </w:pPr>
            <w:r>
              <w:rPr>
                <w:rFonts w:ascii="Arial" w:hAnsi="Arial" w:cs="Arial"/>
                <w:lang w:val="pt-BR"/>
              </w:rPr>
              <w:t>O=O,S,Se,Te</w:t>
            </w:r>
          </w:p>
        </w:tc>
      </w:tr>
      <w:tr w:rsidR="00BB162C" w14:paraId="5056BC87" w14:textId="77777777">
        <w:tc>
          <w:tcPr>
            <w:tcW w:w="647" w:type="dxa"/>
            <w:vAlign w:val="center"/>
          </w:tcPr>
          <w:p w14:paraId="456A4E5D" w14:textId="77777777" w:rsidR="00BB162C" w:rsidRDefault="00BB162C" w:rsidP="00A32666">
            <w:pPr>
              <w:rPr>
                <w:rFonts w:ascii="Arial" w:hAnsi="Arial" w:cs="Arial"/>
                <w:lang w:val="pt-BR"/>
              </w:rPr>
            </w:pPr>
            <w:r>
              <w:rPr>
                <w:rFonts w:ascii="Arial" w:hAnsi="Arial" w:cs="Arial"/>
                <w:lang w:val="pt-BR"/>
              </w:rPr>
              <w:t>2</w:t>
            </w:r>
          </w:p>
        </w:tc>
        <w:tc>
          <w:tcPr>
            <w:tcW w:w="4501" w:type="dxa"/>
          </w:tcPr>
          <w:p w14:paraId="1A4D14D6" w14:textId="77777777" w:rsidR="00BB162C" w:rsidRDefault="00F94555">
            <w:r>
              <w:rPr>
                <w:noProof/>
                <w:lang w:val="de-DE" w:eastAsia="de-DE"/>
              </w:rPr>
              <w:drawing>
                <wp:inline distT="0" distB="0" distL="0" distR="0" wp14:anchorId="56E32A34" wp14:editId="63D6EF92">
                  <wp:extent cx="2495550" cy="50482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95550" cy="504825"/>
                          </a:xfrm>
                          <a:prstGeom prst="rect">
                            <a:avLst/>
                          </a:prstGeom>
                          <a:noFill/>
                          <a:ln>
                            <a:noFill/>
                          </a:ln>
                        </pic:spPr>
                      </pic:pic>
                    </a:graphicData>
                  </a:graphic>
                </wp:inline>
              </w:drawing>
            </w:r>
          </w:p>
        </w:tc>
        <w:tc>
          <w:tcPr>
            <w:tcW w:w="3060" w:type="dxa"/>
            <w:vAlign w:val="center"/>
          </w:tcPr>
          <w:p w14:paraId="1A25216C" w14:textId="77777777" w:rsidR="00BB162C" w:rsidRDefault="00BB162C" w:rsidP="00A32666">
            <w:pPr>
              <w:rPr>
                <w:rFonts w:ascii="Arial" w:hAnsi="Arial" w:cs="Arial"/>
                <w:lang w:val="pt-BR"/>
              </w:rPr>
            </w:pPr>
            <w:r>
              <w:rPr>
                <w:rFonts w:ascii="Arial" w:hAnsi="Arial" w:cs="Arial"/>
                <w:lang w:val="pt-BR"/>
              </w:rPr>
              <w:t>N=N,P,As;</w:t>
            </w:r>
          </w:p>
          <w:p w14:paraId="1D7FF13F" w14:textId="77777777" w:rsidR="00BB162C" w:rsidRDefault="00BB162C" w:rsidP="00A32666">
            <w:pPr>
              <w:rPr>
                <w:rFonts w:ascii="Arial" w:hAnsi="Arial" w:cs="Arial"/>
                <w:lang w:val="pt-BR"/>
              </w:rPr>
            </w:pPr>
            <w:r>
              <w:rPr>
                <w:rFonts w:ascii="Arial" w:hAnsi="Arial" w:cs="Arial"/>
                <w:lang w:val="pt-BR"/>
              </w:rPr>
              <w:t>O=O,S,Se,Te</w:t>
            </w:r>
          </w:p>
        </w:tc>
      </w:tr>
      <w:tr w:rsidR="00BB162C" w14:paraId="0634E09C" w14:textId="77777777">
        <w:tc>
          <w:tcPr>
            <w:tcW w:w="647" w:type="dxa"/>
            <w:vAlign w:val="center"/>
          </w:tcPr>
          <w:p w14:paraId="2A8B5B30" w14:textId="77777777" w:rsidR="00BB162C" w:rsidRDefault="00BB162C" w:rsidP="00A32666">
            <w:pPr>
              <w:rPr>
                <w:rFonts w:ascii="Arial" w:hAnsi="Arial" w:cs="Arial"/>
                <w:lang w:val="pt-BR"/>
              </w:rPr>
            </w:pPr>
            <w:r>
              <w:rPr>
                <w:rFonts w:ascii="Arial" w:hAnsi="Arial" w:cs="Arial"/>
                <w:lang w:val="pt-BR"/>
              </w:rPr>
              <w:t>3</w:t>
            </w:r>
          </w:p>
        </w:tc>
        <w:tc>
          <w:tcPr>
            <w:tcW w:w="4501" w:type="dxa"/>
          </w:tcPr>
          <w:p w14:paraId="3F36199A" w14:textId="77777777" w:rsidR="00BB162C" w:rsidRDefault="00F94555">
            <w:pPr>
              <w:rPr>
                <w:lang w:val="pt-BR"/>
              </w:rPr>
            </w:pPr>
            <w:r>
              <w:rPr>
                <w:noProof/>
                <w:lang w:val="de-DE" w:eastAsia="de-DE"/>
              </w:rPr>
              <w:drawing>
                <wp:inline distT="0" distB="0" distL="0" distR="0" wp14:anchorId="47B19658" wp14:editId="02E193CD">
                  <wp:extent cx="2438400" cy="2857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38400" cy="285750"/>
                          </a:xfrm>
                          <a:prstGeom prst="rect">
                            <a:avLst/>
                          </a:prstGeom>
                          <a:noFill/>
                          <a:ln>
                            <a:noFill/>
                          </a:ln>
                        </pic:spPr>
                      </pic:pic>
                    </a:graphicData>
                  </a:graphic>
                </wp:inline>
              </w:drawing>
            </w:r>
          </w:p>
        </w:tc>
        <w:tc>
          <w:tcPr>
            <w:tcW w:w="3060" w:type="dxa"/>
            <w:vAlign w:val="center"/>
          </w:tcPr>
          <w:p w14:paraId="198108A2" w14:textId="77777777" w:rsidR="00BB162C" w:rsidRDefault="00BB162C" w:rsidP="00A32666">
            <w:pPr>
              <w:rPr>
                <w:rFonts w:ascii="Arial" w:hAnsi="Arial" w:cs="Arial"/>
              </w:rPr>
            </w:pPr>
            <w:r>
              <w:rPr>
                <w:rFonts w:ascii="Arial" w:hAnsi="Arial" w:cs="Arial"/>
                <w:lang w:val="pt-BR"/>
              </w:rPr>
              <w:t>Same as above</w:t>
            </w:r>
          </w:p>
        </w:tc>
      </w:tr>
      <w:tr w:rsidR="00BB162C" w:rsidRPr="00B822CB" w14:paraId="349D87CA" w14:textId="77777777">
        <w:tc>
          <w:tcPr>
            <w:tcW w:w="647" w:type="dxa"/>
            <w:vAlign w:val="center"/>
          </w:tcPr>
          <w:p w14:paraId="3599652A" w14:textId="77777777" w:rsidR="00BB162C" w:rsidRDefault="00BB162C" w:rsidP="00A32666">
            <w:pPr>
              <w:rPr>
                <w:rFonts w:ascii="Arial" w:hAnsi="Arial" w:cs="Arial"/>
                <w:lang w:val="pt-BR"/>
              </w:rPr>
            </w:pPr>
            <w:r>
              <w:rPr>
                <w:rFonts w:ascii="Arial" w:hAnsi="Arial" w:cs="Arial"/>
                <w:lang w:val="pt-BR"/>
              </w:rPr>
              <w:t>4</w:t>
            </w:r>
          </w:p>
        </w:tc>
        <w:tc>
          <w:tcPr>
            <w:tcW w:w="4501" w:type="dxa"/>
          </w:tcPr>
          <w:p w14:paraId="58CAC157" w14:textId="77777777" w:rsidR="00BB162C" w:rsidRDefault="00F94555">
            <w:pPr>
              <w:rPr>
                <w:lang w:val="pt-BR"/>
              </w:rPr>
            </w:pPr>
            <w:r>
              <w:rPr>
                <w:noProof/>
                <w:lang w:val="de-DE" w:eastAsia="de-DE"/>
              </w:rPr>
              <w:drawing>
                <wp:inline distT="0" distB="0" distL="0" distR="0" wp14:anchorId="22EFCD2E" wp14:editId="649F2FE8">
                  <wp:extent cx="2057400" cy="285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7400" cy="285750"/>
                          </a:xfrm>
                          <a:prstGeom prst="rect">
                            <a:avLst/>
                          </a:prstGeom>
                          <a:noFill/>
                          <a:ln>
                            <a:noFill/>
                          </a:ln>
                        </pic:spPr>
                      </pic:pic>
                    </a:graphicData>
                  </a:graphic>
                </wp:inline>
              </w:drawing>
            </w:r>
          </w:p>
        </w:tc>
        <w:tc>
          <w:tcPr>
            <w:tcW w:w="3060" w:type="dxa"/>
            <w:vAlign w:val="center"/>
          </w:tcPr>
          <w:p w14:paraId="75681293" w14:textId="77777777" w:rsidR="00BB162C" w:rsidRPr="00B822CB" w:rsidRDefault="00BB162C" w:rsidP="00A32666">
            <w:r w:rsidRPr="00B822CB">
              <w:rPr>
                <w:rFonts w:ascii="Arial" w:hAnsi="Arial" w:cs="Arial"/>
              </w:rPr>
              <w:t>Same as above</w:t>
            </w:r>
            <w:r w:rsidR="00B822CB" w:rsidRPr="00B822CB">
              <w:rPr>
                <w:rFonts w:ascii="Arial" w:hAnsi="Arial" w:cs="Arial"/>
              </w:rPr>
              <w:t>; N</w:t>
            </w:r>
            <w:r w:rsidR="00B822CB" w:rsidRPr="00B822CB">
              <w:rPr>
                <w:rFonts w:ascii="Arial" w:hAnsi="Arial" w:cs="Arial"/>
                <w:vertAlign w:val="superscript"/>
              </w:rPr>
              <w:t>+</w:t>
            </w:r>
            <w:r w:rsidR="00B822CB" w:rsidRPr="00B822CB">
              <w:rPr>
                <w:rFonts w:ascii="Arial" w:hAnsi="Arial" w:cs="Arial"/>
              </w:rPr>
              <w:t xml:space="preserve"> has not more than 3 bonds</w:t>
            </w:r>
          </w:p>
        </w:tc>
      </w:tr>
      <w:tr w:rsidR="00BB162C" w14:paraId="1F1F55E8" w14:textId="77777777">
        <w:tc>
          <w:tcPr>
            <w:tcW w:w="647" w:type="dxa"/>
            <w:vAlign w:val="center"/>
          </w:tcPr>
          <w:p w14:paraId="1A6F29ED" w14:textId="77777777" w:rsidR="00BB162C" w:rsidRDefault="00BB162C" w:rsidP="00A32666">
            <w:pPr>
              <w:rPr>
                <w:rFonts w:ascii="Arial" w:hAnsi="Arial" w:cs="Arial"/>
                <w:lang w:val="pt-BR"/>
              </w:rPr>
            </w:pPr>
            <w:r>
              <w:rPr>
                <w:rFonts w:ascii="Arial" w:hAnsi="Arial" w:cs="Arial"/>
                <w:lang w:val="pt-BR"/>
              </w:rPr>
              <w:t>5</w:t>
            </w:r>
          </w:p>
        </w:tc>
        <w:tc>
          <w:tcPr>
            <w:tcW w:w="4501" w:type="dxa"/>
          </w:tcPr>
          <w:p w14:paraId="35A81EE6" w14:textId="77777777" w:rsidR="00BB162C" w:rsidRDefault="00F94555">
            <w:pPr>
              <w:rPr>
                <w:lang w:val="pt-BR"/>
              </w:rPr>
            </w:pPr>
            <w:r>
              <w:rPr>
                <w:noProof/>
                <w:lang w:val="de-DE" w:eastAsia="de-DE"/>
              </w:rPr>
              <w:drawing>
                <wp:inline distT="0" distB="0" distL="0" distR="0" wp14:anchorId="49FDD217" wp14:editId="29718B08">
                  <wp:extent cx="2105025" cy="2857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5025" cy="285750"/>
                          </a:xfrm>
                          <a:prstGeom prst="rect">
                            <a:avLst/>
                          </a:prstGeom>
                          <a:noFill/>
                          <a:ln>
                            <a:noFill/>
                          </a:ln>
                        </pic:spPr>
                      </pic:pic>
                    </a:graphicData>
                  </a:graphic>
                </wp:inline>
              </w:drawing>
            </w:r>
          </w:p>
        </w:tc>
        <w:tc>
          <w:tcPr>
            <w:tcW w:w="3060" w:type="dxa"/>
            <w:vAlign w:val="center"/>
          </w:tcPr>
          <w:p w14:paraId="0DB62112" w14:textId="77777777" w:rsidR="00BB162C" w:rsidRDefault="00BB162C" w:rsidP="00A32666">
            <w:pPr>
              <w:rPr>
                <w:lang w:val="pt-BR"/>
              </w:rPr>
            </w:pPr>
            <w:r>
              <w:rPr>
                <w:rFonts w:ascii="Arial" w:hAnsi="Arial" w:cs="Arial"/>
                <w:lang w:val="pt-BR"/>
              </w:rPr>
              <w:t>Same as above</w:t>
            </w:r>
          </w:p>
        </w:tc>
      </w:tr>
      <w:tr w:rsidR="00BB162C" w14:paraId="64578763" w14:textId="77777777">
        <w:tc>
          <w:tcPr>
            <w:tcW w:w="647" w:type="dxa"/>
            <w:vAlign w:val="center"/>
          </w:tcPr>
          <w:p w14:paraId="102F58C3" w14:textId="77777777" w:rsidR="00BB162C" w:rsidRDefault="00BB162C" w:rsidP="00A32666">
            <w:pPr>
              <w:rPr>
                <w:rFonts w:ascii="Arial" w:hAnsi="Arial" w:cs="Arial"/>
                <w:lang w:val="pt-BR"/>
              </w:rPr>
            </w:pPr>
            <w:r>
              <w:rPr>
                <w:rFonts w:ascii="Arial" w:hAnsi="Arial" w:cs="Arial"/>
                <w:lang w:val="pt-BR"/>
              </w:rPr>
              <w:t>6</w:t>
            </w:r>
          </w:p>
        </w:tc>
        <w:tc>
          <w:tcPr>
            <w:tcW w:w="4501" w:type="dxa"/>
          </w:tcPr>
          <w:p w14:paraId="036CDC27" w14:textId="77777777" w:rsidR="00BB162C" w:rsidRDefault="00F94555">
            <w:pPr>
              <w:rPr>
                <w:lang w:val="pt-BR"/>
              </w:rPr>
            </w:pPr>
            <w:r>
              <w:rPr>
                <w:noProof/>
                <w:lang w:val="de-DE" w:eastAsia="de-DE"/>
              </w:rPr>
              <w:drawing>
                <wp:inline distT="0" distB="0" distL="0" distR="0" wp14:anchorId="03EF811C" wp14:editId="1638C26D">
                  <wp:extent cx="2438400" cy="2857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8400" cy="285750"/>
                          </a:xfrm>
                          <a:prstGeom prst="rect">
                            <a:avLst/>
                          </a:prstGeom>
                          <a:noFill/>
                          <a:ln>
                            <a:noFill/>
                          </a:ln>
                        </pic:spPr>
                      </pic:pic>
                    </a:graphicData>
                  </a:graphic>
                </wp:inline>
              </w:drawing>
            </w:r>
          </w:p>
        </w:tc>
        <w:tc>
          <w:tcPr>
            <w:tcW w:w="3060" w:type="dxa"/>
            <w:vAlign w:val="center"/>
          </w:tcPr>
          <w:p w14:paraId="02467733" w14:textId="77777777" w:rsidR="00BB162C" w:rsidRDefault="00BB162C" w:rsidP="00A32666">
            <w:pPr>
              <w:rPr>
                <w:lang w:val="pt-BR"/>
              </w:rPr>
            </w:pPr>
            <w:r>
              <w:rPr>
                <w:rFonts w:ascii="Arial" w:hAnsi="Arial" w:cs="Arial"/>
                <w:lang w:val="pt-BR"/>
              </w:rPr>
              <w:t>Same as above</w:t>
            </w:r>
          </w:p>
        </w:tc>
      </w:tr>
      <w:tr w:rsidR="00BB162C" w14:paraId="5CAB74C1" w14:textId="77777777">
        <w:tc>
          <w:tcPr>
            <w:tcW w:w="647" w:type="dxa"/>
            <w:vAlign w:val="center"/>
          </w:tcPr>
          <w:p w14:paraId="0CF1D316" w14:textId="77777777" w:rsidR="00BB162C" w:rsidRDefault="00BB162C" w:rsidP="00A32666">
            <w:pPr>
              <w:rPr>
                <w:rFonts w:ascii="Arial" w:hAnsi="Arial" w:cs="Arial"/>
                <w:lang w:val="pt-BR"/>
              </w:rPr>
            </w:pPr>
            <w:r>
              <w:rPr>
                <w:rFonts w:ascii="Arial" w:hAnsi="Arial" w:cs="Arial"/>
                <w:lang w:val="pt-BR"/>
              </w:rPr>
              <w:t>7</w:t>
            </w:r>
          </w:p>
        </w:tc>
        <w:tc>
          <w:tcPr>
            <w:tcW w:w="4501" w:type="dxa"/>
          </w:tcPr>
          <w:p w14:paraId="343BAF9C" w14:textId="77777777" w:rsidR="00BB162C" w:rsidRDefault="00F94555">
            <w:pPr>
              <w:rPr>
                <w:lang w:val="pt-BR"/>
              </w:rPr>
            </w:pPr>
            <w:r>
              <w:rPr>
                <w:noProof/>
                <w:lang w:val="de-DE" w:eastAsia="de-DE"/>
              </w:rPr>
              <w:drawing>
                <wp:inline distT="0" distB="0" distL="0" distR="0" wp14:anchorId="1A878C5E" wp14:editId="5D20B189">
                  <wp:extent cx="2143125" cy="2857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43125" cy="285750"/>
                          </a:xfrm>
                          <a:prstGeom prst="rect">
                            <a:avLst/>
                          </a:prstGeom>
                          <a:noFill/>
                          <a:ln>
                            <a:noFill/>
                          </a:ln>
                        </pic:spPr>
                      </pic:pic>
                    </a:graphicData>
                  </a:graphic>
                </wp:inline>
              </w:drawing>
            </w:r>
          </w:p>
        </w:tc>
        <w:tc>
          <w:tcPr>
            <w:tcW w:w="3060" w:type="dxa"/>
            <w:vAlign w:val="center"/>
          </w:tcPr>
          <w:p w14:paraId="70CCCB7C" w14:textId="77777777" w:rsidR="00BB162C" w:rsidRDefault="00BB162C" w:rsidP="00A32666">
            <w:pPr>
              <w:rPr>
                <w:rFonts w:ascii="Arial" w:hAnsi="Arial" w:cs="Arial"/>
              </w:rPr>
            </w:pPr>
            <w:r>
              <w:rPr>
                <w:rFonts w:ascii="Arial" w:hAnsi="Arial" w:cs="Arial"/>
              </w:rPr>
              <w:t>Same as above;</w:t>
            </w:r>
            <w:r w:rsidR="006F699A">
              <w:rPr>
                <w:rFonts w:ascii="Arial" w:hAnsi="Arial" w:cs="Arial"/>
              </w:rPr>
              <w:t xml:space="preserve"> in addition,</w:t>
            </w:r>
          </w:p>
          <w:p w14:paraId="7BA74FC0" w14:textId="77777777" w:rsidR="00D93B84" w:rsidRPr="00D93B84" w:rsidRDefault="00D93B84" w:rsidP="00A32666">
            <w:pPr>
              <w:rPr>
                <w:rFonts w:ascii="Arial" w:hAnsi="Arial" w:cs="Arial"/>
              </w:rPr>
            </w:pPr>
            <w:r>
              <w:rPr>
                <w:rFonts w:ascii="Arial" w:hAnsi="Arial" w:cs="Arial"/>
              </w:rPr>
              <w:t>N</w:t>
            </w:r>
            <w:r w:rsidRPr="00D93B84">
              <w:rPr>
                <w:rFonts w:ascii="Courier New" w:hAnsi="Courier New" w:cs="Courier New"/>
                <w:b/>
                <w:sz w:val="24"/>
                <w:szCs w:val="24"/>
                <w:vertAlign w:val="superscript"/>
              </w:rPr>
              <w:t>-</w:t>
            </w:r>
            <w:r>
              <w:rPr>
                <w:rFonts w:ascii="Arial" w:hAnsi="Arial" w:cs="Arial"/>
              </w:rPr>
              <w:t xml:space="preserve"> may be</w:t>
            </w:r>
            <w:r w:rsidR="006F699A">
              <w:rPr>
                <w:rFonts w:ascii="Arial" w:hAnsi="Arial" w:cs="Arial"/>
              </w:rPr>
              <w:t xml:space="preserve"> also</w:t>
            </w:r>
            <w:r>
              <w:rPr>
                <w:rFonts w:ascii="Arial" w:hAnsi="Arial" w:cs="Arial"/>
              </w:rPr>
              <w:t xml:space="preserve"> Sb</w:t>
            </w:r>
            <w:r w:rsidRPr="00D93B84">
              <w:rPr>
                <w:rFonts w:ascii="Courier New" w:hAnsi="Courier New" w:cs="Courier New"/>
                <w:b/>
                <w:sz w:val="24"/>
                <w:szCs w:val="24"/>
                <w:vertAlign w:val="superscript"/>
              </w:rPr>
              <w:t>-</w:t>
            </w:r>
          </w:p>
        </w:tc>
      </w:tr>
      <w:tr w:rsidR="00BB162C" w14:paraId="6F085380" w14:textId="77777777">
        <w:tc>
          <w:tcPr>
            <w:tcW w:w="647" w:type="dxa"/>
            <w:vAlign w:val="center"/>
          </w:tcPr>
          <w:p w14:paraId="38AB01A1" w14:textId="77777777" w:rsidR="00BB162C" w:rsidRDefault="00BB162C" w:rsidP="00A32666">
            <w:pPr>
              <w:rPr>
                <w:rFonts w:ascii="Arial" w:hAnsi="Arial" w:cs="Arial"/>
              </w:rPr>
            </w:pPr>
            <w:r>
              <w:rPr>
                <w:rFonts w:ascii="Arial" w:hAnsi="Arial" w:cs="Arial"/>
              </w:rPr>
              <w:t>8</w:t>
            </w:r>
          </w:p>
        </w:tc>
        <w:tc>
          <w:tcPr>
            <w:tcW w:w="4501" w:type="dxa"/>
          </w:tcPr>
          <w:p w14:paraId="136A5E73" w14:textId="77777777" w:rsidR="00BB162C" w:rsidRDefault="00F94555">
            <w:pPr>
              <w:rPr>
                <w:lang w:val="pt-BR"/>
              </w:rPr>
            </w:pPr>
            <w:r>
              <w:rPr>
                <w:noProof/>
                <w:lang w:val="de-DE" w:eastAsia="de-DE"/>
              </w:rPr>
              <w:drawing>
                <wp:inline distT="0" distB="0" distL="0" distR="0" wp14:anchorId="4A47C83C" wp14:editId="3ED97C1D">
                  <wp:extent cx="2181225" cy="29527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1225" cy="295275"/>
                          </a:xfrm>
                          <a:prstGeom prst="rect">
                            <a:avLst/>
                          </a:prstGeom>
                          <a:noFill/>
                          <a:ln>
                            <a:noFill/>
                          </a:ln>
                        </pic:spPr>
                      </pic:pic>
                    </a:graphicData>
                  </a:graphic>
                </wp:inline>
              </w:drawing>
            </w:r>
          </w:p>
        </w:tc>
        <w:tc>
          <w:tcPr>
            <w:tcW w:w="3060" w:type="dxa"/>
            <w:vAlign w:val="center"/>
          </w:tcPr>
          <w:p w14:paraId="72B616E6" w14:textId="77777777" w:rsidR="00E608B8" w:rsidRDefault="00E608B8" w:rsidP="00E608B8">
            <w:pPr>
              <w:rPr>
                <w:rFonts w:ascii="Arial" w:hAnsi="Arial" w:cs="Arial"/>
                <w:lang w:val="pt-BR"/>
              </w:rPr>
            </w:pPr>
            <w:r>
              <w:rPr>
                <w:rFonts w:ascii="Arial" w:hAnsi="Arial" w:cs="Arial"/>
                <w:lang w:val="pt-BR"/>
              </w:rPr>
              <w:t>N=N,P,As,Sb;</w:t>
            </w:r>
          </w:p>
          <w:p w14:paraId="4E996D70" w14:textId="77777777" w:rsidR="00BB162C" w:rsidRDefault="00E608B8" w:rsidP="00E608B8">
            <w:pPr>
              <w:rPr>
                <w:lang w:val="pt-BR"/>
              </w:rPr>
            </w:pPr>
            <w:r>
              <w:rPr>
                <w:rFonts w:ascii="Arial" w:hAnsi="Arial" w:cs="Arial"/>
                <w:lang w:val="pt-BR"/>
              </w:rPr>
              <w:t>O=O,S,Se,Te</w:t>
            </w:r>
          </w:p>
        </w:tc>
      </w:tr>
      <w:tr w:rsidR="00B23CAE" w14:paraId="17FA42ED" w14:textId="77777777">
        <w:tc>
          <w:tcPr>
            <w:tcW w:w="647" w:type="dxa"/>
            <w:vAlign w:val="center"/>
          </w:tcPr>
          <w:p w14:paraId="2D785255" w14:textId="77777777" w:rsidR="00B23CAE" w:rsidRDefault="00B23CAE" w:rsidP="00A32666">
            <w:pPr>
              <w:rPr>
                <w:rFonts w:ascii="Arial" w:hAnsi="Arial" w:cs="Arial"/>
                <w:lang w:val="pt-BR"/>
              </w:rPr>
            </w:pPr>
            <w:r>
              <w:rPr>
                <w:rFonts w:ascii="Arial" w:hAnsi="Arial" w:cs="Arial"/>
                <w:lang w:val="pt-BR"/>
              </w:rPr>
              <w:t>9</w:t>
            </w:r>
          </w:p>
        </w:tc>
        <w:tc>
          <w:tcPr>
            <w:tcW w:w="4501" w:type="dxa"/>
          </w:tcPr>
          <w:p w14:paraId="7BFB5207" w14:textId="77777777" w:rsidR="00B23CAE" w:rsidRDefault="00F94555">
            <w:pPr>
              <w:rPr>
                <w:lang w:val="pt-BR"/>
              </w:rPr>
            </w:pPr>
            <w:r>
              <w:rPr>
                <w:noProof/>
                <w:lang w:val="de-DE" w:eastAsia="de-DE"/>
              </w:rPr>
              <mc:AlternateContent>
                <mc:Choice Requires="wpc">
                  <w:drawing>
                    <wp:inline distT="0" distB="0" distL="0" distR="0" wp14:anchorId="387B47F7" wp14:editId="6C84A9FE">
                      <wp:extent cx="2181225" cy="295275"/>
                      <wp:effectExtent l="0" t="2540" r="2540" b="0"/>
                      <wp:docPr id="519" name="Canvas 5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00" name="Rectangle 374"/>
                              <wps:cNvSpPr>
                                <a:spLocks noChangeArrowheads="1"/>
                              </wps:cNvSpPr>
                              <wps:spPr bwMode="auto">
                                <a:xfrm>
                                  <a:off x="21590" y="11684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3C896" w14:textId="77777777" w:rsidR="00964F81" w:rsidRDefault="00964F81">
                                    <w:r>
                                      <w:rPr>
                                        <w:rFonts w:ascii="Arial" w:hAnsi="Arial" w:cs="Arial"/>
                                        <w:color w:val="000000"/>
                                        <w:sz w:val="24"/>
                                        <w:szCs w:val="24"/>
                                      </w:rPr>
                                      <w:t>N</w:t>
                                    </w:r>
                                  </w:p>
                                </w:txbxContent>
                              </wps:txbx>
                              <wps:bodyPr rot="0" vert="horz" wrap="none" lIns="0" tIns="0" rIns="0" bIns="0" anchor="t" anchorCtr="0" upright="1">
                                <a:spAutoFit/>
                              </wps:bodyPr>
                            </wps:wsp>
                            <wps:wsp>
                              <wps:cNvPr id="401" name="Rectangle 375"/>
                              <wps:cNvSpPr>
                                <a:spLocks noChangeArrowheads="1"/>
                              </wps:cNvSpPr>
                              <wps:spPr bwMode="auto">
                                <a:xfrm>
                                  <a:off x="131445" y="0"/>
                                  <a:ext cx="50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8B6F3" w14:textId="77777777" w:rsidR="00964F81" w:rsidRDefault="00964F81">
                                    <w:r>
                                      <w:rPr>
                                        <w:rFonts w:ascii="Arial" w:hAnsi="Arial" w:cs="Arial"/>
                                        <w:color w:val="000000"/>
                                        <w:sz w:val="24"/>
                                        <w:szCs w:val="24"/>
                                      </w:rPr>
                                      <w:t>-</w:t>
                                    </w:r>
                                  </w:p>
                                </w:txbxContent>
                              </wps:txbx>
                              <wps:bodyPr rot="0" vert="horz" wrap="none" lIns="0" tIns="0" rIns="0" bIns="0" anchor="t" anchorCtr="0" upright="1">
                                <a:spAutoFit/>
                              </wps:bodyPr>
                            </wps:wsp>
                            <wps:wsp>
                              <wps:cNvPr id="402" name="Rectangle 376"/>
                              <wps:cNvSpPr>
                                <a:spLocks noChangeArrowheads="1"/>
                              </wps:cNvSpPr>
                              <wps:spPr bwMode="auto">
                                <a:xfrm>
                                  <a:off x="311150" y="11684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74291" w14:textId="77777777" w:rsidR="00964F81" w:rsidRDefault="00964F81">
                                    <w:r>
                                      <w:rPr>
                                        <w:rFonts w:ascii="Arial" w:hAnsi="Arial" w:cs="Arial"/>
                                        <w:color w:val="000000"/>
                                        <w:sz w:val="24"/>
                                        <w:szCs w:val="24"/>
                                      </w:rPr>
                                      <w:t>C</w:t>
                                    </w:r>
                                  </w:p>
                                </w:txbxContent>
                              </wps:txbx>
                              <wps:bodyPr rot="0" vert="horz" wrap="none" lIns="0" tIns="0" rIns="0" bIns="0" anchor="t" anchorCtr="0" upright="1">
                                <a:spAutoFit/>
                              </wps:bodyPr>
                            </wps:wsp>
                            <wps:wsp>
                              <wps:cNvPr id="403" name="Rectangle 377"/>
                              <wps:cNvSpPr>
                                <a:spLocks noChangeArrowheads="1"/>
                              </wps:cNvSpPr>
                              <wps:spPr bwMode="auto">
                                <a:xfrm>
                                  <a:off x="421005" y="40005"/>
                                  <a:ext cx="742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7EE64" w14:textId="77777777" w:rsidR="00964F81" w:rsidRDefault="00964F81">
                                    <w:r>
                                      <w:rPr>
                                        <w:rFonts w:ascii="Arial" w:hAnsi="Arial" w:cs="Arial"/>
                                        <w:color w:val="000000"/>
                                      </w:rPr>
                                      <w:t>+</w:t>
                                    </w:r>
                                  </w:p>
                                </w:txbxContent>
                              </wps:txbx>
                              <wps:bodyPr rot="0" vert="horz" wrap="none" lIns="0" tIns="0" rIns="0" bIns="0" anchor="t" anchorCtr="0" upright="1">
                                <a:spAutoFit/>
                              </wps:bodyPr>
                            </wps:wsp>
                            <wps:wsp>
                              <wps:cNvPr id="404" name="Rectangle 378"/>
                              <wps:cNvSpPr>
                                <a:spLocks noChangeArrowheads="1"/>
                              </wps:cNvSpPr>
                              <wps:spPr bwMode="auto">
                                <a:xfrm>
                                  <a:off x="497205" y="52070"/>
                                  <a:ext cx="1714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4A84A" w14:textId="77777777" w:rsidR="00964F81" w:rsidRDefault="00964F81">
                                    <w:r>
                                      <w:rPr>
                                        <w:rFonts w:ascii="Arial" w:hAnsi="Arial" w:cs="Arial"/>
                                        <w:color w:val="000000"/>
                                        <w:sz w:val="18"/>
                                        <w:szCs w:val="18"/>
                                      </w:rPr>
                                      <w:t>(III)</w:t>
                                    </w:r>
                                  </w:p>
                                </w:txbxContent>
                              </wps:txbx>
                              <wps:bodyPr rot="0" vert="horz" wrap="none" lIns="0" tIns="0" rIns="0" bIns="0" anchor="t" anchorCtr="0" upright="1">
                                <a:spAutoFit/>
                              </wps:bodyPr>
                            </wps:wsp>
                            <wps:wsp>
                              <wps:cNvPr id="405" name="Line 379"/>
                              <wps:cNvCnPr>
                                <a:cxnSpLocks noChangeShapeType="1"/>
                              </wps:cNvCnPr>
                              <wps:spPr bwMode="auto">
                                <a:xfrm flipH="1">
                                  <a:off x="146685" y="178435"/>
                                  <a:ext cx="14922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06" name="Line 380"/>
                              <wps:cNvCnPr>
                                <a:cxnSpLocks noChangeShapeType="1"/>
                              </wps:cNvCnPr>
                              <wps:spPr bwMode="auto">
                                <a:xfrm flipH="1">
                                  <a:off x="146685" y="230505"/>
                                  <a:ext cx="149225"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07" name="Line 381"/>
                              <wps:cNvCnPr>
                                <a:cxnSpLocks noChangeShapeType="1"/>
                              </wps:cNvCnPr>
                              <wps:spPr bwMode="auto">
                                <a:xfrm>
                                  <a:off x="1055370" y="178435"/>
                                  <a:ext cx="28702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09" name="Freeform 382"/>
                              <wps:cNvSpPr>
                                <a:spLocks/>
                              </wps:cNvSpPr>
                              <wps:spPr bwMode="auto">
                                <a:xfrm>
                                  <a:off x="1241425" y="153670"/>
                                  <a:ext cx="100965" cy="49530"/>
                                </a:xfrm>
                                <a:custGeom>
                                  <a:avLst/>
                                  <a:gdLst>
                                    <a:gd name="T0" fmla="*/ 0 w 159"/>
                                    <a:gd name="T1" fmla="*/ 0 h 78"/>
                                    <a:gd name="T2" fmla="*/ 159 w 159"/>
                                    <a:gd name="T3" fmla="*/ 39 h 78"/>
                                    <a:gd name="T4" fmla="*/ 0 w 159"/>
                                    <a:gd name="T5" fmla="*/ 78 h 78"/>
                                    <a:gd name="T6" fmla="*/ 29 w 159"/>
                                    <a:gd name="T7" fmla="*/ 39 h 78"/>
                                    <a:gd name="T8" fmla="*/ 0 w 159"/>
                                    <a:gd name="T9" fmla="*/ 0 h 78"/>
                                  </a:gdLst>
                                  <a:ahLst/>
                                  <a:cxnLst>
                                    <a:cxn ang="0">
                                      <a:pos x="T0" y="T1"/>
                                    </a:cxn>
                                    <a:cxn ang="0">
                                      <a:pos x="T2" y="T3"/>
                                    </a:cxn>
                                    <a:cxn ang="0">
                                      <a:pos x="T4" y="T5"/>
                                    </a:cxn>
                                    <a:cxn ang="0">
                                      <a:pos x="T6" y="T7"/>
                                    </a:cxn>
                                    <a:cxn ang="0">
                                      <a:pos x="T8" y="T9"/>
                                    </a:cxn>
                                  </a:cxnLst>
                                  <a:rect l="0" t="0" r="r" b="b"/>
                                  <a:pathLst>
                                    <a:path w="159" h="78">
                                      <a:moveTo>
                                        <a:pt x="0" y="0"/>
                                      </a:moveTo>
                                      <a:lnTo>
                                        <a:pt x="159" y="39"/>
                                      </a:lnTo>
                                      <a:lnTo>
                                        <a:pt x="0" y="78"/>
                                      </a:lnTo>
                                      <a:lnTo>
                                        <a:pt x="2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383"/>
                              <wps:cNvSpPr>
                                <a:spLocks/>
                              </wps:cNvSpPr>
                              <wps:spPr bwMode="auto">
                                <a:xfrm>
                                  <a:off x="1241425" y="153670"/>
                                  <a:ext cx="100965" cy="49530"/>
                                </a:xfrm>
                                <a:custGeom>
                                  <a:avLst/>
                                  <a:gdLst>
                                    <a:gd name="T0" fmla="*/ 0 w 159"/>
                                    <a:gd name="T1" fmla="*/ 0 h 78"/>
                                    <a:gd name="T2" fmla="*/ 159 w 159"/>
                                    <a:gd name="T3" fmla="*/ 39 h 78"/>
                                    <a:gd name="T4" fmla="*/ 0 w 159"/>
                                    <a:gd name="T5" fmla="*/ 78 h 78"/>
                                    <a:gd name="T6" fmla="*/ 29 w 159"/>
                                    <a:gd name="T7" fmla="*/ 39 h 78"/>
                                    <a:gd name="T8" fmla="*/ 0 w 159"/>
                                    <a:gd name="T9" fmla="*/ 0 h 78"/>
                                  </a:gdLst>
                                  <a:ahLst/>
                                  <a:cxnLst>
                                    <a:cxn ang="0">
                                      <a:pos x="T0" y="T1"/>
                                    </a:cxn>
                                    <a:cxn ang="0">
                                      <a:pos x="T2" y="T3"/>
                                    </a:cxn>
                                    <a:cxn ang="0">
                                      <a:pos x="T4" y="T5"/>
                                    </a:cxn>
                                    <a:cxn ang="0">
                                      <a:pos x="T6" y="T7"/>
                                    </a:cxn>
                                    <a:cxn ang="0">
                                      <a:pos x="T8" y="T9"/>
                                    </a:cxn>
                                  </a:cxnLst>
                                  <a:rect l="0" t="0" r="r" b="b"/>
                                  <a:pathLst>
                                    <a:path w="159" h="78">
                                      <a:moveTo>
                                        <a:pt x="0" y="0"/>
                                      </a:moveTo>
                                      <a:lnTo>
                                        <a:pt x="159" y="39"/>
                                      </a:lnTo>
                                      <a:lnTo>
                                        <a:pt x="0" y="78"/>
                                      </a:lnTo>
                                      <a:lnTo>
                                        <a:pt x="29" y="39"/>
                                      </a:lnTo>
                                      <a:lnTo>
                                        <a:pt x="0" y="0"/>
                                      </a:lnTo>
                                    </a:path>
                                  </a:pathLst>
                                </a:custGeom>
                                <a:noFill/>
                                <a:ln w="889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Rectangle 384"/>
                              <wps:cNvSpPr>
                                <a:spLocks noChangeArrowheads="1"/>
                              </wps:cNvSpPr>
                              <wps:spPr bwMode="auto">
                                <a:xfrm>
                                  <a:off x="1592580" y="8636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7002A" w14:textId="77777777" w:rsidR="00964F81" w:rsidRDefault="00964F81">
                                    <w:r>
                                      <w:rPr>
                                        <w:rFonts w:ascii="Arial" w:hAnsi="Arial" w:cs="Arial"/>
                                        <w:color w:val="000000"/>
                                        <w:sz w:val="24"/>
                                        <w:szCs w:val="24"/>
                                      </w:rPr>
                                      <w:t>N</w:t>
                                    </w:r>
                                  </w:p>
                                </w:txbxContent>
                              </wps:txbx>
                              <wps:bodyPr rot="0" vert="horz" wrap="none" lIns="0" tIns="0" rIns="0" bIns="0" anchor="t" anchorCtr="0" upright="1">
                                <a:spAutoFit/>
                              </wps:bodyPr>
                            </wps:wsp>
                            <wps:wsp>
                              <wps:cNvPr id="412" name="Rectangle 385"/>
                              <wps:cNvSpPr>
                                <a:spLocks noChangeArrowheads="1"/>
                              </wps:cNvSpPr>
                              <wps:spPr bwMode="auto">
                                <a:xfrm>
                                  <a:off x="1878965" y="86360"/>
                                  <a:ext cx="110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83378" w14:textId="77777777" w:rsidR="00964F81" w:rsidRDefault="00964F81">
                                    <w:r>
                                      <w:rPr>
                                        <w:rFonts w:ascii="Arial" w:hAnsi="Arial" w:cs="Arial"/>
                                        <w:color w:val="000000"/>
                                        <w:sz w:val="24"/>
                                        <w:szCs w:val="24"/>
                                      </w:rPr>
                                      <w:t>C</w:t>
                                    </w:r>
                                  </w:p>
                                </w:txbxContent>
                              </wps:txbx>
                              <wps:bodyPr rot="0" vert="horz" wrap="none" lIns="0" tIns="0" rIns="0" bIns="0" anchor="t" anchorCtr="0" upright="1">
                                <a:spAutoFit/>
                              </wps:bodyPr>
                            </wps:wsp>
                            <wps:wsp>
                              <wps:cNvPr id="413" name="Rectangle 386"/>
                              <wps:cNvSpPr>
                                <a:spLocks noChangeArrowheads="1"/>
                              </wps:cNvSpPr>
                              <wps:spPr bwMode="auto">
                                <a:xfrm>
                                  <a:off x="1988820" y="21590"/>
                                  <a:ext cx="1841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6712E" w14:textId="77777777" w:rsidR="00964F81" w:rsidRDefault="00964F81">
                                    <w:r>
                                      <w:rPr>
                                        <w:rFonts w:ascii="Arial" w:hAnsi="Arial" w:cs="Arial"/>
                                        <w:color w:val="000000"/>
                                        <w:sz w:val="18"/>
                                        <w:szCs w:val="18"/>
                                      </w:rPr>
                                      <w:t>(IV)</w:t>
                                    </w:r>
                                  </w:p>
                                </w:txbxContent>
                              </wps:txbx>
                              <wps:bodyPr rot="0" vert="horz" wrap="none" lIns="0" tIns="0" rIns="0" bIns="0" anchor="t" anchorCtr="0" upright="1">
                                <a:spAutoFit/>
                              </wps:bodyPr>
                            </wps:wsp>
                            <wps:wsp>
                              <wps:cNvPr id="414" name="Line 387"/>
                              <wps:cNvCnPr>
                                <a:cxnSpLocks noChangeShapeType="1"/>
                              </wps:cNvCnPr>
                              <wps:spPr bwMode="auto">
                                <a:xfrm flipH="1">
                                  <a:off x="1717675" y="172085"/>
                                  <a:ext cx="14605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15" name="Line 388"/>
                              <wps:cNvCnPr>
                                <a:cxnSpLocks noChangeShapeType="1"/>
                              </wps:cNvCnPr>
                              <wps:spPr bwMode="auto">
                                <a:xfrm flipH="1">
                                  <a:off x="1717675" y="224790"/>
                                  <a:ext cx="14605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16" name="Line 389"/>
                              <wps:cNvCnPr>
                                <a:cxnSpLocks noChangeShapeType="1"/>
                              </wps:cNvCnPr>
                              <wps:spPr bwMode="auto">
                                <a:xfrm flipH="1">
                                  <a:off x="1717675" y="120015"/>
                                  <a:ext cx="14605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87B47F7" id="Canvas 519" o:spid="_x0000_s1105" editas="canvas" style="width:171.75pt;height:23.25pt;mso-position-horizontal-relative:char;mso-position-vertical-relative:line" coordsize="218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">
                      <v:shape id="_x0000_s1106" type="#_x0000_t75" style="position:absolute;width:21812;height:2952;visibility:visible;mso-wrap-style:square">
                        <v:fill o:detectmouseclick="t"/>
                        <v:path o:connecttype="none"/>
                      </v:shape>
                      <v:rect id="Rectangle 374" o:spid="_x0000_s1107" style="position:absolute;left:215;top:1168;width:110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xqvgAAANwAAAAPAAAAZHJzL2Rvd25yZXYueG1sRE/LagIx&#10;FN0L/kO4QneaKKX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AV1HGq+AAAA3AAAAA8AAAAAAAAA&#10;AAAAAAAABwIAAGRycy9kb3ducmV2LnhtbFBLBQYAAAAAAwADALcAAADyAgAAAAA=&#10;" filled="f" stroked="f">
                        <v:textbox style="mso-fit-shape-to-text:t" inset="0,0,0,0">
                          <w:txbxContent>
                            <w:p w14:paraId="1343C896" w14:textId="77777777" w:rsidR="00964F81" w:rsidRDefault="00964F81">
                              <w:r>
                                <w:rPr>
                                  <w:rFonts w:ascii="Arial" w:hAnsi="Arial" w:cs="Arial"/>
                                  <w:color w:val="000000"/>
                                  <w:sz w:val="24"/>
                                  <w:szCs w:val="24"/>
                                </w:rPr>
                                <w:t>N</w:t>
                              </w:r>
                            </w:p>
                          </w:txbxContent>
                        </v:textbox>
                      </v:rect>
                      <v:rect id="Rectangle 375" o:spid="_x0000_s1108" style="position:absolute;left:1314;width:508;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nxwgAAANwAAAAPAAAAZHJzL2Rvd25yZXYueG1sRI/NasMw&#10;EITvgb6D2EJvieQQ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BqObnxwgAAANwAAAAPAAAA&#10;AAAAAAAAAAAAAAcCAABkcnMvZG93bnJldi54bWxQSwUGAAAAAAMAAwC3AAAA9gIAAAAA&#10;" filled="f" stroked="f">
                        <v:textbox style="mso-fit-shape-to-text:t" inset="0,0,0,0">
                          <w:txbxContent>
                            <w:p w14:paraId="1308B6F3" w14:textId="77777777" w:rsidR="00964F81" w:rsidRDefault="00964F81">
                              <w:r>
                                <w:rPr>
                                  <w:rFonts w:ascii="Arial" w:hAnsi="Arial" w:cs="Arial"/>
                                  <w:color w:val="000000"/>
                                  <w:sz w:val="24"/>
                                  <w:szCs w:val="24"/>
                                </w:rPr>
                                <w:t>-</w:t>
                              </w:r>
                            </w:p>
                          </w:txbxContent>
                        </v:textbox>
                      </v:rect>
                      <v:rect id="Rectangle 376" o:spid="_x0000_s1109" style="position:absolute;left:3111;top:1168;width:110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eGwgAAANwAAAAPAAAAZHJzL2Rvd25yZXYueG1sRI/dagIx&#10;FITvhb5DOIXeadJFRF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Ca6yeGwgAAANwAAAAPAAAA&#10;AAAAAAAAAAAAAAcCAABkcnMvZG93bnJldi54bWxQSwUGAAAAAAMAAwC3AAAA9gIAAAAA&#10;" filled="f" stroked="f">
                        <v:textbox style="mso-fit-shape-to-text:t" inset="0,0,0,0">
                          <w:txbxContent>
                            <w:p w14:paraId="71674291" w14:textId="77777777" w:rsidR="00964F81" w:rsidRDefault="00964F81">
                              <w:r>
                                <w:rPr>
                                  <w:rFonts w:ascii="Arial" w:hAnsi="Arial" w:cs="Arial"/>
                                  <w:color w:val="000000"/>
                                  <w:sz w:val="24"/>
                                  <w:szCs w:val="24"/>
                                </w:rPr>
                                <w:t>C</w:t>
                              </w:r>
                            </w:p>
                          </w:txbxContent>
                        </v:textbox>
                      </v:rect>
                      <v:rect id="Rectangle 377" o:spid="_x0000_s1110" style="position:absolute;left:4210;top:400;width:743;height:1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IdwgAAANwAAAAPAAAAZHJzL2Rvd25yZXYueG1sRI/dagIx&#10;FITvhb5DOIXeaaKV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D1p4IdwgAAANwAAAAPAAAA&#10;AAAAAAAAAAAAAAcCAABkcnMvZG93bnJldi54bWxQSwUGAAAAAAMAAwC3AAAA9gIAAAAA&#10;" filled="f" stroked="f">
                        <v:textbox style="mso-fit-shape-to-text:t" inset="0,0,0,0">
                          <w:txbxContent>
                            <w:p w14:paraId="1F57EE64" w14:textId="77777777" w:rsidR="00964F81" w:rsidRDefault="00964F81">
                              <w:r>
                                <w:rPr>
                                  <w:rFonts w:ascii="Arial" w:hAnsi="Arial" w:cs="Arial"/>
                                  <w:color w:val="000000"/>
                                </w:rPr>
                                <w:t>+</w:t>
                              </w:r>
                            </w:p>
                          </w:txbxContent>
                        </v:textbox>
                      </v:rect>
                      <v:rect id="Rectangle 378" o:spid="_x0000_s1111" style="position:absolute;left:4972;top:520;width:1714;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ppwQAAANwAAAAPAAAAZHJzL2Rvd25yZXYueG1sRI/dagIx&#10;FITvhb5DOELvNFFE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HpOGmnBAAAA3AAAAA8AAAAA&#10;AAAAAAAAAAAABwIAAGRycy9kb3ducmV2LnhtbFBLBQYAAAAAAwADALcAAAD1AgAAAAA=&#10;" filled="f" stroked="f">
                        <v:textbox style="mso-fit-shape-to-text:t" inset="0,0,0,0">
                          <w:txbxContent>
                            <w:p w14:paraId="2B24A84A" w14:textId="77777777" w:rsidR="00964F81" w:rsidRDefault="00964F81">
                              <w:r>
                                <w:rPr>
                                  <w:rFonts w:ascii="Arial" w:hAnsi="Arial" w:cs="Arial"/>
                                  <w:color w:val="000000"/>
                                  <w:sz w:val="18"/>
                                  <w:szCs w:val="18"/>
                                </w:rPr>
                                <w:t>(III)</w:t>
                              </w:r>
                            </w:p>
                          </w:txbxContent>
                        </v:textbox>
                      </v:rect>
                      <v:line id="Line 379" o:spid="_x0000_s1112" style="position:absolute;flip:x;visibility:visible;mso-wrap-style:square" from="1466,1784" to="2959,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" strokeweight=".7pt"/>
                      <v:line id="Line 380" o:spid="_x0000_s1113" style="position:absolute;flip:x;visibility:visible;mso-wrap-style:square" from="1466,2305" to="2959,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" strokeweight=".7pt"/>
                      <v:line id="Line 381" o:spid="_x0000_s1114" style="position:absolute;visibility:visible;mso-wrap-style:square" from="10553,1784" to="1342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" strokeweight=".7pt"/>
                      <v:shape id="Freeform 382" o:spid="_x0000_s1115" style="position:absolute;left:12414;top:1536;width:1009;height:496;visibility:visible;mso-wrap-style:square;v-text-anchor:top" coordsize="1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" path="m,l159,39,,78,29,39,,xe" fillcolor="black" stroked="f">
                        <v:path arrowok="t" o:connecttype="custom" o:connectlocs="0,0;100965,24765;0,49530;18415,24765;0,0" o:connectangles="0,0,0,0,0"/>
                      </v:shape>
                      <v:shape id="Freeform 383" o:spid="_x0000_s1116" style="position:absolute;left:12414;top:1536;width:1009;height:496;visibility:visible;mso-wrap-style:square;v-text-anchor:top" coordsize="1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" path="m,l159,39,,78,29,39,,e" filled="f" strokeweight=".7pt">
                        <v:path arrowok="t" o:connecttype="custom" o:connectlocs="0,0;100965,24765;0,49530;18415,24765;0,0" o:connectangles="0,0,0,0,0"/>
                      </v:shape>
                      <v:rect id="Rectangle 384" o:spid="_x0000_s1117" style="position:absolute;left:15925;top:863;width:110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8swQAAANwAAAAPAAAAZHJzL2Rvd25yZXYueG1sRI/disIw&#10;FITvF3yHcATv1rQi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O/gLyzBAAAA3AAAAA8AAAAA&#10;AAAAAAAAAAAABwIAAGRycy9kb3ducmV2LnhtbFBLBQYAAAAAAwADALcAAAD1AgAAAAA=&#10;" filled="f" stroked="f">
                        <v:textbox style="mso-fit-shape-to-text:t" inset="0,0,0,0">
                          <w:txbxContent>
                            <w:p w14:paraId="4887002A" w14:textId="77777777" w:rsidR="00964F81" w:rsidRDefault="00964F81">
                              <w:r>
                                <w:rPr>
                                  <w:rFonts w:ascii="Arial" w:hAnsi="Arial" w:cs="Arial"/>
                                  <w:color w:val="000000"/>
                                  <w:sz w:val="24"/>
                                  <w:szCs w:val="24"/>
                                </w:rPr>
                                <w:t>N</w:t>
                              </w:r>
                            </w:p>
                          </w:txbxContent>
                        </v:textbox>
                      </v:rect>
                      <v:rect id="Rectangle 385" o:spid="_x0000_s1118" style="position:absolute;left:18789;top:863;width:110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63F83378" w14:textId="77777777" w:rsidR="00964F81" w:rsidRDefault="00964F81">
                              <w:r>
                                <w:rPr>
                                  <w:rFonts w:ascii="Arial" w:hAnsi="Arial" w:cs="Arial"/>
                                  <w:color w:val="000000"/>
                                  <w:sz w:val="24"/>
                                  <w:szCs w:val="24"/>
                                </w:rPr>
                                <w:t>C</w:t>
                              </w:r>
                            </w:p>
                          </w:txbxContent>
                        </v:textbox>
                      </v:rect>
                      <v:rect id="Rectangle 386" o:spid="_x0000_s1119" style="position:absolute;left:19888;top:215;width:1841;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" filled="f" stroked="f">
                        <v:textbox style="mso-fit-shape-to-text:t" inset="0,0,0,0">
                          <w:txbxContent>
                            <w:p w14:paraId="5586712E" w14:textId="77777777" w:rsidR="00964F81" w:rsidRDefault="00964F81">
                              <w:r>
                                <w:rPr>
                                  <w:rFonts w:ascii="Arial" w:hAnsi="Arial" w:cs="Arial"/>
                                  <w:color w:val="000000"/>
                                  <w:sz w:val="18"/>
                                  <w:szCs w:val="18"/>
                                </w:rPr>
                                <w:t>(IV)</w:t>
                              </w:r>
                            </w:p>
                          </w:txbxContent>
                        </v:textbox>
                      </v:rect>
                      <v:line id="Line 387" o:spid="_x0000_s1120" style="position:absolute;flip:x;visibility:visible;mso-wrap-style:square" from="17176,1720" to="18637,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" strokeweight=".7pt"/>
                      <v:line id="Line 388" o:spid="_x0000_s1121" style="position:absolute;flip:x;visibility:visible;mso-wrap-style:square" from="17176,2247" to="18637,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" strokeweight=".7pt"/>
                      <v:line id="Line 389" o:spid="_x0000_s1122" style="position:absolute;flip:x;visibility:visible;mso-wrap-style:square" from="17176,1200" to="18637,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" strokeweight=".7pt"/>
                      <w10:anchorlock/>
                    </v:group>
                  </w:pict>
                </mc:Fallback>
              </mc:AlternateContent>
            </w:r>
          </w:p>
        </w:tc>
        <w:tc>
          <w:tcPr>
            <w:tcW w:w="3060" w:type="dxa"/>
            <w:vAlign w:val="center"/>
          </w:tcPr>
          <w:p w14:paraId="7386DDDC" w14:textId="77777777" w:rsidR="00B23CAE" w:rsidRDefault="00B23CAE" w:rsidP="00A32666">
            <w:pPr>
              <w:rPr>
                <w:lang w:val="pt-BR"/>
              </w:rPr>
            </w:pPr>
            <w:r>
              <w:rPr>
                <w:rFonts w:ascii="Arial" w:hAnsi="Arial" w:cs="Arial"/>
                <w:lang w:val="pt-BR"/>
              </w:rPr>
              <w:t>Same as above</w:t>
            </w:r>
          </w:p>
        </w:tc>
      </w:tr>
      <w:tr w:rsidR="00381F28" w14:paraId="3A3D9AB3" w14:textId="77777777">
        <w:tc>
          <w:tcPr>
            <w:tcW w:w="647" w:type="dxa"/>
            <w:vAlign w:val="center"/>
          </w:tcPr>
          <w:p w14:paraId="76E63744" w14:textId="77777777" w:rsidR="00381F28" w:rsidRPr="00C0549D" w:rsidRDefault="00381F28" w:rsidP="00A32666">
            <w:pPr>
              <w:rPr>
                <w:rFonts w:ascii="Arial" w:hAnsi="Arial" w:cs="Arial"/>
                <w:lang w:val="pt-BR"/>
              </w:rPr>
            </w:pPr>
            <w:r w:rsidRPr="00C0549D">
              <w:rPr>
                <w:rFonts w:ascii="Arial" w:hAnsi="Arial" w:cs="Arial"/>
                <w:lang w:val="pt-BR"/>
              </w:rPr>
              <w:t>10</w:t>
            </w:r>
          </w:p>
        </w:tc>
        <w:tc>
          <w:tcPr>
            <w:tcW w:w="4501" w:type="dxa"/>
          </w:tcPr>
          <w:p w14:paraId="78E31C3E" w14:textId="77777777" w:rsidR="00381F28" w:rsidRPr="00C0549D" w:rsidRDefault="00F94555">
            <w:pPr>
              <w:rPr>
                <w:lang w:val="pt-BR"/>
              </w:rPr>
            </w:pPr>
            <w:r w:rsidRPr="00C0549D">
              <w:rPr>
                <w:noProof/>
                <w:lang w:val="de-DE" w:eastAsia="de-DE"/>
              </w:rPr>
              <mc:AlternateContent>
                <mc:Choice Requires="wps">
                  <w:drawing>
                    <wp:anchor distT="0" distB="0" distL="114300" distR="114300" simplePos="0" relativeHeight="251659264" behindDoc="0" locked="0" layoutInCell="1" allowOverlap="1" wp14:anchorId="387A5841" wp14:editId="48988D81">
                      <wp:simplePos x="0" y="0"/>
                      <wp:positionH relativeFrom="column">
                        <wp:posOffset>1949450</wp:posOffset>
                      </wp:positionH>
                      <wp:positionV relativeFrom="paragraph">
                        <wp:posOffset>433705</wp:posOffset>
                      </wp:positionV>
                      <wp:extent cx="188595" cy="635"/>
                      <wp:effectExtent l="0" t="0" r="0" b="0"/>
                      <wp:wrapNone/>
                      <wp:docPr id="399"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286361" id="Line 40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5pt,34.15pt" to="168.3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" strokeweight=".5pt"/>
                  </w:pict>
                </mc:Fallback>
              </mc:AlternateContent>
            </w:r>
            <w:r w:rsidRPr="00C0549D">
              <w:rPr>
                <w:noProof/>
                <w:lang w:val="de-DE" w:eastAsia="de-DE"/>
              </w:rPr>
              <mc:AlternateContent>
                <mc:Choice Requires="wps">
                  <w:drawing>
                    <wp:anchor distT="0" distB="0" distL="114300" distR="114300" simplePos="0" relativeHeight="251658240" behindDoc="0" locked="0" layoutInCell="1" allowOverlap="1" wp14:anchorId="1F796A2D" wp14:editId="0FEB11CC">
                      <wp:simplePos x="0" y="0"/>
                      <wp:positionH relativeFrom="column">
                        <wp:posOffset>1949450</wp:posOffset>
                      </wp:positionH>
                      <wp:positionV relativeFrom="paragraph">
                        <wp:posOffset>547370</wp:posOffset>
                      </wp:positionV>
                      <wp:extent cx="188595" cy="635"/>
                      <wp:effectExtent l="0" t="0" r="0" b="0"/>
                      <wp:wrapNone/>
                      <wp:docPr id="398"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353352" id="Line 35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5pt,43.1pt" to="168.3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" strokeweight=".5pt"/>
                  </w:pict>
                </mc:Fallback>
              </mc:AlternateContent>
            </w:r>
            <w:r w:rsidRPr="00C0549D">
              <w:rPr>
                <w:noProof/>
                <w:lang w:val="de-DE" w:eastAsia="de-DE"/>
              </w:rPr>
              <mc:AlternateContent>
                <mc:Choice Requires="wps">
                  <w:drawing>
                    <wp:anchor distT="0" distB="0" distL="114300" distR="114300" simplePos="0" relativeHeight="251657216" behindDoc="0" locked="0" layoutInCell="1" allowOverlap="1" wp14:anchorId="48168398" wp14:editId="22C338CF">
                      <wp:simplePos x="0" y="0"/>
                      <wp:positionH relativeFrom="column">
                        <wp:posOffset>1835150</wp:posOffset>
                      </wp:positionH>
                      <wp:positionV relativeFrom="paragraph">
                        <wp:posOffset>428625</wp:posOffset>
                      </wp:positionV>
                      <wp:extent cx="93345" cy="160655"/>
                      <wp:effectExtent l="0" t="0" r="0" b="0"/>
                      <wp:wrapNone/>
                      <wp:docPr id="397"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32B2C" w14:textId="77777777" w:rsidR="00964F81" w:rsidRDefault="00964F81" w:rsidP="00E314A5">
                                  <w:r>
                                    <w:rPr>
                                      <w:rFonts w:ascii="Arial" w:hAnsi="Arial" w:cs="Arial"/>
                                      <w:color w:val="000000"/>
                                      <w:sz w:val="22"/>
                                      <w:szCs w:val="22"/>
                                    </w:rPr>
                                    <w:t>P</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8168398" id="Rectangle 351" o:spid="_x0000_s1123" style="position:absolute;margin-left:144.5pt;margin-top:33.75pt;width:7.35pt;height:12.6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" filled="f" stroked="f">
                      <v:textbox style="mso-fit-shape-to-text:t" inset="0,0,0,0">
                        <w:txbxContent>
                          <w:p w14:paraId="17132B2C" w14:textId="77777777" w:rsidR="00964F81" w:rsidRDefault="00964F81" w:rsidP="00E314A5">
                            <w:r>
                              <w:rPr>
                                <w:rFonts w:ascii="Arial" w:hAnsi="Arial" w:cs="Arial"/>
                                <w:color w:val="000000"/>
                                <w:sz w:val="22"/>
                                <w:szCs w:val="22"/>
                              </w:rPr>
                              <w:t>P</w:t>
                            </w:r>
                          </w:p>
                        </w:txbxContent>
                      </v:textbox>
                    </v:rect>
                  </w:pict>
                </mc:Fallback>
              </mc:AlternateContent>
            </w:r>
            <w:r w:rsidRPr="00C0549D">
              <w:rPr>
                <w:noProof/>
                <w:lang w:val="de-DE" w:eastAsia="de-DE"/>
              </w:rPr>
              <mc:AlternateContent>
                <mc:Choice Requires="wps">
                  <w:drawing>
                    <wp:anchor distT="0" distB="0" distL="114300" distR="114300" simplePos="0" relativeHeight="251655168" behindDoc="0" locked="0" layoutInCell="1" allowOverlap="1" wp14:anchorId="366727D4" wp14:editId="2E6FC68F">
                      <wp:simplePos x="0" y="0"/>
                      <wp:positionH relativeFrom="column">
                        <wp:posOffset>1609090</wp:posOffset>
                      </wp:positionH>
                      <wp:positionV relativeFrom="paragraph">
                        <wp:posOffset>548005</wp:posOffset>
                      </wp:positionV>
                      <wp:extent cx="170815" cy="73025"/>
                      <wp:effectExtent l="0" t="0" r="0" b="0"/>
                      <wp:wrapNone/>
                      <wp:docPr id="396"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815" cy="7302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D736B3" id="Line 357"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7pt,43.15pt" to="140.1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" strokeweight=".5pt"/>
                  </w:pict>
                </mc:Fallback>
              </mc:AlternateContent>
            </w:r>
            <w:r w:rsidRPr="00C0549D">
              <w:rPr>
                <w:noProof/>
                <w:lang w:val="de-DE" w:eastAsia="de-DE"/>
              </w:rPr>
              <mc:AlternateContent>
                <mc:Choice Requires="wps">
                  <w:drawing>
                    <wp:anchor distT="0" distB="0" distL="114300" distR="114300" simplePos="0" relativeHeight="251656192" behindDoc="0" locked="0" layoutInCell="1" allowOverlap="1" wp14:anchorId="11212DED" wp14:editId="40EB85A2">
                      <wp:simplePos x="0" y="0"/>
                      <wp:positionH relativeFrom="column">
                        <wp:posOffset>1609090</wp:posOffset>
                      </wp:positionH>
                      <wp:positionV relativeFrom="paragraph">
                        <wp:posOffset>374015</wp:posOffset>
                      </wp:positionV>
                      <wp:extent cx="176530" cy="66675"/>
                      <wp:effectExtent l="0" t="0" r="0" b="0"/>
                      <wp:wrapNone/>
                      <wp:docPr id="395"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6667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961A533" id="Line 356"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7pt,29.45pt" to="140.6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" strokeweight=".5pt"/>
                  </w:pict>
                </mc:Fallback>
              </mc:AlternateContent>
            </w:r>
            <w:r w:rsidRPr="00C0549D">
              <w:rPr>
                <w:noProof/>
                <w:lang w:val="de-DE" w:eastAsia="de-DE"/>
              </w:rPr>
              <mc:AlternateContent>
                <mc:Choice Requires="wps">
                  <w:drawing>
                    <wp:anchor distT="0" distB="0" distL="114300" distR="114300" simplePos="0" relativeHeight="251654144" behindDoc="0" locked="0" layoutInCell="1" allowOverlap="1" wp14:anchorId="26727BF5" wp14:editId="110A3342">
                      <wp:simplePos x="0" y="0"/>
                      <wp:positionH relativeFrom="column">
                        <wp:posOffset>2169160</wp:posOffset>
                      </wp:positionH>
                      <wp:positionV relativeFrom="paragraph">
                        <wp:posOffset>407035</wp:posOffset>
                      </wp:positionV>
                      <wp:extent cx="118745" cy="175260"/>
                      <wp:effectExtent l="0" t="0" r="0" b="0"/>
                      <wp:wrapNone/>
                      <wp:docPr id="393"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EA7E6" w14:textId="77777777" w:rsidR="00964F81" w:rsidRDefault="00964F81" w:rsidP="00E314A5">
                                  <w:r>
                                    <w:rPr>
                                      <w:rFonts w:ascii="Arial" w:hAnsi="Arial" w:cs="Arial"/>
                                      <w:color w:val="000000"/>
                                      <w:sz w:val="24"/>
                                      <w:szCs w:val="24"/>
                                    </w:rPr>
                                    <w:t>O</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6727BF5" id="Rectangle 358" o:spid="_x0000_s1124" style="position:absolute;margin-left:170.8pt;margin-top:32.05pt;width:9.35pt;height:13.8pt;z-index:251654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" filled="f" stroked="f">
                      <v:textbox style="mso-fit-shape-to-text:t" inset="0,0,0,0">
                        <w:txbxContent>
                          <w:p w14:paraId="2A5EA7E6" w14:textId="77777777" w:rsidR="00964F81" w:rsidRDefault="00964F81" w:rsidP="00E314A5">
                            <w:r>
                              <w:rPr>
                                <w:rFonts w:ascii="Arial" w:hAnsi="Arial" w:cs="Arial"/>
                                <w:color w:val="000000"/>
                                <w:sz w:val="24"/>
                                <w:szCs w:val="24"/>
                              </w:rPr>
                              <w:t>O</w:t>
                            </w:r>
                          </w:p>
                        </w:txbxContent>
                      </v:textbox>
                    </v:rect>
                  </w:pict>
                </mc:Fallback>
              </mc:AlternateContent>
            </w:r>
            <w:r w:rsidRPr="00C0549D">
              <w:rPr>
                <w:noProof/>
                <w:lang w:val="de-DE" w:eastAsia="de-DE"/>
              </w:rPr>
              <mc:AlternateContent>
                <mc:Choice Requires="wps">
                  <w:drawing>
                    <wp:anchor distT="0" distB="0" distL="114300" distR="114300" simplePos="0" relativeHeight="251652096" behindDoc="0" locked="0" layoutInCell="1" allowOverlap="1" wp14:anchorId="4F5D28DE" wp14:editId="43F5A7D6">
                      <wp:simplePos x="0" y="0"/>
                      <wp:positionH relativeFrom="column">
                        <wp:posOffset>1037590</wp:posOffset>
                      </wp:positionH>
                      <wp:positionV relativeFrom="paragraph">
                        <wp:posOffset>523240</wp:posOffset>
                      </wp:positionV>
                      <wp:extent cx="287020" cy="635"/>
                      <wp:effectExtent l="0" t="0" r="0" b="0"/>
                      <wp:wrapNone/>
                      <wp:docPr id="392"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6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1EE67D" id="Line 39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pt,41.2pt" to="104.3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" strokeweight=".7pt"/>
                  </w:pict>
                </mc:Fallback>
              </mc:AlternateContent>
            </w:r>
            <w:r w:rsidRPr="00C0549D">
              <w:rPr>
                <w:noProof/>
                <w:lang w:val="de-DE" w:eastAsia="de-DE"/>
              </w:rPr>
              <mc:AlternateContent>
                <mc:Choice Requires="wps">
                  <w:drawing>
                    <wp:anchor distT="0" distB="0" distL="114300" distR="114300" simplePos="0" relativeHeight="251653120" behindDoc="0" locked="0" layoutInCell="1" allowOverlap="1" wp14:anchorId="423498C1" wp14:editId="76D5000C">
                      <wp:simplePos x="0" y="0"/>
                      <wp:positionH relativeFrom="column">
                        <wp:posOffset>1223645</wp:posOffset>
                      </wp:positionH>
                      <wp:positionV relativeFrom="paragraph">
                        <wp:posOffset>498475</wp:posOffset>
                      </wp:positionV>
                      <wp:extent cx="100965" cy="49530"/>
                      <wp:effectExtent l="0" t="0" r="0" b="0"/>
                      <wp:wrapNone/>
                      <wp:docPr id="391" name="Freeform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65" cy="49530"/>
                              </a:xfrm>
                              <a:custGeom>
                                <a:avLst/>
                                <a:gdLst>
                                  <a:gd name="T0" fmla="*/ 0 w 159"/>
                                  <a:gd name="T1" fmla="*/ 0 h 78"/>
                                  <a:gd name="T2" fmla="*/ 159 w 159"/>
                                  <a:gd name="T3" fmla="*/ 39 h 78"/>
                                  <a:gd name="T4" fmla="*/ 0 w 159"/>
                                  <a:gd name="T5" fmla="*/ 78 h 78"/>
                                  <a:gd name="T6" fmla="*/ 29 w 159"/>
                                  <a:gd name="T7" fmla="*/ 39 h 78"/>
                                  <a:gd name="T8" fmla="*/ 0 w 159"/>
                                  <a:gd name="T9" fmla="*/ 0 h 78"/>
                                </a:gdLst>
                                <a:ahLst/>
                                <a:cxnLst>
                                  <a:cxn ang="0">
                                    <a:pos x="T0" y="T1"/>
                                  </a:cxn>
                                  <a:cxn ang="0">
                                    <a:pos x="T2" y="T3"/>
                                  </a:cxn>
                                  <a:cxn ang="0">
                                    <a:pos x="T4" y="T5"/>
                                  </a:cxn>
                                  <a:cxn ang="0">
                                    <a:pos x="T6" y="T7"/>
                                  </a:cxn>
                                  <a:cxn ang="0">
                                    <a:pos x="T8" y="T9"/>
                                  </a:cxn>
                                </a:cxnLst>
                                <a:rect l="0" t="0" r="r" b="b"/>
                                <a:pathLst>
                                  <a:path w="159" h="78">
                                    <a:moveTo>
                                      <a:pt x="0" y="0"/>
                                    </a:moveTo>
                                    <a:lnTo>
                                      <a:pt x="159" y="39"/>
                                    </a:lnTo>
                                    <a:lnTo>
                                      <a:pt x="0" y="78"/>
                                    </a:lnTo>
                                    <a:lnTo>
                                      <a:pt x="29" y="39"/>
                                    </a:lnTo>
                                    <a:lnTo>
                                      <a:pt x="0" y="0"/>
                                    </a:lnTo>
                                  </a:path>
                                </a:pathLst>
                              </a:custGeom>
                              <a:noFill/>
                              <a:ln w="889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2FCE7449" id="Freeform 393"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96.35pt,39.25pt,104.3pt,41.2pt,96.35pt,43.15pt,97.8pt,41.2pt,96.35pt,39.25pt" coordsize="15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" filled="f" strokeweight=".7pt">
                      <v:path arrowok="t" o:connecttype="custom" o:connectlocs="0,0;100965,24765;0,49530;18415,24765;0,0" o:connectangles="0,0,0,0,0"/>
                    </v:polyline>
                  </w:pict>
                </mc:Fallback>
              </mc:AlternateContent>
            </w:r>
            <w:r w:rsidRPr="00C0549D">
              <w:rPr>
                <w:noProof/>
                <w:lang w:val="de-DE" w:eastAsia="de-DE"/>
              </w:rPr>
              <mc:AlternateContent>
                <mc:Choice Requires="wpc">
                  <w:drawing>
                    <wp:inline distT="0" distB="0" distL="0" distR="0" wp14:anchorId="646FC7B1" wp14:editId="2F4CAA8B">
                      <wp:extent cx="962025" cy="771525"/>
                      <wp:effectExtent l="0" t="0" r="2540" b="635"/>
                      <wp:docPr id="520" name="Canvas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50" name="Rectangle 396"/>
                              <wps:cNvSpPr>
                                <a:spLocks noChangeArrowheads="1"/>
                              </wps:cNvSpPr>
                              <wps:spPr bwMode="auto">
                                <a:xfrm>
                                  <a:off x="213360" y="425450"/>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89AD" w14:textId="77777777" w:rsidR="00964F81" w:rsidRDefault="00964F81" w:rsidP="00E314A5">
                                    <w:r>
                                      <w:rPr>
                                        <w:rFonts w:ascii="Arial" w:hAnsi="Arial" w:cs="Arial"/>
                                        <w:color w:val="000000"/>
                                        <w:sz w:val="22"/>
                                        <w:szCs w:val="22"/>
                                      </w:rPr>
                                      <w:t>P</w:t>
                                    </w:r>
                                  </w:p>
                                </w:txbxContent>
                              </wps:txbx>
                              <wps:bodyPr rot="0" vert="horz" wrap="none" lIns="0" tIns="0" rIns="0" bIns="0" anchor="t" anchorCtr="0" upright="1">
                                <a:spAutoFit/>
                              </wps:bodyPr>
                            </wps:wsp>
                            <wps:wsp>
                              <wps:cNvPr id="351" name="Line 397"/>
                              <wps:cNvCnPr>
                                <a:cxnSpLocks noChangeShapeType="1"/>
                              </wps:cNvCnPr>
                              <wps:spPr bwMode="auto">
                                <a:xfrm>
                                  <a:off x="353060" y="507365"/>
                                  <a:ext cx="18859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4" name="Line 398"/>
                              <wps:cNvCnPr>
                                <a:cxnSpLocks noChangeShapeType="1"/>
                              </wps:cNvCnPr>
                              <wps:spPr bwMode="auto">
                                <a:xfrm>
                                  <a:off x="261620" y="221615"/>
                                  <a:ext cx="635" cy="18859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399"/>
                              <wps:cNvSpPr>
                                <a:spLocks noChangeArrowheads="1"/>
                              </wps:cNvSpPr>
                              <wps:spPr bwMode="auto">
                                <a:xfrm>
                                  <a:off x="207010" y="51435"/>
                                  <a:ext cx="577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082F9" w14:textId="77777777" w:rsidR="00964F81" w:rsidRDefault="00964F81" w:rsidP="00E314A5"/>
                                </w:txbxContent>
                              </wps:txbx>
                              <wps:bodyPr rot="0" vert="horz" wrap="none" lIns="0" tIns="0" rIns="0" bIns="0" anchor="t" anchorCtr="0" upright="1">
                                <a:spAutoFit/>
                              </wps:bodyPr>
                            </wps:wsp>
                            <wps:wsp>
                              <wps:cNvPr id="386" name="Rectangle 400"/>
                              <wps:cNvSpPr>
                                <a:spLocks noChangeArrowheads="1"/>
                              </wps:cNvSpPr>
                              <wps:spPr bwMode="auto">
                                <a:xfrm>
                                  <a:off x="342900" y="342900"/>
                                  <a:ext cx="895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1F93F" w14:textId="77777777" w:rsidR="00964F81" w:rsidRDefault="00964F81" w:rsidP="00E314A5">
                                    <w:r>
                                      <w:rPr>
                                        <w:rFonts w:ascii="Arial" w:hAnsi="Arial" w:cs="Arial"/>
                                        <w:color w:val="000000"/>
                                        <w:sz w:val="24"/>
                                        <w:szCs w:val="24"/>
                                      </w:rPr>
                                      <w:t>+</w:t>
                                    </w:r>
                                  </w:p>
                                </w:txbxContent>
                              </wps:txbx>
                              <wps:bodyPr rot="0" vert="horz" wrap="none" lIns="0" tIns="0" rIns="0" bIns="0" anchor="t" anchorCtr="0" upright="1">
                                <a:spAutoFit/>
                              </wps:bodyPr>
                            </wps:wsp>
                            <wps:wsp>
                              <wps:cNvPr id="387" name="Line 401"/>
                              <wps:cNvCnPr>
                                <a:cxnSpLocks noChangeShapeType="1"/>
                              </wps:cNvCnPr>
                              <wps:spPr bwMode="auto">
                                <a:xfrm>
                                  <a:off x="8890" y="361315"/>
                                  <a:ext cx="176530" cy="6667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8" name="Line 402"/>
                              <wps:cNvCnPr>
                                <a:cxnSpLocks noChangeShapeType="1"/>
                              </wps:cNvCnPr>
                              <wps:spPr bwMode="auto">
                                <a:xfrm flipV="1">
                                  <a:off x="8890" y="534670"/>
                                  <a:ext cx="170815" cy="7302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403"/>
                              <wps:cNvSpPr>
                                <a:spLocks noChangeArrowheads="1"/>
                              </wps:cNvSpPr>
                              <wps:spPr bwMode="auto">
                                <a:xfrm>
                                  <a:off x="571500" y="396240"/>
                                  <a:ext cx="118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66A3B" w14:textId="77777777" w:rsidR="00964F81" w:rsidRDefault="00964F81" w:rsidP="00E314A5">
                                    <w:r>
                                      <w:rPr>
                                        <w:rFonts w:ascii="Arial" w:hAnsi="Arial" w:cs="Arial"/>
                                        <w:color w:val="000000"/>
                                        <w:sz w:val="24"/>
                                        <w:szCs w:val="24"/>
                                      </w:rPr>
                                      <w:t>O</w:t>
                                    </w:r>
                                  </w:p>
                                </w:txbxContent>
                              </wps:txbx>
                              <wps:bodyPr rot="0" vert="horz" wrap="none" lIns="0" tIns="0" rIns="0" bIns="0" anchor="t" anchorCtr="0" upright="1">
                                <a:spAutoFit/>
                              </wps:bodyPr>
                            </wps:wsp>
                            <wps:wsp>
                              <wps:cNvPr id="390" name="Rectangle 404"/>
                              <wps:cNvSpPr>
                                <a:spLocks noChangeArrowheads="1"/>
                              </wps:cNvSpPr>
                              <wps:spPr bwMode="auto">
                                <a:xfrm>
                                  <a:off x="685800" y="298450"/>
                                  <a:ext cx="50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A07C3" w14:textId="77777777" w:rsidR="00964F81" w:rsidRDefault="00964F81" w:rsidP="00E314A5">
                                    <w:r>
                                      <w:rPr>
                                        <w:rFonts w:ascii="Arial" w:hAnsi="Arial" w:cs="Arial"/>
                                        <w:color w:val="000000"/>
                                        <w:sz w:val="24"/>
                                        <w:szCs w:val="24"/>
                                      </w:rPr>
                                      <w:t>-</w:t>
                                    </w:r>
                                  </w:p>
                                </w:txbxContent>
                              </wps:txbx>
                              <wps:bodyPr rot="0" vert="horz" wrap="none" lIns="0" tIns="0" rIns="0" bIns="0" anchor="t" anchorCtr="0" upright="1">
                                <a:spAutoFit/>
                              </wps:bodyPr>
                            </wps:wsp>
                          </wpc:wpc>
                        </a:graphicData>
                      </a:graphic>
                    </wp:inline>
                  </w:drawing>
                </mc:Choice>
                <mc:Fallback>
                  <w:pict>
                    <v:group w14:anchorId="646FC7B1" id="Canvas 520" o:spid="_x0000_s1125" editas="canvas" style="width:75.75pt;height:60.75pt;mso-position-horizontal-relative:char;mso-position-vertical-relative:line" coordsize="9620,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">
                      <v:shape id="_x0000_s1126" type="#_x0000_t75" style="position:absolute;width:9620;height:7715;visibility:visible;mso-wrap-style:square">
                        <v:fill o:detectmouseclick="t"/>
                        <v:path o:connecttype="none"/>
                      </v:shape>
                      <v:rect id="Rectangle 396" o:spid="_x0000_s1127" style="position:absolute;left:2133;top:4254;width:934;height:1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4SvwAAANwAAAAPAAAAZHJzL2Rvd25yZXYueG1sRE/LisIw&#10;FN0L8w/hDsxO01EU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DWbP4SvwAAANwAAAAPAAAAAAAA&#10;AAAAAAAAAAcCAABkcnMvZG93bnJldi54bWxQSwUGAAAAAAMAAwC3AAAA8wIAAAAA&#10;" filled="f" stroked="f">
                        <v:textbox style="mso-fit-shape-to-text:t" inset="0,0,0,0">
                          <w:txbxContent>
                            <w:p w14:paraId="3F1F89AD" w14:textId="77777777" w:rsidR="00964F81" w:rsidRDefault="00964F81" w:rsidP="00E314A5">
                              <w:r>
                                <w:rPr>
                                  <w:rFonts w:ascii="Arial" w:hAnsi="Arial" w:cs="Arial"/>
                                  <w:color w:val="000000"/>
                                  <w:sz w:val="22"/>
                                  <w:szCs w:val="22"/>
                                </w:rPr>
                                <w:t>P</w:t>
                              </w:r>
                            </w:p>
                          </w:txbxContent>
                        </v:textbox>
                      </v:rect>
                      <v:line id="Line 397" o:spid="_x0000_s1128" style="position:absolute;visibility:visible;mso-wrap-style:square" from="3530,5073" to="5416,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" strokeweight=".5pt"/>
                      <v:line id="Line 398" o:spid="_x0000_s1129" style="position:absolute;visibility:visible;mso-wrap-style:square" from="2616,2216" to="2622,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" strokeweight=".5pt"/>
                      <v:rect id="Rectangle 399" o:spid="_x0000_s1130" style="position:absolute;left:2070;top:514;width:577;height:1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46F082F9" w14:textId="77777777" w:rsidR="00964F81" w:rsidRDefault="00964F81" w:rsidP="00E314A5"/>
                          </w:txbxContent>
                        </v:textbox>
                      </v:rect>
                      <v:rect id="Rectangle 400" o:spid="_x0000_s1131" style="position:absolute;left:3429;top:3429;width:895;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6wQAAANwAAAAPAAAAZHJzL2Rvd25yZXYueG1sRI/disIw&#10;FITvF3yHcATv1lQF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Eip77rBAAAA3AAAAA8AAAAA&#10;AAAAAAAAAAAABwIAAGRycy9kb3ducmV2LnhtbFBLBQYAAAAAAwADALcAAAD1AgAAAAA=&#10;" filled="f" stroked="f">
                        <v:textbox style="mso-fit-shape-to-text:t" inset="0,0,0,0">
                          <w:txbxContent>
                            <w:p w14:paraId="30C1F93F" w14:textId="77777777" w:rsidR="00964F81" w:rsidRDefault="00964F81" w:rsidP="00E314A5">
                              <w:r>
                                <w:rPr>
                                  <w:rFonts w:ascii="Arial" w:hAnsi="Arial" w:cs="Arial"/>
                                  <w:color w:val="000000"/>
                                  <w:sz w:val="24"/>
                                  <w:szCs w:val="24"/>
                                </w:rPr>
                                <w:t>+</w:t>
                              </w:r>
                            </w:p>
                          </w:txbxContent>
                        </v:textbox>
                      </v:rect>
                      <v:line id="Line 401" o:spid="_x0000_s1132" style="position:absolute;visibility:visible;mso-wrap-style:square" from="88,3613" to="1854,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" strokeweight=".5pt"/>
                      <v:line id="Line 402" o:spid="_x0000_s1133" style="position:absolute;flip:y;visibility:visible;mso-wrap-style:square" from="88,5346" to="1797,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" strokeweight=".5pt"/>
                      <v:rect id="Rectangle 403" o:spid="_x0000_s1134" style="position:absolute;left:5715;top:3962;width:1187;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03766A3B" w14:textId="77777777" w:rsidR="00964F81" w:rsidRDefault="00964F81" w:rsidP="00E314A5">
                              <w:r>
                                <w:rPr>
                                  <w:rFonts w:ascii="Arial" w:hAnsi="Arial" w:cs="Arial"/>
                                  <w:color w:val="000000"/>
                                  <w:sz w:val="24"/>
                                  <w:szCs w:val="24"/>
                                </w:rPr>
                                <w:t>O</w:t>
                              </w:r>
                            </w:p>
                          </w:txbxContent>
                        </v:textbox>
                      </v:rect>
                      <v:rect id="Rectangle 404" o:spid="_x0000_s1135" style="position:absolute;left:6858;top:2984;width:50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SIvgAAANwAAAAPAAAAZHJzL2Rvd25yZXYueG1sRE/LisIw&#10;FN0L/kO4gjtNR0G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C3VRIi+AAAA3AAAAA8AAAAAAAAA&#10;AAAAAAAABwIAAGRycy9kb3ducmV2LnhtbFBLBQYAAAAAAwADALcAAADyAgAAAAA=&#10;" filled="f" stroked="f">
                        <v:textbox style="mso-fit-shape-to-text:t" inset="0,0,0,0">
                          <w:txbxContent>
                            <w:p w14:paraId="602A07C3" w14:textId="77777777" w:rsidR="00964F81" w:rsidRDefault="00964F81" w:rsidP="00E314A5">
                              <w:r>
                                <w:rPr>
                                  <w:rFonts w:ascii="Arial" w:hAnsi="Arial" w:cs="Arial"/>
                                  <w:color w:val="000000"/>
                                  <w:sz w:val="24"/>
                                  <w:szCs w:val="24"/>
                                </w:rPr>
                                <w:t>-</w:t>
                              </w:r>
                            </w:p>
                          </w:txbxContent>
                        </v:textbox>
                      </v:rect>
                      <w10:anchorlock/>
                    </v:group>
                  </w:pict>
                </mc:Fallback>
              </mc:AlternateContent>
            </w:r>
            <w:r w:rsidRPr="00C0549D">
              <w:rPr>
                <w:noProof/>
                <w:lang w:val="de-DE" w:eastAsia="de-DE"/>
              </w:rPr>
              <mc:AlternateContent>
                <mc:Choice Requires="wpc">
                  <w:drawing>
                    <wp:inline distT="0" distB="0" distL="0" distR="0" wp14:anchorId="2B3756C9" wp14:editId="05093105">
                      <wp:extent cx="962025" cy="771525"/>
                      <wp:effectExtent l="0" t="0" r="2540" b="635"/>
                      <wp:docPr id="521" name="Canvas 5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47" name="Rectangle 354"/>
                              <wps:cNvSpPr>
                                <a:spLocks noChangeArrowheads="1"/>
                              </wps:cNvSpPr>
                              <wps:spPr bwMode="auto">
                                <a:xfrm>
                                  <a:off x="207010" y="51435"/>
                                  <a:ext cx="5778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A5DD8" w14:textId="77777777" w:rsidR="00964F81" w:rsidRDefault="00964F81" w:rsidP="00E314A5"/>
                                </w:txbxContent>
                              </wps:txbx>
                              <wps:bodyPr rot="0" vert="horz" wrap="none" lIns="0" tIns="0" rIns="0" bIns="0" anchor="t" anchorCtr="0" upright="1">
                                <a:spAutoFit/>
                              </wps:bodyPr>
                            </wps:wsp>
                            <wps:wsp>
                              <wps:cNvPr id="348" name="Line 353"/>
                              <wps:cNvCnPr>
                                <a:cxnSpLocks noChangeShapeType="1"/>
                              </wps:cNvCnPr>
                              <wps:spPr bwMode="auto">
                                <a:xfrm>
                                  <a:off x="913765" y="228600"/>
                                  <a:ext cx="635" cy="18859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B3756C9" id="Canvas 521" o:spid="_x0000_s1136" editas="canvas" style="width:75.75pt;height:60.75pt;mso-position-horizontal-relative:char;mso-position-vertical-relative:line" coordsize="9620,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">
                      <v:shape id="_x0000_s1137" type="#_x0000_t75" style="position:absolute;width:9620;height:7715;visibility:visible;mso-wrap-style:square">
                        <v:fill o:detectmouseclick="t"/>
                        <v:path o:connecttype="none"/>
                      </v:shape>
                      <v:rect id="Rectangle 354" o:spid="_x0000_s1138" style="position:absolute;left:2070;top:514;width:577;height:1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C7wgAAANwAAAAPAAAAZHJzL2Rvd25yZXYueG1sRI/dagIx&#10;FITvC75DOIJ3NasW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DcXPC7wgAAANwAAAAPAAAA&#10;AAAAAAAAAAAAAAcCAABkcnMvZG93bnJldi54bWxQSwUGAAAAAAMAAwC3AAAA9gIAAAAA&#10;" filled="f" stroked="f">
                        <v:textbox style="mso-fit-shape-to-text:t" inset="0,0,0,0">
                          <w:txbxContent>
                            <w:p w14:paraId="7AAA5DD8" w14:textId="77777777" w:rsidR="00964F81" w:rsidRDefault="00964F81" w:rsidP="00E314A5"/>
                          </w:txbxContent>
                        </v:textbox>
                      </v:rect>
                      <v:line id="Line 353" o:spid="_x0000_s1139" style="position:absolute;visibility:visible;mso-wrap-style:square" from="9137,2286" to="9144,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" strokeweight=".5pt"/>
                      <w10:anchorlock/>
                    </v:group>
                  </w:pict>
                </mc:Fallback>
              </mc:AlternateContent>
            </w:r>
          </w:p>
        </w:tc>
        <w:tc>
          <w:tcPr>
            <w:tcW w:w="3060" w:type="dxa"/>
            <w:vAlign w:val="center"/>
          </w:tcPr>
          <w:p w14:paraId="3BBF7022" w14:textId="77777777" w:rsidR="00381F28" w:rsidRPr="000805E7" w:rsidRDefault="00381F28" w:rsidP="00A32666">
            <w:pPr>
              <w:rPr>
                <w:rFonts w:ascii="Arial" w:hAnsi="Arial" w:cs="Arial"/>
                <w:lang w:val="pt-BR"/>
              </w:rPr>
            </w:pPr>
            <w:r w:rsidRPr="000805E7">
              <w:rPr>
                <w:rFonts w:ascii="Arial" w:hAnsi="Arial" w:cs="Arial"/>
                <w:lang w:val="pt-BR"/>
              </w:rPr>
              <w:t>P=P,As,Sb; O=O,S,Se,Te</w:t>
            </w:r>
          </w:p>
        </w:tc>
      </w:tr>
      <w:tr w:rsidR="00B23CAE" w14:paraId="7504B547" w14:textId="77777777">
        <w:trPr>
          <w:cantSplit/>
        </w:trPr>
        <w:tc>
          <w:tcPr>
            <w:tcW w:w="8208" w:type="dxa"/>
            <w:gridSpan w:val="3"/>
          </w:tcPr>
          <w:p w14:paraId="68649067" w14:textId="77777777" w:rsidR="00B23CAE" w:rsidRDefault="00B23CAE">
            <w:pPr>
              <w:rPr>
                <w:lang w:val="pt-BR"/>
              </w:rPr>
            </w:pPr>
          </w:p>
        </w:tc>
      </w:tr>
      <w:tr w:rsidR="00B23CAE" w14:paraId="58B34ECD" w14:textId="77777777">
        <w:tc>
          <w:tcPr>
            <w:tcW w:w="8208" w:type="dxa"/>
            <w:gridSpan w:val="3"/>
            <w:vAlign w:val="center"/>
          </w:tcPr>
          <w:p w14:paraId="50AB5A48" w14:textId="77777777" w:rsidR="00B23CAE" w:rsidRDefault="00B23CAE">
            <w:pPr>
              <w:rPr>
                <w:rFonts w:ascii="Arial" w:hAnsi="Arial" w:cs="Arial"/>
                <w:b/>
              </w:rPr>
            </w:pPr>
            <w:r>
              <w:rPr>
                <w:rFonts w:ascii="Arial" w:hAnsi="Arial" w:cs="Arial"/>
                <w:b/>
              </w:rPr>
              <w:t>2-2. Non-terminal fragments - 2 atoms</w:t>
            </w:r>
          </w:p>
        </w:tc>
      </w:tr>
      <w:tr w:rsidR="00B23CAE" w14:paraId="5D693954" w14:textId="77777777">
        <w:tc>
          <w:tcPr>
            <w:tcW w:w="647" w:type="dxa"/>
          </w:tcPr>
          <w:p w14:paraId="71E2F5B9" w14:textId="77777777" w:rsidR="00B23CAE" w:rsidRDefault="00B23CAE"/>
        </w:tc>
        <w:tc>
          <w:tcPr>
            <w:tcW w:w="4501" w:type="dxa"/>
          </w:tcPr>
          <w:p w14:paraId="2AF99F96" w14:textId="77777777" w:rsidR="00B23CAE" w:rsidRDefault="00B23CAE"/>
        </w:tc>
        <w:tc>
          <w:tcPr>
            <w:tcW w:w="3060" w:type="dxa"/>
          </w:tcPr>
          <w:p w14:paraId="456C0E31" w14:textId="77777777" w:rsidR="00B23CAE" w:rsidRDefault="00B23CAE"/>
        </w:tc>
      </w:tr>
      <w:tr w:rsidR="00B23CAE" w14:paraId="739A181C" w14:textId="77777777">
        <w:tc>
          <w:tcPr>
            <w:tcW w:w="647" w:type="dxa"/>
            <w:vAlign w:val="center"/>
          </w:tcPr>
          <w:p w14:paraId="28C928F4" w14:textId="77777777" w:rsidR="00B23CAE" w:rsidRDefault="00B23CAE" w:rsidP="00A32666">
            <w:pPr>
              <w:rPr>
                <w:rFonts w:ascii="Arial" w:hAnsi="Arial" w:cs="Arial"/>
                <w:lang w:val="pt-BR"/>
              </w:rPr>
            </w:pPr>
            <w:r>
              <w:rPr>
                <w:rFonts w:ascii="Arial" w:hAnsi="Arial" w:cs="Arial"/>
                <w:lang w:val="pt-BR"/>
              </w:rPr>
              <w:t>1</w:t>
            </w:r>
          </w:p>
        </w:tc>
        <w:tc>
          <w:tcPr>
            <w:tcW w:w="4501" w:type="dxa"/>
          </w:tcPr>
          <w:p w14:paraId="4834DF86" w14:textId="77777777" w:rsidR="00B23CAE" w:rsidRDefault="00F94555">
            <w:pPr>
              <w:rPr>
                <w:lang w:val="pt-BR"/>
              </w:rPr>
            </w:pPr>
            <w:r>
              <w:rPr>
                <w:noProof/>
                <w:lang w:val="de-DE" w:eastAsia="de-DE"/>
              </w:rPr>
              <w:drawing>
                <wp:inline distT="0" distB="0" distL="0" distR="0" wp14:anchorId="4CAA31AE" wp14:editId="3840C823">
                  <wp:extent cx="2247900" cy="2952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7900" cy="295275"/>
                          </a:xfrm>
                          <a:prstGeom prst="rect">
                            <a:avLst/>
                          </a:prstGeom>
                          <a:noFill/>
                          <a:ln>
                            <a:noFill/>
                          </a:ln>
                        </pic:spPr>
                      </pic:pic>
                    </a:graphicData>
                  </a:graphic>
                </wp:inline>
              </w:drawing>
            </w:r>
          </w:p>
        </w:tc>
        <w:tc>
          <w:tcPr>
            <w:tcW w:w="3060" w:type="dxa"/>
            <w:vAlign w:val="center"/>
          </w:tcPr>
          <w:p w14:paraId="2F6FEB14" w14:textId="77777777" w:rsidR="00B23CAE" w:rsidRDefault="00B23CAE" w:rsidP="00A32666">
            <w:pPr>
              <w:rPr>
                <w:lang w:val="pt-BR"/>
              </w:rPr>
            </w:pPr>
            <w:r>
              <w:rPr>
                <w:rFonts w:ascii="Arial" w:hAnsi="Arial" w:cs="Arial"/>
                <w:lang w:val="pt-BR"/>
              </w:rPr>
              <w:t>Same as above</w:t>
            </w:r>
          </w:p>
        </w:tc>
      </w:tr>
      <w:tr w:rsidR="00B23CAE" w14:paraId="06B108F2" w14:textId="77777777">
        <w:tc>
          <w:tcPr>
            <w:tcW w:w="647" w:type="dxa"/>
            <w:vAlign w:val="center"/>
          </w:tcPr>
          <w:p w14:paraId="799BCCB3" w14:textId="77777777" w:rsidR="00B23CAE" w:rsidRDefault="00B23CAE" w:rsidP="00A32666">
            <w:pPr>
              <w:rPr>
                <w:rFonts w:ascii="Arial" w:hAnsi="Arial" w:cs="Arial"/>
                <w:lang w:val="pt-BR"/>
              </w:rPr>
            </w:pPr>
            <w:r>
              <w:rPr>
                <w:rFonts w:ascii="Arial" w:hAnsi="Arial" w:cs="Arial"/>
                <w:lang w:val="pt-BR"/>
              </w:rPr>
              <w:t>2</w:t>
            </w:r>
          </w:p>
        </w:tc>
        <w:tc>
          <w:tcPr>
            <w:tcW w:w="4501" w:type="dxa"/>
          </w:tcPr>
          <w:p w14:paraId="6908E9D5" w14:textId="77777777" w:rsidR="00B23CAE" w:rsidRDefault="00F94555">
            <w:pPr>
              <w:rPr>
                <w:lang w:val="pt-BR"/>
              </w:rPr>
            </w:pPr>
            <w:r>
              <w:rPr>
                <w:noProof/>
                <w:lang w:val="de-DE" w:eastAsia="de-DE"/>
              </w:rPr>
              <w:drawing>
                <wp:inline distT="0" distB="0" distL="0" distR="0" wp14:anchorId="284ABE15" wp14:editId="566AFD86">
                  <wp:extent cx="2266950" cy="3048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66950" cy="304800"/>
                          </a:xfrm>
                          <a:prstGeom prst="rect">
                            <a:avLst/>
                          </a:prstGeom>
                          <a:noFill/>
                          <a:ln>
                            <a:noFill/>
                          </a:ln>
                        </pic:spPr>
                      </pic:pic>
                    </a:graphicData>
                  </a:graphic>
                </wp:inline>
              </w:drawing>
            </w:r>
          </w:p>
        </w:tc>
        <w:tc>
          <w:tcPr>
            <w:tcW w:w="3060" w:type="dxa"/>
            <w:vAlign w:val="center"/>
          </w:tcPr>
          <w:p w14:paraId="15FF857F" w14:textId="77777777" w:rsidR="00B23CAE" w:rsidRDefault="00B23CAE" w:rsidP="00A32666">
            <w:pPr>
              <w:rPr>
                <w:lang w:val="pt-BR"/>
              </w:rPr>
            </w:pPr>
            <w:r>
              <w:rPr>
                <w:rFonts w:ascii="Arial" w:hAnsi="Arial" w:cs="Arial"/>
                <w:lang w:val="pt-BR"/>
              </w:rPr>
              <w:t>Same as above</w:t>
            </w:r>
          </w:p>
        </w:tc>
      </w:tr>
      <w:tr w:rsidR="00B23CAE" w14:paraId="28498CCB" w14:textId="77777777">
        <w:tc>
          <w:tcPr>
            <w:tcW w:w="647" w:type="dxa"/>
            <w:vAlign w:val="center"/>
          </w:tcPr>
          <w:p w14:paraId="50B0DB0B" w14:textId="77777777" w:rsidR="00B23CAE" w:rsidRDefault="00B23CAE" w:rsidP="00A32666">
            <w:pPr>
              <w:rPr>
                <w:rFonts w:ascii="Arial" w:hAnsi="Arial" w:cs="Arial"/>
                <w:lang w:val="pt-BR"/>
              </w:rPr>
            </w:pPr>
            <w:r>
              <w:rPr>
                <w:rFonts w:ascii="Arial" w:hAnsi="Arial" w:cs="Arial"/>
                <w:lang w:val="pt-BR"/>
              </w:rPr>
              <w:lastRenderedPageBreak/>
              <w:t>3</w:t>
            </w:r>
          </w:p>
        </w:tc>
        <w:tc>
          <w:tcPr>
            <w:tcW w:w="4501" w:type="dxa"/>
          </w:tcPr>
          <w:p w14:paraId="2BD01881" w14:textId="77777777" w:rsidR="00B23CAE" w:rsidRDefault="00F94555">
            <w:pPr>
              <w:rPr>
                <w:lang w:val="pt-BR"/>
              </w:rPr>
            </w:pPr>
            <w:r>
              <w:rPr>
                <w:noProof/>
                <w:lang w:val="de-DE" w:eastAsia="de-DE"/>
              </w:rPr>
              <w:drawing>
                <wp:inline distT="0" distB="0" distL="0" distR="0" wp14:anchorId="618CEBF9" wp14:editId="764597AE">
                  <wp:extent cx="2238375" cy="29527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8375" cy="295275"/>
                          </a:xfrm>
                          <a:prstGeom prst="rect">
                            <a:avLst/>
                          </a:prstGeom>
                          <a:noFill/>
                          <a:ln>
                            <a:noFill/>
                          </a:ln>
                        </pic:spPr>
                      </pic:pic>
                    </a:graphicData>
                  </a:graphic>
                </wp:inline>
              </w:drawing>
            </w:r>
          </w:p>
        </w:tc>
        <w:tc>
          <w:tcPr>
            <w:tcW w:w="3060" w:type="dxa"/>
            <w:vAlign w:val="center"/>
          </w:tcPr>
          <w:p w14:paraId="6948C8BB" w14:textId="77777777" w:rsidR="00B23CAE" w:rsidRDefault="00B23CAE" w:rsidP="00A32666">
            <w:pPr>
              <w:rPr>
                <w:lang w:val="pt-BR"/>
              </w:rPr>
            </w:pPr>
            <w:r>
              <w:rPr>
                <w:rFonts w:ascii="Arial" w:hAnsi="Arial" w:cs="Arial"/>
                <w:lang w:val="pt-BR"/>
              </w:rPr>
              <w:t>Same as above</w:t>
            </w:r>
          </w:p>
        </w:tc>
      </w:tr>
      <w:tr w:rsidR="00B23CAE" w14:paraId="41D52F12" w14:textId="77777777">
        <w:tc>
          <w:tcPr>
            <w:tcW w:w="647" w:type="dxa"/>
            <w:vAlign w:val="center"/>
          </w:tcPr>
          <w:p w14:paraId="28AB1FF0" w14:textId="77777777" w:rsidR="00B23CAE" w:rsidRDefault="00B23CAE" w:rsidP="00A32666">
            <w:pPr>
              <w:rPr>
                <w:rFonts w:ascii="Arial" w:hAnsi="Arial" w:cs="Arial"/>
                <w:lang w:val="pt-BR"/>
              </w:rPr>
            </w:pPr>
            <w:r>
              <w:rPr>
                <w:rFonts w:ascii="Arial" w:hAnsi="Arial" w:cs="Arial"/>
                <w:lang w:val="pt-BR"/>
              </w:rPr>
              <w:t>4</w:t>
            </w:r>
          </w:p>
        </w:tc>
        <w:tc>
          <w:tcPr>
            <w:tcW w:w="4501" w:type="dxa"/>
          </w:tcPr>
          <w:p w14:paraId="47F50C02" w14:textId="77777777" w:rsidR="00B23CAE" w:rsidRDefault="00F94555">
            <w:pPr>
              <w:rPr>
                <w:lang w:val="pt-BR"/>
              </w:rPr>
            </w:pPr>
            <w:r>
              <w:rPr>
                <w:noProof/>
                <w:lang w:val="de-DE" w:eastAsia="de-DE"/>
              </w:rPr>
              <w:drawing>
                <wp:inline distT="0" distB="0" distL="0" distR="0" wp14:anchorId="66D8E173" wp14:editId="294DE0B4">
                  <wp:extent cx="2238375" cy="3048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8375" cy="304800"/>
                          </a:xfrm>
                          <a:prstGeom prst="rect">
                            <a:avLst/>
                          </a:prstGeom>
                          <a:noFill/>
                          <a:ln>
                            <a:noFill/>
                          </a:ln>
                        </pic:spPr>
                      </pic:pic>
                    </a:graphicData>
                  </a:graphic>
                </wp:inline>
              </w:drawing>
            </w:r>
          </w:p>
        </w:tc>
        <w:tc>
          <w:tcPr>
            <w:tcW w:w="3060" w:type="dxa"/>
            <w:vAlign w:val="center"/>
          </w:tcPr>
          <w:p w14:paraId="1EDA900E" w14:textId="77777777" w:rsidR="00B23CAE" w:rsidRDefault="00B23CAE" w:rsidP="00A32666">
            <w:pPr>
              <w:rPr>
                <w:lang w:val="pt-BR"/>
              </w:rPr>
            </w:pPr>
            <w:r>
              <w:rPr>
                <w:rFonts w:ascii="Arial" w:hAnsi="Arial" w:cs="Arial"/>
                <w:lang w:val="pt-BR"/>
              </w:rPr>
              <w:t>Same as above</w:t>
            </w:r>
          </w:p>
        </w:tc>
      </w:tr>
      <w:tr w:rsidR="00B23CAE" w14:paraId="5CFE5C67" w14:textId="77777777">
        <w:tc>
          <w:tcPr>
            <w:tcW w:w="647" w:type="dxa"/>
            <w:vAlign w:val="center"/>
          </w:tcPr>
          <w:p w14:paraId="2A7B920B" w14:textId="77777777" w:rsidR="00B23CAE" w:rsidRDefault="00B23CAE" w:rsidP="00A32666">
            <w:pPr>
              <w:rPr>
                <w:rFonts w:ascii="Arial" w:hAnsi="Arial" w:cs="Arial"/>
                <w:lang w:val="pt-BR"/>
              </w:rPr>
            </w:pPr>
            <w:r>
              <w:rPr>
                <w:rFonts w:ascii="Arial" w:hAnsi="Arial" w:cs="Arial"/>
                <w:lang w:val="pt-BR"/>
              </w:rPr>
              <w:t>5</w:t>
            </w:r>
          </w:p>
        </w:tc>
        <w:tc>
          <w:tcPr>
            <w:tcW w:w="4501" w:type="dxa"/>
          </w:tcPr>
          <w:p w14:paraId="619E74EE" w14:textId="77777777" w:rsidR="00B23CAE" w:rsidRDefault="00F94555">
            <w:pPr>
              <w:rPr>
                <w:lang w:val="pt-BR"/>
              </w:rPr>
            </w:pPr>
            <w:r>
              <w:rPr>
                <w:noProof/>
                <w:lang w:val="de-DE" w:eastAsia="de-DE"/>
              </w:rPr>
              <w:drawing>
                <wp:inline distT="0" distB="0" distL="0" distR="0" wp14:anchorId="2BB230C2" wp14:editId="6E05545F">
                  <wp:extent cx="2286000" cy="3048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p>
        </w:tc>
        <w:tc>
          <w:tcPr>
            <w:tcW w:w="3060" w:type="dxa"/>
            <w:vAlign w:val="center"/>
          </w:tcPr>
          <w:p w14:paraId="16F8AC80" w14:textId="77777777" w:rsidR="00B23CAE" w:rsidRDefault="00B23CAE" w:rsidP="00A32666">
            <w:pPr>
              <w:rPr>
                <w:lang w:val="pt-BR"/>
              </w:rPr>
            </w:pPr>
            <w:r>
              <w:rPr>
                <w:rFonts w:ascii="Arial" w:hAnsi="Arial" w:cs="Arial"/>
                <w:lang w:val="pt-BR"/>
              </w:rPr>
              <w:t>Same as above</w:t>
            </w:r>
          </w:p>
        </w:tc>
      </w:tr>
      <w:tr w:rsidR="00B23CAE" w14:paraId="2B65106B" w14:textId="77777777">
        <w:tc>
          <w:tcPr>
            <w:tcW w:w="647" w:type="dxa"/>
            <w:vAlign w:val="center"/>
          </w:tcPr>
          <w:p w14:paraId="252BB436" w14:textId="77777777" w:rsidR="00B23CAE" w:rsidRDefault="00B23CAE" w:rsidP="00A32666">
            <w:pPr>
              <w:rPr>
                <w:rFonts w:ascii="Arial" w:hAnsi="Arial" w:cs="Arial"/>
                <w:lang w:val="pt-BR"/>
              </w:rPr>
            </w:pPr>
            <w:r>
              <w:rPr>
                <w:rFonts w:ascii="Arial" w:hAnsi="Arial" w:cs="Arial"/>
                <w:lang w:val="pt-BR"/>
              </w:rPr>
              <w:t>6</w:t>
            </w:r>
          </w:p>
        </w:tc>
        <w:tc>
          <w:tcPr>
            <w:tcW w:w="4501" w:type="dxa"/>
          </w:tcPr>
          <w:p w14:paraId="18AD3876" w14:textId="77777777" w:rsidR="00B23CAE" w:rsidRDefault="00F94555">
            <w:pPr>
              <w:rPr>
                <w:lang w:val="pt-BR"/>
              </w:rPr>
            </w:pPr>
            <w:r>
              <w:rPr>
                <w:noProof/>
                <w:lang w:val="de-DE" w:eastAsia="de-DE"/>
              </w:rPr>
              <w:drawing>
                <wp:inline distT="0" distB="0" distL="0" distR="0" wp14:anchorId="5D82AECE" wp14:editId="7978FD0F">
                  <wp:extent cx="2247900" cy="29527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7900" cy="295275"/>
                          </a:xfrm>
                          <a:prstGeom prst="rect">
                            <a:avLst/>
                          </a:prstGeom>
                          <a:noFill/>
                          <a:ln>
                            <a:noFill/>
                          </a:ln>
                        </pic:spPr>
                      </pic:pic>
                    </a:graphicData>
                  </a:graphic>
                </wp:inline>
              </w:drawing>
            </w:r>
          </w:p>
        </w:tc>
        <w:tc>
          <w:tcPr>
            <w:tcW w:w="3060" w:type="dxa"/>
            <w:vAlign w:val="center"/>
          </w:tcPr>
          <w:p w14:paraId="485BCD3A" w14:textId="77777777" w:rsidR="00E608B8" w:rsidRDefault="00E608B8" w:rsidP="00E608B8">
            <w:pPr>
              <w:rPr>
                <w:rFonts w:ascii="Arial" w:hAnsi="Arial" w:cs="Arial"/>
                <w:lang w:val="pt-BR"/>
              </w:rPr>
            </w:pPr>
            <w:r>
              <w:rPr>
                <w:rFonts w:ascii="Arial" w:hAnsi="Arial" w:cs="Arial"/>
                <w:lang w:val="pt-BR"/>
              </w:rPr>
              <w:t>N=N,P,As;</w:t>
            </w:r>
          </w:p>
          <w:p w14:paraId="04DCF30E" w14:textId="77777777" w:rsidR="00B23CAE" w:rsidRDefault="00E608B8" w:rsidP="00E608B8">
            <w:pPr>
              <w:rPr>
                <w:lang w:val="pt-BR"/>
              </w:rPr>
            </w:pPr>
            <w:r>
              <w:rPr>
                <w:rFonts w:ascii="Arial" w:hAnsi="Arial" w:cs="Arial"/>
                <w:lang w:val="pt-BR"/>
              </w:rPr>
              <w:t>O=O,S,Se,Te</w:t>
            </w:r>
          </w:p>
        </w:tc>
      </w:tr>
      <w:tr w:rsidR="00B23CAE" w14:paraId="5884D987" w14:textId="77777777">
        <w:trPr>
          <w:cantSplit/>
        </w:trPr>
        <w:tc>
          <w:tcPr>
            <w:tcW w:w="8208" w:type="dxa"/>
            <w:gridSpan w:val="3"/>
          </w:tcPr>
          <w:p w14:paraId="5F33926A" w14:textId="77777777" w:rsidR="00B23CAE" w:rsidRDefault="00B23CAE">
            <w:pPr>
              <w:rPr>
                <w:lang w:val="pt-BR"/>
              </w:rPr>
            </w:pPr>
          </w:p>
        </w:tc>
      </w:tr>
      <w:tr w:rsidR="00B23CAE" w14:paraId="5C54E1C3" w14:textId="77777777">
        <w:tc>
          <w:tcPr>
            <w:tcW w:w="8208" w:type="dxa"/>
            <w:gridSpan w:val="3"/>
            <w:vAlign w:val="center"/>
          </w:tcPr>
          <w:p w14:paraId="7B99F4E5" w14:textId="77777777" w:rsidR="00B23CAE" w:rsidRDefault="00B23CAE">
            <w:pPr>
              <w:rPr>
                <w:rFonts w:ascii="Arial" w:hAnsi="Arial" w:cs="Arial"/>
                <w:b/>
              </w:rPr>
            </w:pPr>
            <w:r>
              <w:rPr>
                <w:rFonts w:ascii="Arial" w:hAnsi="Arial" w:cs="Arial"/>
                <w:b/>
              </w:rPr>
              <w:t>2-3. Non-terminal fragments - 3 atoms</w:t>
            </w:r>
          </w:p>
        </w:tc>
      </w:tr>
      <w:tr w:rsidR="00B23CAE" w14:paraId="423C2EAE" w14:textId="77777777">
        <w:tc>
          <w:tcPr>
            <w:tcW w:w="647" w:type="dxa"/>
          </w:tcPr>
          <w:p w14:paraId="3F65D752" w14:textId="77777777" w:rsidR="00B23CAE" w:rsidRDefault="00B23CAE"/>
        </w:tc>
        <w:tc>
          <w:tcPr>
            <w:tcW w:w="4501" w:type="dxa"/>
          </w:tcPr>
          <w:p w14:paraId="41024AB1" w14:textId="77777777" w:rsidR="00B23CAE" w:rsidRDefault="00B23CAE"/>
        </w:tc>
        <w:tc>
          <w:tcPr>
            <w:tcW w:w="3060" w:type="dxa"/>
          </w:tcPr>
          <w:p w14:paraId="0FF84358" w14:textId="77777777" w:rsidR="00B23CAE" w:rsidRDefault="00B23CAE"/>
        </w:tc>
      </w:tr>
      <w:tr w:rsidR="00B23CAE" w14:paraId="159FCED7" w14:textId="77777777">
        <w:tc>
          <w:tcPr>
            <w:tcW w:w="647" w:type="dxa"/>
            <w:vAlign w:val="center"/>
          </w:tcPr>
          <w:p w14:paraId="19D7AD65" w14:textId="77777777" w:rsidR="00B23CAE" w:rsidRDefault="00B23CAE" w:rsidP="00A32666">
            <w:pPr>
              <w:rPr>
                <w:rFonts w:ascii="Arial" w:hAnsi="Arial" w:cs="Arial"/>
                <w:lang w:val="pt-BR"/>
              </w:rPr>
            </w:pPr>
            <w:r>
              <w:rPr>
                <w:rFonts w:ascii="Arial" w:hAnsi="Arial" w:cs="Arial"/>
                <w:lang w:val="pt-BR"/>
              </w:rPr>
              <w:t>1</w:t>
            </w:r>
          </w:p>
        </w:tc>
        <w:tc>
          <w:tcPr>
            <w:tcW w:w="4501" w:type="dxa"/>
          </w:tcPr>
          <w:p w14:paraId="0223A98D" w14:textId="77777777" w:rsidR="00B23CAE" w:rsidRDefault="00F94555">
            <w:pPr>
              <w:rPr>
                <w:lang w:val="pt-BR"/>
              </w:rPr>
            </w:pPr>
            <w:r>
              <w:rPr>
                <w:noProof/>
                <w:lang w:val="de-DE" w:eastAsia="de-DE"/>
              </w:rPr>
              <w:drawing>
                <wp:inline distT="0" distB="0" distL="0" distR="0" wp14:anchorId="31911BB1" wp14:editId="26E016DD">
                  <wp:extent cx="2619375" cy="2857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375" cy="285750"/>
                          </a:xfrm>
                          <a:prstGeom prst="rect">
                            <a:avLst/>
                          </a:prstGeom>
                          <a:noFill/>
                          <a:ln>
                            <a:noFill/>
                          </a:ln>
                        </pic:spPr>
                      </pic:pic>
                    </a:graphicData>
                  </a:graphic>
                </wp:inline>
              </w:drawing>
            </w:r>
          </w:p>
        </w:tc>
        <w:tc>
          <w:tcPr>
            <w:tcW w:w="3060" w:type="dxa"/>
          </w:tcPr>
          <w:p w14:paraId="2D2C3FFE" w14:textId="77777777" w:rsidR="00B23CAE" w:rsidRDefault="00B23CAE">
            <w:pPr>
              <w:rPr>
                <w:lang w:val="pt-BR"/>
              </w:rPr>
            </w:pPr>
            <w:r>
              <w:rPr>
                <w:rFonts w:ascii="Arial" w:hAnsi="Arial" w:cs="Arial"/>
                <w:lang w:val="pt-BR"/>
              </w:rPr>
              <w:t>Same as above</w:t>
            </w:r>
          </w:p>
        </w:tc>
      </w:tr>
      <w:tr w:rsidR="00B23CAE" w14:paraId="77B66DFB" w14:textId="77777777">
        <w:tc>
          <w:tcPr>
            <w:tcW w:w="647" w:type="dxa"/>
            <w:vAlign w:val="center"/>
          </w:tcPr>
          <w:p w14:paraId="2ECED73D" w14:textId="77777777" w:rsidR="00B23CAE" w:rsidRDefault="00B23CAE" w:rsidP="00A32666">
            <w:pPr>
              <w:rPr>
                <w:rFonts w:ascii="Arial" w:hAnsi="Arial" w:cs="Arial"/>
                <w:lang w:val="pt-BR"/>
              </w:rPr>
            </w:pPr>
            <w:r>
              <w:rPr>
                <w:rFonts w:ascii="Arial" w:hAnsi="Arial" w:cs="Arial"/>
                <w:lang w:val="pt-BR"/>
              </w:rPr>
              <w:t>2</w:t>
            </w:r>
          </w:p>
        </w:tc>
        <w:tc>
          <w:tcPr>
            <w:tcW w:w="4501" w:type="dxa"/>
          </w:tcPr>
          <w:p w14:paraId="5023FD6D" w14:textId="77777777" w:rsidR="00B23CAE" w:rsidRDefault="00F94555">
            <w:pPr>
              <w:rPr>
                <w:lang w:val="pt-BR"/>
              </w:rPr>
            </w:pPr>
            <w:r>
              <w:rPr>
                <w:noProof/>
                <w:lang w:val="de-DE" w:eastAsia="de-DE"/>
              </w:rPr>
              <w:drawing>
                <wp:inline distT="0" distB="0" distL="0" distR="0" wp14:anchorId="7DD9F3A6" wp14:editId="2D651F91">
                  <wp:extent cx="2571750" cy="3524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71750" cy="352425"/>
                          </a:xfrm>
                          <a:prstGeom prst="rect">
                            <a:avLst/>
                          </a:prstGeom>
                          <a:noFill/>
                          <a:ln>
                            <a:noFill/>
                          </a:ln>
                        </pic:spPr>
                      </pic:pic>
                    </a:graphicData>
                  </a:graphic>
                </wp:inline>
              </w:drawing>
            </w:r>
          </w:p>
        </w:tc>
        <w:tc>
          <w:tcPr>
            <w:tcW w:w="3060" w:type="dxa"/>
          </w:tcPr>
          <w:p w14:paraId="0FBE1644" w14:textId="77777777" w:rsidR="00E608B8" w:rsidRDefault="00E608B8" w:rsidP="00E608B8">
            <w:pPr>
              <w:rPr>
                <w:rFonts w:ascii="Arial" w:hAnsi="Arial" w:cs="Arial"/>
                <w:lang w:val="pt-BR"/>
              </w:rPr>
            </w:pPr>
            <w:r>
              <w:rPr>
                <w:rFonts w:ascii="Arial" w:hAnsi="Arial" w:cs="Arial"/>
                <w:lang w:val="pt-BR"/>
              </w:rPr>
              <w:t>N=N,P,As,Sb;</w:t>
            </w:r>
          </w:p>
          <w:p w14:paraId="0A68F61D" w14:textId="77777777" w:rsidR="00B23CAE" w:rsidRDefault="00E608B8" w:rsidP="00E608B8">
            <w:pPr>
              <w:rPr>
                <w:lang w:val="pt-BR"/>
              </w:rPr>
            </w:pPr>
            <w:r>
              <w:rPr>
                <w:rFonts w:ascii="Arial" w:hAnsi="Arial" w:cs="Arial"/>
                <w:lang w:val="pt-BR"/>
              </w:rPr>
              <w:t>O=O,S,Se,Te</w:t>
            </w:r>
          </w:p>
        </w:tc>
      </w:tr>
      <w:tr w:rsidR="00B23CAE" w14:paraId="185B10BF" w14:textId="77777777">
        <w:tc>
          <w:tcPr>
            <w:tcW w:w="647" w:type="dxa"/>
            <w:vAlign w:val="center"/>
          </w:tcPr>
          <w:p w14:paraId="2CA61FE9" w14:textId="77777777" w:rsidR="00B23CAE" w:rsidRDefault="00B23CAE" w:rsidP="00A32666">
            <w:pPr>
              <w:rPr>
                <w:rFonts w:ascii="Arial" w:hAnsi="Arial" w:cs="Arial"/>
                <w:lang w:val="pt-BR"/>
              </w:rPr>
            </w:pPr>
            <w:r>
              <w:rPr>
                <w:rFonts w:ascii="Arial" w:hAnsi="Arial" w:cs="Arial"/>
                <w:lang w:val="pt-BR"/>
              </w:rPr>
              <w:t>3</w:t>
            </w:r>
          </w:p>
        </w:tc>
        <w:tc>
          <w:tcPr>
            <w:tcW w:w="4501" w:type="dxa"/>
          </w:tcPr>
          <w:p w14:paraId="7C22EC82" w14:textId="77777777" w:rsidR="00B23CAE" w:rsidRDefault="00F94555">
            <w:pPr>
              <w:rPr>
                <w:lang w:val="pt-BR"/>
              </w:rPr>
            </w:pPr>
            <w:r>
              <w:rPr>
                <w:noProof/>
                <w:lang w:val="de-DE" w:eastAsia="de-DE"/>
              </w:rPr>
              <w:drawing>
                <wp:inline distT="0" distB="0" distL="0" distR="0" wp14:anchorId="1B78C5AF" wp14:editId="03449369">
                  <wp:extent cx="2609850" cy="9334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850" cy="933450"/>
                          </a:xfrm>
                          <a:prstGeom prst="rect">
                            <a:avLst/>
                          </a:prstGeom>
                          <a:noFill/>
                          <a:ln>
                            <a:noFill/>
                          </a:ln>
                        </pic:spPr>
                      </pic:pic>
                    </a:graphicData>
                  </a:graphic>
                </wp:inline>
              </w:drawing>
            </w:r>
          </w:p>
        </w:tc>
        <w:tc>
          <w:tcPr>
            <w:tcW w:w="3060" w:type="dxa"/>
          </w:tcPr>
          <w:p w14:paraId="62D82046" w14:textId="77777777" w:rsidR="00B23CAE" w:rsidRDefault="00B23CAE">
            <w:pPr>
              <w:rPr>
                <w:lang w:val="pt-BR"/>
              </w:rPr>
            </w:pPr>
            <w:r>
              <w:rPr>
                <w:rFonts w:ascii="Arial" w:hAnsi="Arial" w:cs="Arial"/>
                <w:lang w:val="pt-BR"/>
              </w:rPr>
              <w:t>Same as above</w:t>
            </w:r>
          </w:p>
        </w:tc>
      </w:tr>
    </w:tbl>
    <w:p w14:paraId="789E37C4" w14:textId="77777777" w:rsidR="00BB162C" w:rsidRDefault="00BB162C">
      <w:pPr>
        <w:rPr>
          <w:rFonts w:ascii="Arial" w:hAnsi="Arial"/>
          <w:b/>
          <w:sz w:val="24"/>
        </w:rPr>
      </w:pPr>
    </w:p>
    <w:p w14:paraId="68CE45DF" w14:textId="77777777" w:rsidR="00BB162C" w:rsidRDefault="00BB162C">
      <w:pPr>
        <w:rPr>
          <w:rFonts w:ascii="Arial" w:hAnsi="Arial"/>
          <w:b/>
          <w:sz w:val="24"/>
        </w:rPr>
      </w:pPr>
    </w:p>
    <w:p w14:paraId="4C5B7CF6" w14:textId="77777777" w:rsidR="00BB162C" w:rsidRDefault="00BB162C" w:rsidP="00A32666">
      <w:pPr>
        <w:pStyle w:val="berschrift3"/>
        <w:keepLines/>
      </w:pPr>
      <w:bookmarkStart w:id="35" w:name="_Toc41832808"/>
      <w:r>
        <w:t>Step 2. Disconnect “salts”</w:t>
      </w:r>
      <w:bookmarkEnd w:id="35"/>
    </w:p>
    <w:p w14:paraId="6CD5DA5B" w14:textId="77777777" w:rsidR="00BB162C" w:rsidRDefault="00BB162C" w:rsidP="00A32666">
      <w:pPr>
        <w:keepNext/>
        <w:keepLines/>
        <w:rPr>
          <w:rFonts w:ascii="Arial" w:hAnsi="Arial"/>
          <w:sz w:val="24"/>
        </w:rPr>
      </w:pPr>
    </w:p>
    <w:p w14:paraId="6326D1F6" w14:textId="77777777" w:rsidR="00BB162C" w:rsidRDefault="00BB162C">
      <w:pPr>
        <w:pStyle w:val="Textkrper"/>
      </w:pPr>
      <w:r>
        <w:t xml:space="preserve">Some salts are commonly represented in either connected or disconnected forms. The approach used by </w:t>
      </w:r>
      <w:proofErr w:type="spellStart"/>
      <w:r>
        <w:t>InChI</w:t>
      </w:r>
      <w:proofErr w:type="spellEnd"/>
      <w:r>
        <w:t xml:space="preserve"> is to always disconnect salts. The base definition for recognition of connected salts is:</w:t>
      </w:r>
    </w:p>
    <w:p w14:paraId="6351C2C6" w14:textId="77777777" w:rsidR="00BB162C" w:rsidRDefault="00BB162C">
      <w:pPr>
        <w:pStyle w:val="Textkrper"/>
      </w:pPr>
      <w:r>
        <w:t>M-X or Y-M-X</w:t>
      </w:r>
    </w:p>
    <w:p w14:paraId="52AA2229" w14:textId="77777777" w:rsidR="00BB162C" w:rsidRDefault="00BB162C" w:rsidP="004B6BFE">
      <w:pPr>
        <w:pStyle w:val="Textkrper"/>
        <w:spacing w:before="120"/>
      </w:pPr>
      <w:r>
        <w:t>where M is a metal atom and HX, HY are “acids”.</w:t>
      </w:r>
    </w:p>
    <w:p w14:paraId="63ED5EE0" w14:textId="77777777" w:rsidR="00BB162C" w:rsidRDefault="00BB162C">
      <w:pPr>
        <w:pStyle w:val="Textkrper"/>
      </w:pPr>
      <w:r>
        <w:t xml:space="preserve">In connected “salts”, metals are connected by single bonds only and do not have H-atoms connected to them. Metal valences should be the lowest known to </w:t>
      </w:r>
      <w:proofErr w:type="spellStart"/>
      <w:r>
        <w:t>InChI</w:t>
      </w:r>
      <w:proofErr w:type="spellEnd"/>
      <w:r>
        <w:t xml:space="preserve"> valence or, for some metals, the valence may also be the 2</w:t>
      </w:r>
      <w:r>
        <w:rPr>
          <w:vertAlign w:val="superscript"/>
        </w:rPr>
        <w:t>nd</w:t>
      </w:r>
      <w:r>
        <w:t xml:space="preserve"> lowest valence. Positively charged metals should have the lowest </w:t>
      </w:r>
      <w:r w:rsidR="00DA7DC4">
        <w:t xml:space="preserve">valence </w:t>
      </w:r>
      <w:r>
        <w:t xml:space="preserve">known to </w:t>
      </w:r>
      <w:proofErr w:type="spellStart"/>
      <w:r>
        <w:t>InChI</w:t>
      </w:r>
      <w:proofErr w:type="spellEnd"/>
      <w:r>
        <w:t xml:space="preserve"> (See Appendix 1). </w:t>
      </w:r>
    </w:p>
    <w:p w14:paraId="245DAB5E" w14:textId="77777777" w:rsidR="00BB162C" w:rsidRDefault="00BB162C">
      <w:pPr>
        <w:pStyle w:val="Textkrper"/>
      </w:pPr>
      <w:r>
        <w:t>Metals are all elements except these: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8"/>
        <w:gridCol w:w="720"/>
        <w:gridCol w:w="630"/>
        <w:gridCol w:w="720"/>
        <w:gridCol w:w="807"/>
        <w:gridCol w:w="901"/>
      </w:tblGrid>
      <w:tr w:rsidR="00BB162C" w14:paraId="388887E6" w14:textId="77777777">
        <w:tc>
          <w:tcPr>
            <w:tcW w:w="4476" w:type="dxa"/>
            <w:gridSpan w:val="6"/>
            <w:tcBorders>
              <w:bottom w:val="single" w:sz="4" w:space="0" w:color="auto"/>
            </w:tcBorders>
          </w:tcPr>
          <w:p w14:paraId="3883EF85" w14:textId="77777777" w:rsidR="00BB162C" w:rsidRDefault="00BB162C">
            <w:pPr>
              <w:keepNext/>
              <w:keepLines/>
              <w:jc w:val="center"/>
              <w:rPr>
                <w:rFonts w:ascii="Arial" w:hAnsi="Arial" w:cs="Arial"/>
                <w:b/>
                <w:sz w:val="24"/>
                <w:szCs w:val="24"/>
              </w:rPr>
            </w:pPr>
            <w:r>
              <w:rPr>
                <w:rFonts w:ascii="Arial" w:hAnsi="Arial" w:cs="Arial"/>
                <w:b/>
                <w:sz w:val="24"/>
                <w:szCs w:val="24"/>
              </w:rPr>
              <w:lastRenderedPageBreak/>
              <w:t>Table 3. Non-metals</w:t>
            </w:r>
          </w:p>
        </w:tc>
      </w:tr>
      <w:tr w:rsidR="00BB162C" w14:paraId="4649A673" w14:textId="77777777">
        <w:tc>
          <w:tcPr>
            <w:tcW w:w="698" w:type="dxa"/>
            <w:tcBorders>
              <w:bottom w:val="single" w:sz="4" w:space="0" w:color="auto"/>
            </w:tcBorders>
          </w:tcPr>
          <w:p w14:paraId="68D26070" w14:textId="77777777" w:rsidR="00BB162C" w:rsidRDefault="00BB162C">
            <w:pPr>
              <w:keepNext/>
              <w:keepLines/>
              <w:rPr>
                <w:sz w:val="24"/>
                <w:szCs w:val="24"/>
              </w:rPr>
            </w:pPr>
            <w:r>
              <w:rPr>
                <w:sz w:val="24"/>
                <w:szCs w:val="24"/>
              </w:rPr>
              <w:t>IIIA</w:t>
            </w:r>
          </w:p>
        </w:tc>
        <w:tc>
          <w:tcPr>
            <w:tcW w:w="720" w:type="dxa"/>
            <w:tcBorders>
              <w:bottom w:val="single" w:sz="4" w:space="0" w:color="auto"/>
            </w:tcBorders>
          </w:tcPr>
          <w:p w14:paraId="69CA9961" w14:textId="77777777" w:rsidR="00BB162C" w:rsidRDefault="00BB162C">
            <w:pPr>
              <w:keepNext/>
              <w:keepLines/>
              <w:rPr>
                <w:sz w:val="24"/>
                <w:szCs w:val="24"/>
              </w:rPr>
            </w:pPr>
            <w:r>
              <w:rPr>
                <w:sz w:val="24"/>
                <w:szCs w:val="24"/>
              </w:rPr>
              <w:t>IVA</w:t>
            </w:r>
          </w:p>
        </w:tc>
        <w:tc>
          <w:tcPr>
            <w:tcW w:w="630" w:type="dxa"/>
            <w:tcBorders>
              <w:bottom w:val="single" w:sz="4" w:space="0" w:color="auto"/>
            </w:tcBorders>
          </w:tcPr>
          <w:p w14:paraId="1C6AFF46" w14:textId="77777777" w:rsidR="00BB162C" w:rsidRDefault="00BB162C">
            <w:pPr>
              <w:keepNext/>
              <w:keepLines/>
              <w:rPr>
                <w:sz w:val="24"/>
                <w:szCs w:val="24"/>
              </w:rPr>
            </w:pPr>
            <w:r>
              <w:rPr>
                <w:sz w:val="24"/>
                <w:szCs w:val="24"/>
              </w:rPr>
              <w:t>VA</w:t>
            </w:r>
          </w:p>
        </w:tc>
        <w:tc>
          <w:tcPr>
            <w:tcW w:w="720" w:type="dxa"/>
            <w:tcBorders>
              <w:bottom w:val="single" w:sz="4" w:space="0" w:color="auto"/>
            </w:tcBorders>
          </w:tcPr>
          <w:p w14:paraId="4FCFDC86" w14:textId="77777777" w:rsidR="00BB162C" w:rsidRDefault="00BB162C">
            <w:pPr>
              <w:keepNext/>
              <w:keepLines/>
              <w:rPr>
                <w:sz w:val="24"/>
                <w:szCs w:val="24"/>
              </w:rPr>
            </w:pPr>
            <w:r>
              <w:rPr>
                <w:sz w:val="24"/>
                <w:szCs w:val="24"/>
              </w:rPr>
              <w:t>VIA</w:t>
            </w:r>
          </w:p>
        </w:tc>
        <w:tc>
          <w:tcPr>
            <w:tcW w:w="807" w:type="dxa"/>
            <w:tcBorders>
              <w:bottom w:val="single" w:sz="4" w:space="0" w:color="auto"/>
            </w:tcBorders>
          </w:tcPr>
          <w:p w14:paraId="744BCE14" w14:textId="77777777" w:rsidR="00BB162C" w:rsidRDefault="00BB162C">
            <w:pPr>
              <w:keepNext/>
              <w:keepLines/>
              <w:rPr>
                <w:sz w:val="24"/>
                <w:szCs w:val="24"/>
              </w:rPr>
            </w:pPr>
            <w:r>
              <w:rPr>
                <w:sz w:val="24"/>
                <w:szCs w:val="24"/>
              </w:rPr>
              <w:t>VIIA</w:t>
            </w:r>
          </w:p>
        </w:tc>
        <w:tc>
          <w:tcPr>
            <w:tcW w:w="901" w:type="dxa"/>
            <w:tcBorders>
              <w:bottom w:val="single" w:sz="4" w:space="0" w:color="auto"/>
            </w:tcBorders>
          </w:tcPr>
          <w:p w14:paraId="1B2DC775" w14:textId="77777777" w:rsidR="00BB162C" w:rsidRDefault="00BB162C">
            <w:pPr>
              <w:keepNext/>
              <w:keepLines/>
              <w:rPr>
                <w:sz w:val="24"/>
                <w:szCs w:val="24"/>
              </w:rPr>
            </w:pPr>
            <w:r>
              <w:rPr>
                <w:sz w:val="24"/>
                <w:szCs w:val="24"/>
              </w:rPr>
              <w:t>VIIIA</w:t>
            </w:r>
          </w:p>
        </w:tc>
      </w:tr>
      <w:tr w:rsidR="00BB162C" w14:paraId="24D768B3" w14:textId="77777777">
        <w:tc>
          <w:tcPr>
            <w:tcW w:w="698" w:type="dxa"/>
            <w:tcBorders>
              <w:top w:val="single" w:sz="4" w:space="0" w:color="auto"/>
              <w:bottom w:val="single" w:sz="4" w:space="0" w:color="auto"/>
            </w:tcBorders>
          </w:tcPr>
          <w:p w14:paraId="1283668B" w14:textId="77777777" w:rsidR="00BB162C" w:rsidRDefault="00BB162C">
            <w:pPr>
              <w:keepNext/>
              <w:keepLines/>
              <w:rPr>
                <w:sz w:val="24"/>
                <w:szCs w:val="24"/>
              </w:rPr>
            </w:pPr>
            <w:r>
              <w:rPr>
                <w:sz w:val="24"/>
                <w:szCs w:val="24"/>
              </w:rPr>
              <w:t>13</w:t>
            </w:r>
          </w:p>
        </w:tc>
        <w:tc>
          <w:tcPr>
            <w:tcW w:w="720" w:type="dxa"/>
            <w:tcBorders>
              <w:top w:val="single" w:sz="4" w:space="0" w:color="auto"/>
              <w:bottom w:val="single" w:sz="4" w:space="0" w:color="auto"/>
            </w:tcBorders>
          </w:tcPr>
          <w:p w14:paraId="56019107" w14:textId="77777777" w:rsidR="00BB162C" w:rsidRDefault="00BB162C">
            <w:pPr>
              <w:keepNext/>
              <w:keepLines/>
              <w:rPr>
                <w:sz w:val="24"/>
                <w:szCs w:val="24"/>
              </w:rPr>
            </w:pPr>
            <w:r>
              <w:rPr>
                <w:sz w:val="24"/>
                <w:szCs w:val="24"/>
              </w:rPr>
              <w:t>14</w:t>
            </w:r>
          </w:p>
        </w:tc>
        <w:tc>
          <w:tcPr>
            <w:tcW w:w="630" w:type="dxa"/>
            <w:tcBorders>
              <w:top w:val="single" w:sz="4" w:space="0" w:color="auto"/>
              <w:bottom w:val="single" w:sz="4" w:space="0" w:color="auto"/>
            </w:tcBorders>
          </w:tcPr>
          <w:p w14:paraId="15258BAB" w14:textId="77777777" w:rsidR="00BB162C" w:rsidRDefault="00BB162C">
            <w:pPr>
              <w:keepNext/>
              <w:keepLines/>
              <w:rPr>
                <w:sz w:val="24"/>
                <w:szCs w:val="24"/>
              </w:rPr>
            </w:pPr>
            <w:r>
              <w:rPr>
                <w:sz w:val="24"/>
                <w:szCs w:val="24"/>
              </w:rPr>
              <w:t>15</w:t>
            </w:r>
          </w:p>
        </w:tc>
        <w:tc>
          <w:tcPr>
            <w:tcW w:w="720" w:type="dxa"/>
            <w:tcBorders>
              <w:top w:val="single" w:sz="4" w:space="0" w:color="auto"/>
              <w:bottom w:val="single" w:sz="4" w:space="0" w:color="auto"/>
            </w:tcBorders>
          </w:tcPr>
          <w:p w14:paraId="5C6BD598" w14:textId="77777777" w:rsidR="00BB162C" w:rsidRDefault="00BB162C">
            <w:pPr>
              <w:keepNext/>
              <w:keepLines/>
              <w:rPr>
                <w:sz w:val="24"/>
                <w:szCs w:val="24"/>
              </w:rPr>
            </w:pPr>
            <w:r>
              <w:rPr>
                <w:sz w:val="24"/>
                <w:szCs w:val="24"/>
              </w:rPr>
              <w:t>16</w:t>
            </w:r>
          </w:p>
        </w:tc>
        <w:tc>
          <w:tcPr>
            <w:tcW w:w="807" w:type="dxa"/>
            <w:tcBorders>
              <w:top w:val="single" w:sz="4" w:space="0" w:color="auto"/>
              <w:bottom w:val="single" w:sz="4" w:space="0" w:color="auto"/>
            </w:tcBorders>
          </w:tcPr>
          <w:p w14:paraId="2FEE0415" w14:textId="77777777" w:rsidR="00BB162C" w:rsidRDefault="00BB162C">
            <w:pPr>
              <w:keepNext/>
              <w:keepLines/>
              <w:rPr>
                <w:sz w:val="24"/>
                <w:szCs w:val="24"/>
              </w:rPr>
            </w:pPr>
            <w:r>
              <w:rPr>
                <w:sz w:val="24"/>
                <w:szCs w:val="24"/>
              </w:rPr>
              <w:t>17</w:t>
            </w:r>
          </w:p>
        </w:tc>
        <w:tc>
          <w:tcPr>
            <w:tcW w:w="901" w:type="dxa"/>
            <w:tcBorders>
              <w:top w:val="single" w:sz="4" w:space="0" w:color="auto"/>
              <w:bottom w:val="single" w:sz="4" w:space="0" w:color="auto"/>
            </w:tcBorders>
          </w:tcPr>
          <w:p w14:paraId="591F67A1" w14:textId="77777777" w:rsidR="00BB162C" w:rsidRDefault="00BB162C">
            <w:pPr>
              <w:keepNext/>
              <w:keepLines/>
              <w:rPr>
                <w:sz w:val="24"/>
                <w:szCs w:val="24"/>
              </w:rPr>
            </w:pPr>
            <w:r>
              <w:rPr>
                <w:sz w:val="24"/>
                <w:szCs w:val="24"/>
              </w:rPr>
              <w:t>18</w:t>
            </w:r>
          </w:p>
        </w:tc>
      </w:tr>
      <w:tr w:rsidR="00BB162C" w14:paraId="34E37D93" w14:textId="77777777">
        <w:tc>
          <w:tcPr>
            <w:tcW w:w="698" w:type="dxa"/>
            <w:tcBorders>
              <w:top w:val="single" w:sz="4" w:space="0" w:color="auto"/>
              <w:left w:val="single" w:sz="4" w:space="0" w:color="auto"/>
              <w:bottom w:val="nil"/>
              <w:right w:val="nil"/>
            </w:tcBorders>
          </w:tcPr>
          <w:p w14:paraId="76D8735D" w14:textId="77777777" w:rsidR="00BB162C" w:rsidRDefault="00BB162C">
            <w:pPr>
              <w:pStyle w:val="Textkrper"/>
              <w:keepNext/>
              <w:keepLines/>
            </w:pPr>
          </w:p>
        </w:tc>
        <w:tc>
          <w:tcPr>
            <w:tcW w:w="720" w:type="dxa"/>
            <w:tcBorders>
              <w:top w:val="single" w:sz="4" w:space="0" w:color="auto"/>
              <w:left w:val="nil"/>
              <w:bottom w:val="nil"/>
              <w:right w:val="nil"/>
            </w:tcBorders>
          </w:tcPr>
          <w:p w14:paraId="68CEBCE8" w14:textId="77777777" w:rsidR="00BB162C" w:rsidRDefault="00BB162C">
            <w:pPr>
              <w:pStyle w:val="Textkrper"/>
              <w:keepNext/>
              <w:keepLines/>
            </w:pPr>
          </w:p>
        </w:tc>
        <w:tc>
          <w:tcPr>
            <w:tcW w:w="630" w:type="dxa"/>
            <w:tcBorders>
              <w:top w:val="single" w:sz="4" w:space="0" w:color="auto"/>
              <w:left w:val="nil"/>
              <w:bottom w:val="nil"/>
              <w:right w:val="nil"/>
            </w:tcBorders>
          </w:tcPr>
          <w:p w14:paraId="5E31EF83" w14:textId="77777777" w:rsidR="00BB162C" w:rsidRDefault="00BB162C">
            <w:pPr>
              <w:pStyle w:val="Textkrper"/>
              <w:keepNext/>
              <w:keepLines/>
            </w:pPr>
          </w:p>
        </w:tc>
        <w:tc>
          <w:tcPr>
            <w:tcW w:w="720" w:type="dxa"/>
            <w:tcBorders>
              <w:top w:val="single" w:sz="4" w:space="0" w:color="auto"/>
              <w:left w:val="nil"/>
              <w:bottom w:val="nil"/>
              <w:right w:val="nil"/>
            </w:tcBorders>
          </w:tcPr>
          <w:p w14:paraId="3CBE6F9F" w14:textId="77777777" w:rsidR="00BB162C" w:rsidRDefault="00BB162C">
            <w:pPr>
              <w:pStyle w:val="Textkrper"/>
              <w:keepNext/>
              <w:keepLines/>
            </w:pPr>
          </w:p>
        </w:tc>
        <w:tc>
          <w:tcPr>
            <w:tcW w:w="807" w:type="dxa"/>
            <w:tcBorders>
              <w:top w:val="single" w:sz="4" w:space="0" w:color="auto"/>
              <w:left w:val="nil"/>
              <w:bottom w:val="nil"/>
              <w:right w:val="nil"/>
            </w:tcBorders>
          </w:tcPr>
          <w:p w14:paraId="70CD0A57" w14:textId="77777777" w:rsidR="00BB162C" w:rsidRDefault="00BB162C">
            <w:pPr>
              <w:pStyle w:val="Textkrper"/>
              <w:keepNext/>
              <w:keepLines/>
            </w:pPr>
            <w:r>
              <w:t>H</w:t>
            </w:r>
          </w:p>
        </w:tc>
        <w:tc>
          <w:tcPr>
            <w:tcW w:w="901" w:type="dxa"/>
            <w:tcBorders>
              <w:top w:val="single" w:sz="4" w:space="0" w:color="auto"/>
              <w:left w:val="nil"/>
              <w:bottom w:val="nil"/>
              <w:right w:val="single" w:sz="4" w:space="0" w:color="auto"/>
            </w:tcBorders>
          </w:tcPr>
          <w:p w14:paraId="051294CF" w14:textId="77777777" w:rsidR="00BB162C" w:rsidRDefault="00BB162C">
            <w:pPr>
              <w:pStyle w:val="Textkrper"/>
              <w:keepNext/>
              <w:keepLines/>
            </w:pPr>
            <w:r>
              <w:t>He</w:t>
            </w:r>
          </w:p>
        </w:tc>
      </w:tr>
      <w:tr w:rsidR="00BB162C" w14:paraId="744EE5BF" w14:textId="77777777">
        <w:tc>
          <w:tcPr>
            <w:tcW w:w="698" w:type="dxa"/>
            <w:tcBorders>
              <w:top w:val="nil"/>
              <w:left w:val="single" w:sz="4" w:space="0" w:color="auto"/>
              <w:bottom w:val="nil"/>
              <w:right w:val="nil"/>
            </w:tcBorders>
          </w:tcPr>
          <w:p w14:paraId="165548F8" w14:textId="77777777" w:rsidR="00BB162C" w:rsidRDefault="00BB162C">
            <w:pPr>
              <w:pStyle w:val="Textkrper"/>
              <w:keepNext/>
              <w:keepLines/>
            </w:pPr>
            <w:r>
              <w:t>B</w:t>
            </w:r>
          </w:p>
        </w:tc>
        <w:tc>
          <w:tcPr>
            <w:tcW w:w="720" w:type="dxa"/>
            <w:tcBorders>
              <w:top w:val="nil"/>
              <w:left w:val="nil"/>
              <w:bottom w:val="nil"/>
              <w:right w:val="nil"/>
            </w:tcBorders>
          </w:tcPr>
          <w:p w14:paraId="60DD2064" w14:textId="77777777" w:rsidR="00BB162C" w:rsidRDefault="00BB162C">
            <w:pPr>
              <w:pStyle w:val="Textkrper"/>
              <w:keepNext/>
              <w:keepLines/>
            </w:pPr>
            <w:r>
              <w:t>C</w:t>
            </w:r>
          </w:p>
        </w:tc>
        <w:tc>
          <w:tcPr>
            <w:tcW w:w="630" w:type="dxa"/>
            <w:tcBorders>
              <w:top w:val="nil"/>
              <w:left w:val="nil"/>
              <w:bottom w:val="nil"/>
              <w:right w:val="nil"/>
            </w:tcBorders>
          </w:tcPr>
          <w:p w14:paraId="1E30956A" w14:textId="77777777" w:rsidR="00BB162C" w:rsidRDefault="00BB162C">
            <w:pPr>
              <w:pStyle w:val="Textkrper"/>
              <w:keepNext/>
              <w:keepLines/>
            </w:pPr>
            <w:r>
              <w:t>N</w:t>
            </w:r>
          </w:p>
        </w:tc>
        <w:tc>
          <w:tcPr>
            <w:tcW w:w="720" w:type="dxa"/>
            <w:tcBorders>
              <w:top w:val="nil"/>
              <w:left w:val="nil"/>
              <w:bottom w:val="nil"/>
              <w:right w:val="nil"/>
            </w:tcBorders>
          </w:tcPr>
          <w:p w14:paraId="48E0CB5D" w14:textId="77777777" w:rsidR="00BB162C" w:rsidRDefault="00BB162C">
            <w:pPr>
              <w:pStyle w:val="Textkrper"/>
              <w:keepNext/>
              <w:keepLines/>
            </w:pPr>
            <w:r>
              <w:t>O</w:t>
            </w:r>
          </w:p>
        </w:tc>
        <w:tc>
          <w:tcPr>
            <w:tcW w:w="807" w:type="dxa"/>
            <w:tcBorders>
              <w:top w:val="nil"/>
              <w:left w:val="nil"/>
              <w:bottom w:val="nil"/>
              <w:right w:val="nil"/>
            </w:tcBorders>
          </w:tcPr>
          <w:p w14:paraId="72E6900A" w14:textId="77777777" w:rsidR="00BB162C" w:rsidRDefault="00BB162C">
            <w:pPr>
              <w:pStyle w:val="Textkrper"/>
              <w:keepNext/>
              <w:keepLines/>
            </w:pPr>
            <w:r>
              <w:t>F</w:t>
            </w:r>
          </w:p>
        </w:tc>
        <w:tc>
          <w:tcPr>
            <w:tcW w:w="901" w:type="dxa"/>
            <w:tcBorders>
              <w:top w:val="nil"/>
              <w:left w:val="nil"/>
              <w:bottom w:val="nil"/>
              <w:right w:val="single" w:sz="4" w:space="0" w:color="auto"/>
            </w:tcBorders>
          </w:tcPr>
          <w:p w14:paraId="1230C6FF" w14:textId="77777777" w:rsidR="00BB162C" w:rsidRDefault="00BB162C">
            <w:pPr>
              <w:pStyle w:val="Textkrper"/>
              <w:keepNext/>
              <w:keepLines/>
            </w:pPr>
            <w:r>
              <w:t>Ne</w:t>
            </w:r>
          </w:p>
        </w:tc>
      </w:tr>
      <w:tr w:rsidR="00BB162C" w14:paraId="49BDCACA" w14:textId="77777777">
        <w:tc>
          <w:tcPr>
            <w:tcW w:w="698" w:type="dxa"/>
            <w:tcBorders>
              <w:top w:val="nil"/>
              <w:left w:val="single" w:sz="4" w:space="0" w:color="auto"/>
              <w:bottom w:val="nil"/>
              <w:right w:val="nil"/>
            </w:tcBorders>
          </w:tcPr>
          <w:p w14:paraId="11D0CAAC" w14:textId="77777777" w:rsidR="00BB162C" w:rsidRDefault="00BB162C">
            <w:pPr>
              <w:pStyle w:val="Textkrper"/>
              <w:keepNext/>
              <w:keepLines/>
            </w:pPr>
          </w:p>
        </w:tc>
        <w:tc>
          <w:tcPr>
            <w:tcW w:w="720" w:type="dxa"/>
            <w:tcBorders>
              <w:top w:val="nil"/>
              <w:left w:val="nil"/>
              <w:bottom w:val="nil"/>
              <w:right w:val="nil"/>
            </w:tcBorders>
          </w:tcPr>
          <w:p w14:paraId="11FBECBF" w14:textId="77777777" w:rsidR="00BB162C" w:rsidRDefault="00BB162C">
            <w:pPr>
              <w:pStyle w:val="Textkrper"/>
              <w:keepNext/>
              <w:keepLines/>
            </w:pPr>
            <w:r>
              <w:t>Si</w:t>
            </w:r>
          </w:p>
        </w:tc>
        <w:tc>
          <w:tcPr>
            <w:tcW w:w="630" w:type="dxa"/>
            <w:tcBorders>
              <w:top w:val="nil"/>
              <w:left w:val="nil"/>
              <w:bottom w:val="nil"/>
              <w:right w:val="nil"/>
            </w:tcBorders>
          </w:tcPr>
          <w:p w14:paraId="08B62113" w14:textId="77777777" w:rsidR="00BB162C" w:rsidRDefault="00BB162C">
            <w:pPr>
              <w:pStyle w:val="Textkrper"/>
              <w:keepNext/>
              <w:keepLines/>
            </w:pPr>
            <w:r>
              <w:t>P</w:t>
            </w:r>
          </w:p>
        </w:tc>
        <w:tc>
          <w:tcPr>
            <w:tcW w:w="720" w:type="dxa"/>
            <w:tcBorders>
              <w:top w:val="nil"/>
              <w:left w:val="nil"/>
              <w:bottom w:val="nil"/>
              <w:right w:val="nil"/>
            </w:tcBorders>
          </w:tcPr>
          <w:p w14:paraId="4E1F8688" w14:textId="77777777" w:rsidR="00BB162C" w:rsidRDefault="00BB162C">
            <w:pPr>
              <w:pStyle w:val="Textkrper"/>
              <w:keepNext/>
              <w:keepLines/>
            </w:pPr>
            <w:r>
              <w:t>S</w:t>
            </w:r>
          </w:p>
        </w:tc>
        <w:tc>
          <w:tcPr>
            <w:tcW w:w="807" w:type="dxa"/>
            <w:tcBorders>
              <w:top w:val="nil"/>
              <w:left w:val="nil"/>
              <w:bottom w:val="nil"/>
              <w:right w:val="nil"/>
            </w:tcBorders>
          </w:tcPr>
          <w:p w14:paraId="2A78E4D3" w14:textId="77777777" w:rsidR="00BB162C" w:rsidRDefault="00BB162C">
            <w:pPr>
              <w:pStyle w:val="Textkrper"/>
              <w:keepNext/>
              <w:keepLines/>
            </w:pPr>
            <w:r>
              <w:t>Cl</w:t>
            </w:r>
          </w:p>
        </w:tc>
        <w:tc>
          <w:tcPr>
            <w:tcW w:w="901" w:type="dxa"/>
            <w:tcBorders>
              <w:top w:val="nil"/>
              <w:left w:val="nil"/>
              <w:bottom w:val="nil"/>
              <w:right w:val="single" w:sz="4" w:space="0" w:color="auto"/>
            </w:tcBorders>
          </w:tcPr>
          <w:p w14:paraId="7AEF4F2F" w14:textId="77777777" w:rsidR="00BB162C" w:rsidRDefault="00BB162C">
            <w:pPr>
              <w:pStyle w:val="Textkrper"/>
              <w:keepNext/>
              <w:keepLines/>
            </w:pPr>
            <w:proofErr w:type="spellStart"/>
            <w:r>
              <w:t>Ar</w:t>
            </w:r>
            <w:proofErr w:type="spellEnd"/>
          </w:p>
        </w:tc>
      </w:tr>
      <w:tr w:rsidR="00BB162C" w14:paraId="641C00B2" w14:textId="77777777">
        <w:tc>
          <w:tcPr>
            <w:tcW w:w="698" w:type="dxa"/>
            <w:tcBorders>
              <w:top w:val="nil"/>
              <w:left w:val="single" w:sz="4" w:space="0" w:color="auto"/>
              <w:bottom w:val="nil"/>
              <w:right w:val="nil"/>
            </w:tcBorders>
          </w:tcPr>
          <w:p w14:paraId="11198605" w14:textId="77777777" w:rsidR="00BB162C" w:rsidRDefault="00BB162C">
            <w:pPr>
              <w:pStyle w:val="Textkrper"/>
              <w:keepNext/>
              <w:keepLines/>
            </w:pPr>
          </w:p>
        </w:tc>
        <w:tc>
          <w:tcPr>
            <w:tcW w:w="720" w:type="dxa"/>
            <w:tcBorders>
              <w:top w:val="nil"/>
              <w:left w:val="nil"/>
              <w:bottom w:val="nil"/>
              <w:right w:val="nil"/>
            </w:tcBorders>
          </w:tcPr>
          <w:p w14:paraId="1B37311B" w14:textId="77777777" w:rsidR="00BB162C" w:rsidRDefault="00BB162C">
            <w:pPr>
              <w:pStyle w:val="Textkrper"/>
              <w:keepNext/>
              <w:keepLines/>
            </w:pPr>
            <w:r>
              <w:t>Ge</w:t>
            </w:r>
          </w:p>
        </w:tc>
        <w:tc>
          <w:tcPr>
            <w:tcW w:w="630" w:type="dxa"/>
            <w:tcBorders>
              <w:top w:val="nil"/>
              <w:left w:val="nil"/>
              <w:bottom w:val="nil"/>
              <w:right w:val="nil"/>
            </w:tcBorders>
          </w:tcPr>
          <w:p w14:paraId="2F6390A2" w14:textId="77777777" w:rsidR="00BB162C" w:rsidRDefault="00BB162C">
            <w:pPr>
              <w:pStyle w:val="Textkrper"/>
              <w:keepNext/>
              <w:keepLines/>
            </w:pPr>
            <w:r>
              <w:t>As</w:t>
            </w:r>
          </w:p>
        </w:tc>
        <w:tc>
          <w:tcPr>
            <w:tcW w:w="720" w:type="dxa"/>
            <w:tcBorders>
              <w:top w:val="nil"/>
              <w:left w:val="nil"/>
              <w:bottom w:val="nil"/>
              <w:right w:val="nil"/>
            </w:tcBorders>
          </w:tcPr>
          <w:p w14:paraId="19B056B1" w14:textId="77777777" w:rsidR="00BB162C" w:rsidRDefault="00BB162C">
            <w:pPr>
              <w:pStyle w:val="Textkrper"/>
              <w:keepNext/>
              <w:keepLines/>
            </w:pPr>
            <w:r>
              <w:t>Se</w:t>
            </w:r>
          </w:p>
        </w:tc>
        <w:tc>
          <w:tcPr>
            <w:tcW w:w="807" w:type="dxa"/>
            <w:tcBorders>
              <w:top w:val="nil"/>
              <w:left w:val="nil"/>
              <w:bottom w:val="nil"/>
              <w:right w:val="nil"/>
            </w:tcBorders>
          </w:tcPr>
          <w:p w14:paraId="1CFA94DA" w14:textId="77777777" w:rsidR="00BB162C" w:rsidRDefault="00BB162C">
            <w:pPr>
              <w:pStyle w:val="Textkrper"/>
              <w:keepNext/>
              <w:keepLines/>
            </w:pPr>
            <w:r>
              <w:t>Br</w:t>
            </w:r>
          </w:p>
        </w:tc>
        <w:tc>
          <w:tcPr>
            <w:tcW w:w="901" w:type="dxa"/>
            <w:tcBorders>
              <w:top w:val="nil"/>
              <w:left w:val="nil"/>
              <w:bottom w:val="nil"/>
              <w:right w:val="single" w:sz="4" w:space="0" w:color="auto"/>
            </w:tcBorders>
          </w:tcPr>
          <w:p w14:paraId="542D2CC9" w14:textId="77777777" w:rsidR="00BB162C" w:rsidRDefault="00BB162C">
            <w:pPr>
              <w:pStyle w:val="Textkrper"/>
              <w:keepNext/>
              <w:keepLines/>
            </w:pPr>
            <w:r>
              <w:t>Kr</w:t>
            </w:r>
          </w:p>
        </w:tc>
      </w:tr>
      <w:tr w:rsidR="00BB162C" w14:paraId="2E77E14E" w14:textId="77777777">
        <w:tc>
          <w:tcPr>
            <w:tcW w:w="698" w:type="dxa"/>
            <w:tcBorders>
              <w:top w:val="nil"/>
              <w:left w:val="single" w:sz="4" w:space="0" w:color="auto"/>
              <w:bottom w:val="nil"/>
              <w:right w:val="nil"/>
            </w:tcBorders>
          </w:tcPr>
          <w:p w14:paraId="2153992A" w14:textId="77777777" w:rsidR="00BB162C" w:rsidRDefault="00BB162C">
            <w:pPr>
              <w:pStyle w:val="Textkrper"/>
              <w:keepNext/>
              <w:keepLines/>
            </w:pPr>
          </w:p>
        </w:tc>
        <w:tc>
          <w:tcPr>
            <w:tcW w:w="720" w:type="dxa"/>
            <w:tcBorders>
              <w:top w:val="nil"/>
              <w:left w:val="nil"/>
              <w:bottom w:val="nil"/>
              <w:right w:val="nil"/>
            </w:tcBorders>
          </w:tcPr>
          <w:p w14:paraId="1F279456" w14:textId="77777777" w:rsidR="00BB162C" w:rsidRDefault="00BB162C">
            <w:pPr>
              <w:pStyle w:val="Textkrper"/>
              <w:keepNext/>
              <w:keepLines/>
            </w:pPr>
          </w:p>
        </w:tc>
        <w:tc>
          <w:tcPr>
            <w:tcW w:w="630" w:type="dxa"/>
            <w:tcBorders>
              <w:top w:val="nil"/>
              <w:left w:val="nil"/>
              <w:bottom w:val="nil"/>
              <w:right w:val="nil"/>
            </w:tcBorders>
          </w:tcPr>
          <w:p w14:paraId="4C7263EF" w14:textId="77777777" w:rsidR="00BB162C" w:rsidRDefault="00BB162C">
            <w:pPr>
              <w:pStyle w:val="Textkrper"/>
              <w:keepNext/>
              <w:keepLines/>
            </w:pPr>
          </w:p>
        </w:tc>
        <w:tc>
          <w:tcPr>
            <w:tcW w:w="720" w:type="dxa"/>
            <w:tcBorders>
              <w:top w:val="nil"/>
              <w:left w:val="nil"/>
              <w:bottom w:val="nil"/>
              <w:right w:val="nil"/>
            </w:tcBorders>
          </w:tcPr>
          <w:p w14:paraId="5B70A69B" w14:textId="77777777" w:rsidR="00BB162C" w:rsidRDefault="00BB162C">
            <w:pPr>
              <w:pStyle w:val="Textkrper"/>
              <w:keepNext/>
              <w:keepLines/>
            </w:pPr>
            <w:proofErr w:type="spellStart"/>
            <w:r>
              <w:t>Te</w:t>
            </w:r>
            <w:proofErr w:type="spellEnd"/>
          </w:p>
        </w:tc>
        <w:tc>
          <w:tcPr>
            <w:tcW w:w="807" w:type="dxa"/>
            <w:tcBorders>
              <w:top w:val="nil"/>
              <w:left w:val="nil"/>
              <w:bottom w:val="nil"/>
              <w:right w:val="nil"/>
            </w:tcBorders>
          </w:tcPr>
          <w:p w14:paraId="0BB47FE6" w14:textId="77777777" w:rsidR="00BB162C" w:rsidRDefault="00BB162C">
            <w:pPr>
              <w:pStyle w:val="Textkrper"/>
              <w:keepNext/>
              <w:keepLines/>
            </w:pPr>
            <w:r>
              <w:t>I</w:t>
            </w:r>
          </w:p>
        </w:tc>
        <w:tc>
          <w:tcPr>
            <w:tcW w:w="901" w:type="dxa"/>
            <w:tcBorders>
              <w:top w:val="nil"/>
              <w:left w:val="nil"/>
              <w:bottom w:val="nil"/>
              <w:right w:val="single" w:sz="4" w:space="0" w:color="auto"/>
            </w:tcBorders>
          </w:tcPr>
          <w:p w14:paraId="269B4A23" w14:textId="77777777" w:rsidR="00BB162C" w:rsidRDefault="00BB162C">
            <w:pPr>
              <w:pStyle w:val="Textkrper"/>
              <w:keepNext/>
              <w:keepLines/>
            </w:pPr>
            <w:proofErr w:type="spellStart"/>
            <w:r>
              <w:t>Xe</w:t>
            </w:r>
            <w:proofErr w:type="spellEnd"/>
          </w:p>
        </w:tc>
      </w:tr>
      <w:tr w:rsidR="00BB162C" w14:paraId="68C33A2B" w14:textId="77777777">
        <w:tc>
          <w:tcPr>
            <w:tcW w:w="698" w:type="dxa"/>
            <w:tcBorders>
              <w:top w:val="nil"/>
              <w:right w:val="nil"/>
            </w:tcBorders>
          </w:tcPr>
          <w:p w14:paraId="480B36D7" w14:textId="77777777" w:rsidR="00BB162C" w:rsidRDefault="00BB162C">
            <w:pPr>
              <w:pStyle w:val="Textkrper"/>
              <w:keepNext/>
              <w:keepLines/>
            </w:pPr>
          </w:p>
        </w:tc>
        <w:tc>
          <w:tcPr>
            <w:tcW w:w="720" w:type="dxa"/>
            <w:tcBorders>
              <w:top w:val="nil"/>
              <w:left w:val="nil"/>
              <w:right w:val="nil"/>
            </w:tcBorders>
          </w:tcPr>
          <w:p w14:paraId="7143B736" w14:textId="77777777" w:rsidR="00BB162C" w:rsidRDefault="00BB162C">
            <w:pPr>
              <w:pStyle w:val="Textkrper"/>
              <w:keepNext/>
              <w:keepLines/>
            </w:pPr>
          </w:p>
        </w:tc>
        <w:tc>
          <w:tcPr>
            <w:tcW w:w="630" w:type="dxa"/>
            <w:tcBorders>
              <w:top w:val="nil"/>
              <w:left w:val="nil"/>
              <w:right w:val="nil"/>
            </w:tcBorders>
          </w:tcPr>
          <w:p w14:paraId="4DD87C0A" w14:textId="77777777" w:rsidR="00BB162C" w:rsidRDefault="00BB162C">
            <w:pPr>
              <w:pStyle w:val="Textkrper"/>
              <w:keepNext/>
              <w:keepLines/>
            </w:pPr>
          </w:p>
        </w:tc>
        <w:tc>
          <w:tcPr>
            <w:tcW w:w="720" w:type="dxa"/>
            <w:tcBorders>
              <w:top w:val="nil"/>
              <w:left w:val="nil"/>
              <w:right w:val="nil"/>
            </w:tcBorders>
          </w:tcPr>
          <w:p w14:paraId="051B7B5B" w14:textId="77777777" w:rsidR="00BB162C" w:rsidRDefault="00BB162C">
            <w:pPr>
              <w:pStyle w:val="Textkrper"/>
              <w:keepNext/>
              <w:keepLines/>
            </w:pPr>
          </w:p>
        </w:tc>
        <w:tc>
          <w:tcPr>
            <w:tcW w:w="807" w:type="dxa"/>
            <w:tcBorders>
              <w:top w:val="nil"/>
              <w:left w:val="nil"/>
              <w:right w:val="nil"/>
            </w:tcBorders>
          </w:tcPr>
          <w:p w14:paraId="0A57FEDF" w14:textId="77777777" w:rsidR="00BB162C" w:rsidRDefault="00BB162C">
            <w:pPr>
              <w:pStyle w:val="Textkrper"/>
              <w:keepNext/>
              <w:keepLines/>
            </w:pPr>
            <w:r>
              <w:t>At</w:t>
            </w:r>
          </w:p>
        </w:tc>
        <w:tc>
          <w:tcPr>
            <w:tcW w:w="901" w:type="dxa"/>
            <w:tcBorders>
              <w:top w:val="nil"/>
              <w:left w:val="nil"/>
            </w:tcBorders>
          </w:tcPr>
          <w:p w14:paraId="6CD955F3" w14:textId="77777777" w:rsidR="00BB162C" w:rsidRDefault="00BB162C">
            <w:pPr>
              <w:pStyle w:val="Textkrper"/>
              <w:keepNext/>
              <w:keepLines/>
            </w:pPr>
            <w:r>
              <w:t>Rn</w:t>
            </w:r>
          </w:p>
        </w:tc>
      </w:tr>
    </w:tbl>
    <w:p w14:paraId="249B7D3B" w14:textId="77777777" w:rsidR="00BB162C" w:rsidRDefault="00BB162C">
      <w:pPr>
        <w:pStyle w:val="Textkrper"/>
      </w:pPr>
      <w:r>
        <w:t>“Acid” is one of the following three: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2250"/>
        <w:gridCol w:w="2340"/>
      </w:tblGrid>
      <w:tr w:rsidR="00BB162C" w14:paraId="79EDAA6E" w14:textId="77777777">
        <w:tc>
          <w:tcPr>
            <w:tcW w:w="2448" w:type="dxa"/>
            <w:tcBorders>
              <w:top w:val="single" w:sz="4" w:space="0" w:color="auto"/>
              <w:left w:val="single" w:sz="4" w:space="0" w:color="auto"/>
              <w:bottom w:val="single" w:sz="4" w:space="0" w:color="auto"/>
              <w:right w:val="single" w:sz="4" w:space="0" w:color="auto"/>
            </w:tcBorders>
            <w:vAlign w:val="center"/>
          </w:tcPr>
          <w:p w14:paraId="7C2012B4" w14:textId="77777777" w:rsidR="00BB162C" w:rsidRDefault="00BB162C">
            <w:pPr>
              <w:jc w:val="center"/>
              <w:rPr>
                <w:rFonts w:ascii="Arial" w:hAnsi="Arial"/>
                <w:sz w:val="24"/>
              </w:rPr>
            </w:pPr>
            <w:r>
              <w:rPr>
                <w:rFonts w:ascii="Arial" w:hAnsi="Arial"/>
                <w:sz w:val="24"/>
              </w:rPr>
              <w:t>HX (X=F, Cl, Br, I)</w:t>
            </w:r>
          </w:p>
        </w:tc>
        <w:tc>
          <w:tcPr>
            <w:tcW w:w="2250" w:type="dxa"/>
            <w:tcBorders>
              <w:top w:val="single" w:sz="4" w:space="0" w:color="auto"/>
              <w:left w:val="single" w:sz="4" w:space="0" w:color="auto"/>
              <w:bottom w:val="single" w:sz="4" w:space="0" w:color="auto"/>
              <w:right w:val="single" w:sz="4" w:space="0" w:color="auto"/>
            </w:tcBorders>
            <w:vAlign w:val="center"/>
          </w:tcPr>
          <w:p w14:paraId="757A6E29"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8D7C589" wp14:editId="08C200ED">
                  <wp:extent cx="838200" cy="4857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38200" cy="4857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vAlign w:val="center"/>
          </w:tcPr>
          <w:p w14:paraId="74E114F3"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15AA3AB9" wp14:editId="3E9B8EA5">
                  <wp:extent cx="762000" cy="190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p>
        </w:tc>
      </w:tr>
      <w:tr w:rsidR="00BB162C" w14:paraId="5D30E44C" w14:textId="77777777">
        <w:tc>
          <w:tcPr>
            <w:tcW w:w="7038" w:type="dxa"/>
            <w:gridSpan w:val="3"/>
            <w:vAlign w:val="center"/>
          </w:tcPr>
          <w:p w14:paraId="2DB03D6A" w14:textId="77777777" w:rsidR="00BB162C" w:rsidRDefault="00BB162C">
            <w:pPr>
              <w:jc w:val="center"/>
              <w:rPr>
                <w:rFonts w:ascii="Arial" w:hAnsi="Arial"/>
                <w:b/>
                <w:sz w:val="24"/>
              </w:rPr>
            </w:pPr>
            <w:r>
              <w:rPr>
                <w:rFonts w:ascii="Arial" w:hAnsi="Arial"/>
                <w:b/>
                <w:sz w:val="24"/>
              </w:rPr>
              <w:t>Figure 8. Acid definition</w:t>
            </w:r>
          </w:p>
        </w:tc>
      </w:tr>
    </w:tbl>
    <w:p w14:paraId="37B31AD1" w14:textId="77777777" w:rsidR="00BB162C" w:rsidRDefault="00BB162C">
      <w:pPr>
        <w:rPr>
          <w:rFonts w:ascii="Arial" w:hAnsi="Arial"/>
          <w:sz w:val="24"/>
        </w:rPr>
      </w:pPr>
    </w:p>
    <w:p w14:paraId="6D188A48" w14:textId="77777777" w:rsidR="00BB162C" w:rsidRDefault="00BB162C">
      <w:pPr>
        <w:pStyle w:val="Textkrper"/>
      </w:pPr>
      <w:r>
        <w:t>Upon disconnection atom X or O of the acid receives a single negative charge; the charge of the metal is incremented.</w:t>
      </w:r>
    </w:p>
    <w:p w14:paraId="617DDB7F" w14:textId="77777777" w:rsidR="00BB162C" w:rsidRDefault="00BB162C">
      <w:pPr>
        <w:pStyle w:val="Textkrper"/>
      </w:pPr>
      <w:r>
        <w:t>Substances drawn as H</w:t>
      </w:r>
      <w:r>
        <w:rPr>
          <w:vertAlign w:val="subscript"/>
        </w:rPr>
        <w:t>4</w:t>
      </w:r>
      <w:r>
        <w:t>N-X are disconnected to NH</w:t>
      </w:r>
      <w:r>
        <w:rPr>
          <w:vertAlign w:val="subscript"/>
        </w:rPr>
        <w:t>3</w:t>
      </w:r>
      <w:r>
        <w:t xml:space="preserve"> and HX.</w:t>
      </w:r>
    </w:p>
    <w:p w14:paraId="345A9458" w14:textId="77777777" w:rsidR="00BB162C" w:rsidRDefault="00BB162C" w:rsidP="0054775F">
      <w:pPr>
        <w:pStyle w:val="Textkrper"/>
      </w:pPr>
      <w:r>
        <w:t>Several examples are shown in the Table 4:</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6"/>
        <w:gridCol w:w="2172"/>
        <w:gridCol w:w="630"/>
        <w:gridCol w:w="900"/>
        <w:gridCol w:w="540"/>
        <w:gridCol w:w="3680"/>
      </w:tblGrid>
      <w:tr w:rsidR="00BB162C" w14:paraId="34990F8F" w14:textId="77777777">
        <w:trPr>
          <w:trHeight w:val="440"/>
        </w:trPr>
        <w:tc>
          <w:tcPr>
            <w:tcW w:w="8568" w:type="dxa"/>
            <w:gridSpan w:val="6"/>
            <w:tcBorders>
              <w:bottom w:val="single" w:sz="4" w:space="0" w:color="auto"/>
            </w:tcBorders>
            <w:vAlign w:val="center"/>
          </w:tcPr>
          <w:p w14:paraId="11F9BB74" w14:textId="77777777" w:rsidR="00BB162C" w:rsidRDefault="00BB162C">
            <w:pPr>
              <w:keepNext/>
              <w:keepLines/>
              <w:jc w:val="center"/>
              <w:rPr>
                <w:rFonts w:ascii="Arial" w:hAnsi="Arial" w:cs="Arial"/>
                <w:b/>
                <w:sz w:val="24"/>
                <w:szCs w:val="24"/>
              </w:rPr>
            </w:pPr>
            <w:r>
              <w:rPr>
                <w:rFonts w:ascii="Arial" w:hAnsi="Arial" w:cs="Arial"/>
                <w:b/>
                <w:sz w:val="24"/>
                <w:szCs w:val="24"/>
              </w:rPr>
              <w:t>Table 4. Examples of salt disconnection</w:t>
            </w:r>
          </w:p>
        </w:tc>
      </w:tr>
      <w:tr w:rsidR="00BB162C" w14:paraId="6865D582" w14:textId="77777777">
        <w:tc>
          <w:tcPr>
            <w:tcW w:w="646" w:type="dxa"/>
            <w:tcBorders>
              <w:bottom w:val="single" w:sz="4" w:space="0" w:color="auto"/>
            </w:tcBorders>
            <w:vAlign w:val="center"/>
          </w:tcPr>
          <w:p w14:paraId="6EF6A030" w14:textId="77777777" w:rsidR="00BB162C" w:rsidRDefault="00BB162C">
            <w:pPr>
              <w:keepNext/>
              <w:keepLines/>
              <w:rPr>
                <w:rFonts w:ascii="Arial" w:hAnsi="Arial" w:cs="Arial"/>
                <w:sz w:val="24"/>
                <w:szCs w:val="24"/>
              </w:rPr>
            </w:pPr>
          </w:p>
        </w:tc>
        <w:tc>
          <w:tcPr>
            <w:tcW w:w="2172" w:type="dxa"/>
            <w:tcBorders>
              <w:bottom w:val="single" w:sz="4" w:space="0" w:color="auto"/>
              <w:right w:val="nil"/>
            </w:tcBorders>
            <w:vAlign w:val="center"/>
          </w:tcPr>
          <w:p w14:paraId="066C36F8" w14:textId="77777777" w:rsidR="00BB162C" w:rsidRDefault="00BB162C">
            <w:pPr>
              <w:keepNext/>
              <w:keepLines/>
              <w:jc w:val="center"/>
              <w:rPr>
                <w:rFonts w:ascii="Arial" w:hAnsi="Arial" w:cs="Arial"/>
                <w:sz w:val="24"/>
                <w:szCs w:val="24"/>
              </w:rPr>
            </w:pPr>
            <w:r>
              <w:rPr>
                <w:rFonts w:ascii="Arial" w:hAnsi="Arial" w:cs="Arial"/>
                <w:sz w:val="24"/>
                <w:szCs w:val="24"/>
              </w:rPr>
              <w:t>connected</w:t>
            </w:r>
          </w:p>
        </w:tc>
        <w:tc>
          <w:tcPr>
            <w:tcW w:w="630" w:type="dxa"/>
            <w:tcBorders>
              <w:left w:val="nil"/>
              <w:bottom w:val="single" w:sz="4" w:space="0" w:color="auto"/>
              <w:right w:val="single" w:sz="4" w:space="0" w:color="auto"/>
            </w:tcBorders>
            <w:vAlign w:val="center"/>
          </w:tcPr>
          <w:p w14:paraId="0085805E" w14:textId="77777777" w:rsidR="00BB162C" w:rsidRDefault="00BB162C">
            <w:pPr>
              <w:keepNext/>
              <w:keepLines/>
              <w:jc w:val="center"/>
              <w:rPr>
                <w:sz w:val="24"/>
                <w:szCs w:val="24"/>
              </w:rPr>
            </w:pPr>
          </w:p>
        </w:tc>
        <w:tc>
          <w:tcPr>
            <w:tcW w:w="5120" w:type="dxa"/>
            <w:gridSpan w:val="3"/>
            <w:tcBorders>
              <w:left w:val="single" w:sz="4" w:space="0" w:color="auto"/>
              <w:bottom w:val="single" w:sz="4" w:space="0" w:color="auto"/>
            </w:tcBorders>
            <w:vAlign w:val="center"/>
          </w:tcPr>
          <w:p w14:paraId="1C9A5970" w14:textId="77777777" w:rsidR="00BB162C" w:rsidRDefault="00BB162C">
            <w:pPr>
              <w:keepNext/>
              <w:keepLines/>
              <w:jc w:val="center"/>
              <w:rPr>
                <w:rFonts w:ascii="Arial" w:hAnsi="Arial" w:cs="Arial"/>
                <w:sz w:val="24"/>
                <w:szCs w:val="24"/>
              </w:rPr>
            </w:pPr>
            <w:r>
              <w:rPr>
                <w:rFonts w:ascii="Arial" w:hAnsi="Arial" w:cs="Arial"/>
                <w:sz w:val="24"/>
                <w:szCs w:val="24"/>
              </w:rPr>
              <w:t>disconnected</w:t>
            </w:r>
          </w:p>
        </w:tc>
      </w:tr>
      <w:tr w:rsidR="00BB162C" w14:paraId="4F219B1C" w14:textId="77777777">
        <w:tc>
          <w:tcPr>
            <w:tcW w:w="646" w:type="dxa"/>
            <w:vAlign w:val="center"/>
          </w:tcPr>
          <w:p w14:paraId="25BCCDEF" w14:textId="77777777" w:rsidR="00BB162C" w:rsidRDefault="00BB162C">
            <w:pPr>
              <w:keepNext/>
              <w:keepLines/>
              <w:rPr>
                <w:rFonts w:ascii="Arial" w:hAnsi="Arial" w:cs="Arial"/>
                <w:sz w:val="24"/>
                <w:szCs w:val="24"/>
              </w:rPr>
            </w:pPr>
            <w:r>
              <w:rPr>
                <w:rFonts w:ascii="Arial" w:hAnsi="Arial" w:cs="Arial"/>
                <w:sz w:val="24"/>
                <w:szCs w:val="24"/>
              </w:rPr>
              <w:t>1</w:t>
            </w:r>
          </w:p>
        </w:tc>
        <w:tc>
          <w:tcPr>
            <w:tcW w:w="2172" w:type="dxa"/>
            <w:tcBorders>
              <w:bottom w:val="nil"/>
              <w:right w:val="nil"/>
            </w:tcBorders>
            <w:vAlign w:val="center"/>
          </w:tcPr>
          <w:p w14:paraId="5735029E" w14:textId="77777777" w:rsidR="00BB162C" w:rsidRDefault="00BB162C">
            <w:pPr>
              <w:keepNext/>
              <w:keepLines/>
              <w:rPr>
                <w:rFonts w:ascii="Arial" w:hAnsi="Arial" w:cs="Arial"/>
                <w:sz w:val="24"/>
                <w:szCs w:val="24"/>
              </w:rPr>
            </w:pPr>
            <w:r>
              <w:rPr>
                <w:rFonts w:ascii="Arial" w:hAnsi="Arial" w:cs="Arial"/>
                <w:sz w:val="24"/>
                <w:szCs w:val="24"/>
              </w:rPr>
              <w:t>NH</w:t>
            </w:r>
            <w:r>
              <w:rPr>
                <w:rFonts w:ascii="Arial" w:hAnsi="Arial" w:cs="Arial"/>
                <w:sz w:val="24"/>
                <w:szCs w:val="24"/>
                <w:vertAlign w:val="subscript"/>
                <w:lang w:val="ru-RU"/>
              </w:rPr>
              <w:t>4</w:t>
            </w:r>
            <w:r>
              <w:rPr>
                <w:rFonts w:ascii="Arial" w:hAnsi="Arial" w:cs="Arial"/>
                <w:sz w:val="24"/>
                <w:szCs w:val="24"/>
                <w:lang w:val="ru-RU"/>
              </w:rPr>
              <w:sym w:font="Symbol" w:char="F0BE"/>
            </w:r>
            <w:r>
              <w:rPr>
                <w:rFonts w:ascii="Arial" w:hAnsi="Arial" w:cs="Arial"/>
                <w:sz w:val="24"/>
                <w:szCs w:val="24"/>
              </w:rPr>
              <w:t>O</w:t>
            </w:r>
            <w:r>
              <w:rPr>
                <w:rFonts w:ascii="Arial" w:hAnsi="Arial" w:cs="Arial"/>
                <w:sz w:val="24"/>
                <w:szCs w:val="24"/>
              </w:rPr>
              <w:sym w:font="Symbol" w:char="F0BE"/>
            </w:r>
            <w:r>
              <w:rPr>
                <w:rFonts w:ascii="Arial" w:hAnsi="Arial" w:cs="Arial"/>
                <w:sz w:val="24"/>
                <w:szCs w:val="24"/>
              </w:rPr>
              <w:t>C</w:t>
            </w:r>
          </w:p>
        </w:tc>
        <w:tc>
          <w:tcPr>
            <w:tcW w:w="630" w:type="dxa"/>
            <w:tcBorders>
              <w:left w:val="nil"/>
              <w:bottom w:val="nil"/>
              <w:right w:val="single" w:sz="4" w:space="0" w:color="auto"/>
            </w:tcBorders>
            <w:vAlign w:val="center"/>
          </w:tcPr>
          <w:p w14:paraId="27B25B77" w14:textId="77777777" w:rsidR="00BB162C" w:rsidRDefault="00BB162C">
            <w:pPr>
              <w:keepNext/>
              <w:keepLines/>
              <w:jc w:val="center"/>
              <w:rPr>
                <w:sz w:val="24"/>
                <w:szCs w:val="24"/>
              </w:rPr>
            </w:pPr>
            <w:r>
              <w:rPr>
                <w:sz w:val="24"/>
                <w:szCs w:val="24"/>
              </w:rPr>
              <w:sym w:font="Symbol" w:char="F0AE"/>
            </w:r>
          </w:p>
        </w:tc>
        <w:tc>
          <w:tcPr>
            <w:tcW w:w="900" w:type="dxa"/>
            <w:tcBorders>
              <w:left w:val="single" w:sz="4" w:space="0" w:color="auto"/>
              <w:bottom w:val="nil"/>
              <w:right w:val="nil"/>
            </w:tcBorders>
            <w:vAlign w:val="center"/>
          </w:tcPr>
          <w:p w14:paraId="006BA592" w14:textId="77777777" w:rsidR="00BB162C" w:rsidRDefault="00BB162C">
            <w:pPr>
              <w:keepNext/>
              <w:keepLines/>
              <w:jc w:val="right"/>
              <w:rPr>
                <w:rFonts w:ascii="Arial" w:hAnsi="Arial" w:cs="Arial"/>
                <w:sz w:val="24"/>
                <w:szCs w:val="24"/>
              </w:rPr>
            </w:pPr>
            <w:r>
              <w:rPr>
                <w:rFonts w:ascii="Arial" w:hAnsi="Arial" w:cs="Arial"/>
                <w:sz w:val="24"/>
                <w:szCs w:val="24"/>
              </w:rPr>
              <w:t>NH</w:t>
            </w:r>
            <w:r>
              <w:rPr>
                <w:rFonts w:ascii="Arial" w:hAnsi="Arial" w:cs="Arial"/>
                <w:sz w:val="24"/>
                <w:szCs w:val="24"/>
                <w:vertAlign w:val="subscript"/>
              </w:rPr>
              <w:t>3</w:t>
            </w:r>
          </w:p>
        </w:tc>
        <w:tc>
          <w:tcPr>
            <w:tcW w:w="540" w:type="dxa"/>
            <w:tcBorders>
              <w:left w:val="nil"/>
              <w:bottom w:val="nil"/>
              <w:right w:val="nil"/>
            </w:tcBorders>
            <w:vAlign w:val="center"/>
          </w:tcPr>
          <w:p w14:paraId="3CBB9480" w14:textId="77777777" w:rsidR="00BB162C" w:rsidRDefault="00BB162C">
            <w:pPr>
              <w:keepNext/>
              <w:keepLines/>
              <w:jc w:val="center"/>
              <w:rPr>
                <w:sz w:val="24"/>
                <w:szCs w:val="24"/>
              </w:rPr>
            </w:pPr>
            <w:r>
              <w:rPr>
                <w:sz w:val="24"/>
                <w:szCs w:val="24"/>
              </w:rPr>
              <w:t>+</w:t>
            </w:r>
          </w:p>
        </w:tc>
        <w:tc>
          <w:tcPr>
            <w:tcW w:w="3680" w:type="dxa"/>
            <w:tcBorders>
              <w:left w:val="nil"/>
              <w:bottom w:val="nil"/>
              <w:right w:val="single" w:sz="4" w:space="0" w:color="auto"/>
            </w:tcBorders>
            <w:vAlign w:val="center"/>
          </w:tcPr>
          <w:p w14:paraId="033CD0C4" w14:textId="77777777" w:rsidR="00BB162C" w:rsidRDefault="00BB162C">
            <w:pPr>
              <w:keepNext/>
              <w:keepLines/>
              <w:rPr>
                <w:sz w:val="24"/>
                <w:szCs w:val="24"/>
              </w:rPr>
            </w:pPr>
            <w:r>
              <w:rPr>
                <w:rFonts w:ascii="Arial" w:hAnsi="Arial" w:cs="Arial"/>
                <w:sz w:val="24"/>
                <w:szCs w:val="24"/>
              </w:rPr>
              <w:t>HO</w:t>
            </w:r>
            <w:r>
              <w:rPr>
                <w:rFonts w:ascii="Arial" w:hAnsi="Arial" w:cs="Arial"/>
                <w:sz w:val="24"/>
                <w:szCs w:val="24"/>
              </w:rPr>
              <w:sym w:font="Symbol" w:char="F0BE"/>
            </w:r>
            <w:r>
              <w:rPr>
                <w:rFonts w:ascii="Arial" w:hAnsi="Arial" w:cs="Arial"/>
                <w:sz w:val="24"/>
                <w:szCs w:val="24"/>
              </w:rPr>
              <w:t>C</w:t>
            </w:r>
          </w:p>
        </w:tc>
      </w:tr>
      <w:tr w:rsidR="00BB162C" w14:paraId="23593ACD" w14:textId="77777777">
        <w:tc>
          <w:tcPr>
            <w:tcW w:w="646" w:type="dxa"/>
            <w:vAlign w:val="center"/>
          </w:tcPr>
          <w:p w14:paraId="57486BF2" w14:textId="77777777" w:rsidR="00BB162C" w:rsidRDefault="00BB162C">
            <w:pPr>
              <w:keepNext/>
              <w:keepLines/>
              <w:rPr>
                <w:rFonts w:ascii="Arial" w:hAnsi="Arial" w:cs="Arial"/>
                <w:sz w:val="24"/>
                <w:szCs w:val="24"/>
              </w:rPr>
            </w:pPr>
            <w:r>
              <w:rPr>
                <w:rFonts w:ascii="Arial" w:hAnsi="Arial" w:cs="Arial"/>
                <w:sz w:val="24"/>
                <w:szCs w:val="24"/>
              </w:rPr>
              <w:t>2</w:t>
            </w:r>
          </w:p>
        </w:tc>
        <w:tc>
          <w:tcPr>
            <w:tcW w:w="2172" w:type="dxa"/>
            <w:tcBorders>
              <w:top w:val="nil"/>
              <w:bottom w:val="nil"/>
              <w:right w:val="nil"/>
            </w:tcBorders>
            <w:vAlign w:val="center"/>
          </w:tcPr>
          <w:p w14:paraId="10620D8A" w14:textId="77777777" w:rsidR="00BB162C" w:rsidRDefault="00BB162C">
            <w:pPr>
              <w:keepNext/>
              <w:keepLines/>
              <w:rPr>
                <w:rFonts w:ascii="Arial" w:hAnsi="Arial" w:cs="Arial"/>
                <w:sz w:val="24"/>
                <w:szCs w:val="24"/>
              </w:rPr>
            </w:pPr>
            <w:r>
              <w:rPr>
                <w:rFonts w:ascii="Arial" w:hAnsi="Arial" w:cs="Arial"/>
                <w:sz w:val="24"/>
                <w:szCs w:val="24"/>
              </w:rPr>
              <w:t>NH</w:t>
            </w:r>
            <w:r>
              <w:rPr>
                <w:rFonts w:ascii="Arial" w:hAnsi="Arial" w:cs="Arial"/>
                <w:sz w:val="24"/>
                <w:szCs w:val="24"/>
                <w:vertAlign w:val="subscript"/>
                <w:lang w:val="ru-RU"/>
              </w:rPr>
              <w:t>4</w:t>
            </w:r>
            <w:r>
              <w:rPr>
                <w:rFonts w:ascii="Arial" w:hAnsi="Arial" w:cs="Arial"/>
                <w:sz w:val="24"/>
                <w:szCs w:val="24"/>
                <w:lang w:val="ru-RU"/>
              </w:rPr>
              <w:sym w:font="Symbol" w:char="F0BE"/>
            </w:r>
            <w:r>
              <w:rPr>
                <w:rFonts w:ascii="Arial" w:hAnsi="Arial" w:cs="Arial"/>
                <w:sz w:val="24"/>
                <w:szCs w:val="24"/>
              </w:rPr>
              <w:t>X</w:t>
            </w:r>
          </w:p>
        </w:tc>
        <w:tc>
          <w:tcPr>
            <w:tcW w:w="630" w:type="dxa"/>
            <w:tcBorders>
              <w:top w:val="nil"/>
              <w:left w:val="nil"/>
              <w:bottom w:val="nil"/>
              <w:right w:val="single" w:sz="4" w:space="0" w:color="auto"/>
            </w:tcBorders>
            <w:vAlign w:val="center"/>
          </w:tcPr>
          <w:p w14:paraId="1CAE2CD2" w14:textId="77777777" w:rsidR="00BB162C" w:rsidRDefault="00BB162C">
            <w:pPr>
              <w:keepNext/>
              <w:keepLines/>
              <w:jc w:val="center"/>
              <w:rPr>
                <w:sz w:val="24"/>
                <w:szCs w:val="24"/>
              </w:rPr>
            </w:pPr>
            <w:r>
              <w:rPr>
                <w:sz w:val="24"/>
                <w:szCs w:val="24"/>
              </w:rPr>
              <w:sym w:font="Symbol" w:char="F0AE"/>
            </w:r>
          </w:p>
        </w:tc>
        <w:tc>
          <w:tcPr>
            <w:tcW w:w="900" w:type="dxa"/>
            <w:tcBorders>
              <w:top w:val="nil"/>
              <w:left w:val="single" w:sz="4" w:space="0" w:color="auto"/>
              <w:bottom w:val="nil"/>
              <w:right w:val="nil"/>
            </w:tcBorders>
            <w:vAlign w:val="center"/>
          </w:tcPr>
          <w:p w14:paraId="60FA24EA" w14:textId="77777777" w:rsidR="00BB162C" w:rsidRDefault="00BB162C">
            <w:pPr>
              <w:keepNext/>
              <w:keepLines/>
              <w:jc w:val="right"/>
              <w:rPr>
                <w:rFonts w:ascii="Arial" w:hAnsi="Arial" w:cs="Arial"/>
                <w:sz w:val="24"/>
                <w:szCs w:val="24"/>
              </w:rPr>
            </w:pPr>
            <w:r>
              <w:rPr>
                <w:rFonts w:ascii="Arial" w:hAnsi="Arial" w:cs="Arial"/>
                <w:sz w:val="24"/>
                <w:szCs w:val="24"/>
              </w:rPr>
              <w:t>NH</w:t>
            </w:r>
            <w:r>
              <w:rPr>
                <w:rFonts w:ascii="Arial" w:hAnsi="Arial" w:cs="Arial"/>
                <w:sz w:val="24"/>
                <w:szCs w:val="24"/>
                <w:vertAlign w:val="subscript"/>
              </w:rPr>
              <w:t>3</w:t>
            </w:r>
          </w:p>
        </w:tc>
        <w:tc>
          <w:tcPr>
            <w:tcW w:w="540" w:type="dxa"/>
            <w:tcBorders>
              <w:top w:val="nil"/>
              <w:left w:val="nil"/>
              <w:bottom w:val="nil"/>
              <w:right w:val="nil"/>
            </w:tcBorders>
            <w:vAlign w:val="center"/>
          </w:tcPr>
          <w:p w14:paraId="776720C9" w14:textId="77777777" w:rsidR="00BB162C" w:rsidRDefault="00BB162C">
            <w:pPr>
              <w:keepNext/>
              <w:keepLines/>
              <w:jc w:val="center"/>
              <w:rPr>
                <w:sz w:val="24"/>
                <w:szCs w:val="24"/>
              </w:rPr>
            </w:pPr>
            <w:r>
              <w:rPr>
                <w:sz w:val="24"/>
                <w:szCs w:val="24"/>
              </w:rPr>
              <w:t>+</w:t>
            </w:r>
          </w:p>
        </w:tc>
        <w:tc>
          <w:tcPr>
            <w:tcW w:w="3680" w:type="dxa"/>
            <w:tcBorders>
              <w:top w:val="nil"/>
              <w:left w:val="nil"/>
              <w:bottom w:val="nil"/>
              <w:right w:val="single" w:sz="4" w:space="0" w:color="auto"/>
            </w:tcBorders>
            <w:vAlign w:val="center"/>
          </w:tcPr>
          <w:p w14:paraId="4A61C1EB" w14:textId="77777777" w:rsidR="00BB162C" w:rsidRDefault="00BB162C">
            <w:pPr>
              <w:keepNext/>
              <w:keepLines/>
              <w:rPr>
                <w:sz w:val="24"/>
                <w:szCs w:val="24"/>
              </w:rPr>
            </w:pPr>
            <w:r>
              <w:rPr>
                <w:rFonts w:ascii="Arial" w:hAnsi="Arial" w:cs="Arial"/>
                <w:sz w:val="24"/>
                <w:szCs w:val="24"/>
              </w:rPr>
              <w:t>HX (X=F, Cl, Br, I)</w:t>
            </w:r>
          </w:p>
        </w:tc>
      </w:tr>
      <w:tr w:rsidR="00BB162C" w14:paraId="36AB4D5B" w14:textId="77777777">
        <w:trPr>
          <w:trHeight w:val="512"/>
        </w:trPr>
        <w:tc>
          <w:tcPr>
            <w:tcW w:w="646" w:type="dxa"/>
            <w:tcBorders>
              <w:bottom w:val="nil"/>
            </w:tcBorders>
            <w:vAlign w:val="bottom"/>
          </w:tcPr>
          <w:p w14:paraId="31318990" w14:textId="77777777" w:rsidR="00BB162C" w:rsidRDefault="00BB162C">
            <w:pPr>
              <w:keepNext/>
              <w:keepLines/>
              <w:jc w:val="center"/>
              <w:rPr>
                <w:rFonts w:ascii="Arial" w:hAnsi="Arial" w:cs="Arial"/>
                <w:sz w:val="24"/>
                <w:szCs w:val="24"/>
              </w:rPr>
            </w:pPr>
          </w:p>
        </w:tc>
        <w:tc>
          <w:tcPr>
            <w:tcW w:w="3702" w:type="dxa"/>
            <w:gridSpan w:val="3"/>
            <w:tcBorders>
              <w:top w:val="nil"/>
              <w:bottom w:val="nil"/>
              <w:right w:val="nil"/>
            </w:tcBorders>
            <w:vAlign w:val="bottom"/>
          </w:tcPr>
          <w:p w14:paraId="547730E7" w14:textId="77777777" w:rsidR="00BB162C" w:rsidRDefault="00BB162C">
            <w:pPr>
              <w:keepNext/>
              <w:keepLines/>
              <w:jc w:val="center"/>
              <w:rPr>
                <w:rFonts w:ascii="Arial" w:hAnsi="Arial" w:cs="Arial"/>
                <w:sz w:val="24"/>
                <w:szCs w:val="24"/>
              </w:rPr>
            </w:pPr>
            <w:r>
              <w:rPr>
                <w:rFonts w:ascii="Arial" w:hAnsi="Arial" w:cs="Arial"/>
                <w:sz w:val="24"/>
                <w:szCs w:val="24"/>
              </w:rPr>
              <w:t>Below M is a metal</w:t>
            </w:r>
          </w:p>
        </w:tc>
        <w:tc>
          <w:tcPr>
            <w:tcW w:w="540" w:type="dxa"/>
            <w:tcBorders>
              <w:top w:val="nil"/>
              <w:left w:val="nil"/>
              <w:bottom w:val="nil"/>
              <w:right w:val="nil"/>
            </w:tcBorders>
            <w:vAlign w:val="bottom"/>
          </w:tcPr>
          <w:p w14:paraId="7B9BF4B7" w14:textId="77777777" w:rsidR="00BB162C" w:rsidRDefault="00BB162C">
            <w:pPr>
              <w:keepNext/>
              <w:keepLines/>
              <w:jc w:val="center"/>
              <w:rPr>
                <w:sz w:val="24"/>
                <w:szCs w:val="24"/>
              </w:rPr>
            </w:pPr>
          </w:p>
        </w:tc>
        <w:tc>
          <w:tcPr>
            <w:tcW w:w="3680" w:type="dxa"/>
            <w:tcBorders>
              <w:top w:val="nil"/>
              <w:left w:val="nil"/>
              <w:bottom w:val="nil"/>
            </w:tcBorders>
            <w:vAlign w:val="bottom"/>
          </w:tcPr>
          <w:p w14:paraId="290818C7" w14:textId="77777777" w:rsidR="00BB162C" w:rsidRDefault="00BB162C">
            <w:pPr>
              <w:keepNext/>
              <w:keepLines/>
              <w:jc w:val="center"/>
              <w:rPr>
                <w:rFonts w:ascii="Arial" w:hAnsi="Arial" w:cs="Arial"/>
                <w:sz w:val="24"/>
                <w:szCs w:val="24"/>
              </w:rPr>
            </w:pPr>
            <w:r>
              <w:rPr>
                <w:rFonts w:ascii="Arial" w:hAnsi="Arial" w:cs="Arial"/>
                <w:sz w:val="24"/>
                <w:szCs w:val="24"/>
              </w:rPr>
              <w:t>“acid” anion</w:t>
            </w:r>
          </w:p>
        </w:tc>
      </w:tr>
      <w:tr w:rsidR="00BB162C" w14:paraId="1DBB01DF" w14:textId="77777777">
        <w:trPr>
          <w:trHeight w:val="935"/>
        </w:trPr>
        <w:tc>
          <w:tcPr>
            <w:tcW w:w="646" w:type="dxa"/>
            <w:tcBorders>
              <w:top w:val="nil"/>
              <w:bottom w:val="nil"/>
            </w:tcBorders>
            <w:vAlign w:val="center"/>
          </w:tcPr>
          <w:p w14:paraId="64C36556" w14:textId="77777777" w:rsidR="00BB162C" w:rsidRDefault="00BB162C">
            <w:pPr>
              <w:keepNext/>
              <w:keepLines/>
              <w:rPr>
                <w:rFonts w:ascii="Arial" w:hAnsi="Arial" w:cs="Arial"/>
                <w:sz w:val="24"/>
                <w:szCs w:val="24"/>
              </w:rPr>
            </w:pPr>
            <w:r>
              <w:rPr>
                <w:rFonts w:ascii="Arial" w:hAnsi="Arial" w:cs="Arial"/>
                <w:sz w:val="24"/>
                <w:szCs w:val="24"/>
              </w:rPr>
              <w:t>3</w:t>
            </w:r>
          </w:p>
        </w:tc>
        <w:tc>
          <w:tcPr>
            <w:tcW w:w="2172" w:type="dxa"/>
            <w:tcBorders>
              <w:top w:val="nil"/>
              <w:bottom w:val="nil"/>
              <w:right w:val="nil"/>
            </w:tcBorders>
            <w:vAlign w:val="center"/>
          </w:tcPr>
          <w:p w14:paraId="371386CF" w14:textId="77777777" w:rsidR="00BB162C" w:rsidRDefault="00F94555">
            <w:pPr>
              <w:keepNext/>
              <w:keepLines/>
              <w:rPr>
                <w:sz w:val="24"/>
                <w:szCs w:val="24"/>
              </w:rPr>
            </w:pPr>
            <w:r>
              <w:rPr>
                <w:noProof/>
                <w:sz w:val="24"/>
                <w:szCs w:val="24"/>
                <w:lang w:val="de-DE" w:eastAsia="de-DE"/>
              </w:rPr>
              <w:drawing>
                <wp:inline distT="0" distB="0" distL="0" distR="0" wp14:anchorId="70BC15B2" wp14:editId="7A9951FC">
                  <wp:extent cx="781050" cy="4953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81050" cy="495300"/>
                          </a:xfrm>
                          <a:prstGeom prst="rect">
                            <a:avLst/>
                          </a:prstGeom>
                          <a:noFill/>
                          <a:ln>
                            <a:noFill/>
                          </a:ln>
                        </pic:spPr>
                      </pic:pic>
                    </a:graphicData>
                  </a:graphic>
                </wp:inline>
              </w:drawing>
            </w:r>
          </w:p>
        </w:tc>
        <w:tc>
          <w:tcPr>
            <w:tcW w:w="630" w:type="dxa"/>
            <w:tcBorders>
              <w:top w:val="nil"/>
              <w:left w:val="nil"/>
              <w:bottom w:val="nil"/>
              <w:right w:val="single" w:sz="4" w:space="0" w:color="auto"/>
            </w:tcBorders>
            <w:vAlign w:val="center"/>
          </w:tcPr>
          <w:p w14:paraId="032782A1" w14:textId="77777777" w:rsidR="00BB162C" w:rsidRDefault="00BB162C">
            <w:pPr>
              <w:keepNext/>
              <w:keepLines/>
              <w:jc w:val="center"/>
              <w:rPr>
                <w:sz w:val="24"/>
                <w:szCs w:val="24"/>
              </w:rPr>
            </w:pPr>
            <w:r>
              <w:rPr>
                <w:sz w:val="24"/>
                <w:szCs w:val="24"/>
              </w:rPr>
              <w:sym w:font="Symbol" w:char="F0AE"/>
            </w:r>
          </w:p>
        </w:tc>
        <w:tc>
          <w:tcPr>
            <w:tcW w:w="900" w:type="dxa"/>
            <w:tcBorders>
              <w:top w:val="nil"/>
              <w:left w:val="single" w:sz="4" w:space="0" w:color="auto"/>
              <w:bottom w:val="nil"/>
              <w:right w:val="nil"/>
            </w:tcBorders>
            <w:vAlign w:val="center"/>
          </w:tcPr>
          <w:p w14:paraId="1DCAFC49" w14:textId="77777777" w:rsidR="00BB162C" w:rsidRDefault="00F94555">
            <w:pPr>
              <w:keepNext/>
              <w:keepLines/>
              <w:jc w:val="right"/>
              <w:rPr>
                <w:sz w:val="24"/>
                <w:szCs w:val="24"/>
              </w:rPr>
            </w:pPr>
            <w:r>
              <w:rPr>
                <w:noProof/>
                <w:sz w:val="24"/>
                <w:szCs w:val="24"/>
                <w:lang w:val="de-DE" w:eastAsia="de-DE"/>
              </w:rPr>
              <w:drawing>
                <wp:inline distT="0" distB="0" distL="0" distR="0" wp14:anchorId="66EB285B" wp14:editId="667815FB">
                  <wp:extent cx="276225" cy="2095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225" cy="209550"/>
                          </a:xfrm>
                          <a:prstGeom prst="rect">
                            <a:avLst/>
                          </a:prstGeom>
                          <a:noFill/>
                          <a:ln>
                            <a:noFill/>
                          </a:ln>
                        </pic:spPr>
                      </pic:pic>
                    </a:graphicData>
                  </a:graphic>
                </wp:inline>
              </w:drawing>
            </w:r>
          </w:p>
        </w:tc>
        <w:tc>
          <w:tcPr>
            <w:tcW w:w="540" w:type="dxa"/>
            <w:tcBorders>
              <w:top w:val="nil"/>
              <w:left w:val="nil"/>
              <w:bottom w:val="nil"/>
              <w:right w:val="nil"/>
            </w:tcBorders>
            <w:vAlign w:val="center"/>
          </w:tcPr>
          <w:p w14:paraId="0F3D2CEE" w14:textId="77777777" w:rsidR="00BB162C" w:rsidRDefault="00BB162C">
            <w:pPr>
              <w:keepNext/>
              <w:keepLines/>
              <w:jc w:val="center"/>
              <w:rPr>
                <w:sz w:val="24"/>
                <w:szCs w:val="24"/>
              </w:rPr>
            </w:pPr>
            <w:r>
              <w:rPr>
                <w:sz w:val="24"/>
                <w:szCs w:val="24"/>
              </w:rPr>
              <w:t>+</w:t>
            </w:r>
          </w:p>
        </w:tc>
        <w:tc>
          <w:tcPr>
            <w:tcW w:w="3680" w:type="dxa"/>
            <w:tcBorders>
              <w:top w:val="nil"/>
              <w:left w:val="nil"/>
              <w:bottom w:val="nil"/>
            </w:tcBorders>
            <w:vAlign w:val="center"/>
          </w:tcPr>
          <w:p w14:paraId="38F1579D" w14:textId="77777777" w:rsidR="00BB162C" w:rsidRDefault="00F94555">
            <w:pPr>
              <w:keepNext/>
              <w:keepLines/>
              <w:rPr>
                <w:rFonts w:ascii="Arial" w:hAnsi="Arial" w:cs="Arial"/>
                <w:sz w:val="24"/>
                <w:szCs w:val="24"/>
              </w:rPr>
            </w:pPr>
            <w:r>
              <w:rPr>
                <w:noProof/>
                <w:sz w:val="24"/>
                <w:szCs w:val="24"/>
                <w:lang w:val="de-DE" w:eastAsia="de-DE"/>
              </w:rPr>
              <w:drawing>
                <wp:inline distT="0" distB="0" distL="0" distR="0" wp14:anchorId="27F01FBE" wp14:editId="41FE8288">
                  <wp:extent cx="609600" cy="56197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9600" cy="561975"/>
                          </a:xfrm>
                          <a:prstGeom prst="rect">
                            <a:avLst/>
                          </a:prstGeom>
                          <a:noFill/>
                          <a:ln>
                            <a:noFill/>
                          </a:ln>
                        </pic:spPr>
                      </pic:pic>
                    </a:graphicData>
                  </a:graphic>
                </wp:inline>
              </w:drawing>
            </w:r>
          </w:p>
        </w:tc>
      </w:tr>
      <w:tr w:rsidR="00BB162C" w14:paraId="42E700A1" w14:textId="77777777">
        <w:trPr>
          <w:trHeight w:val="530"/>
        </w:trPr>
        <w:tc>
          <w:tcPr>
            <w:tcW w:w="646" w:type="dxa"/>
            <w:tcBorders>
              <w:top w:val="nil"/>
            </w:tcBorders>
            <w:vAlign w:val="center"/>
          </w:tcPr>
          <w:p w14:paraId="2A4387B4" w14:textId="77777777" w:rsidR="00BB162C" w:rsidRDefault="00BB162C">
            <w:pPr>
              <w:keepNext/>
              <w:keepLines/>
              <w:rPr>
                <w:rFonts w:ascii="Arial" w:hAnsi="Arial" w:cs="Arial"/>
                <w:sz w:val="24"/>
                <w:szCs w:val="24"/>
              </w:rPr>
            </w:pPr>
            <w:r>
              <w:rPr>
                <w:rFonts w:ascii="Arial" w:hAnsi="Arial" w:cs="Arial"/>
                <w:sz w:val="24"/>
                <w:szCs w:val="24"/>
              </w:rPr>
              <w:t>4</w:t>
            </w:r>
          </w:p>
        </w:tc>
        <w:tc>
          <w:tcPr>
            <w:tcW w:w="2172" w:type="dxa"/>
            <w:tcBorders>
              <w:top w:val="nil"/>
              <w:bottom w:val="nil"/>
              <w:right w:val="nil"/>
            </w:tcBorders>
            <w:vAlign w:val="center"/>
          </w:tcPr>
          <w:p w14:paraId="7BB9C700" w14:textId="77777777" w:rsidR="00BB162C" w:rsidRDefault="00F94555">
            <w:pPr>
              <w:keepNext/>
              <w:keepLines/>
              <w:rPr>
                <w:sz w:val="24"/>
                <w:szCs w:val="24"/>
              </w:rPr>
            </w:pPr>
            <w:r>
              <w:rPr>
                <w:noProof/>
                <w:sz w:val="24"/>
                <w:szCs w:val="24"/>
                <w:lang w:val="de-DE" w:eastAsia="de-DE"/>
              </w:rPr>
              <w:drawing>
                <wp:inline distT="0" distB="0" distL="0" distR="0" wp14:anchorId="5BE27252" wp14:editId="1948A89B">
                  <wp:extent cx="895350" cy="2000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tc>
        <w:tc>
          <w:tcPr>
            <w:tcW w:w="630" w:type="dxa"/>
            <w:tcBorders>
              <w:top w:val="nil"/>
              <w:left w:val="nil"/>
              <w:bottom w:val="nil"/>
              <w:right w:val="single" w:sz="4" w:space="0" w:color="auto"/>
            </w:tcBorders>
            <w:vAlign w:val="center"/>
          </w:tcPr>
          <w:p w14:paraId="21143733" w14:textId="77777777" w:rsidR="00BB162C" w:rsidRDefault="00BB162C">
            <w:pPr>
              <w:keepNext/>
              <w:keepLines/>
              <w:jc w:val="center"/>
              <w:rPr>
                <w:sz w:val="24"/>
                <w:szCs w:val="24"/>
              </w:rPr>
            </w:pPr>
            <w:r>
              <w:rPr>
                <w:sz w:val="24"/>
                <w:szCs w:val="24"/>
              </w:rPr>
              <w:sym w:font="Symbol" w:char="F0AE"/>
            </w:r>
          </w:p>
        </w:tc>
        <w:tc>
          <w:tcPr>
            <w:tcW w:w="900" w:type="dxa"/>
            <w:tcBorders>
              <w:top w:val="nil"/>
              <w:left w:val="single" w:sz="4" w:space="0" w:color="auto"/>
              <w:bottom w:val="nil"/>
              <w:right w:val="nil"/>
            </w:tcBorders>
            <w:vAlign w:val="center"/>
          </w:tcPr>
          <w:p w14:paraId="1F965E18" w14:textId="77777777" w:rsidR="00BB162C" w:rsidRDefault="00F94555">
            <w:pPr>
              <w:keepNext/>
              <w:keepLines/>
              <w:jc w:val="right"/>
              <w:rPr>
                <w:sz w:val="24"/>
                <w:szCs w:val="24"/>
              </w:rPr>
            </w:pPr>
            <w:r>
              <w:rPr>
                <w:noProof/>
                <w:sz w:val="24"/>
                <w:szCs w:val="24"/>
                <w:lang w:val="de-DE" w:eastAsia="de-DE"/>
              </w:rPr>
              <w:drawing>
                <wp:inline distT="0" distB="0" distL="0" distR="0" wp14:anchorId="1378FC9B" wp14:editId="237F85ED">
                  <wp:extent cx="285750" cy="21907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540" w:type="dxa"/>
            <w:tcBorders>
              <w:top w:val="nil"/>
              <w:left w:val="nil"/>
              <w:bottom w:val="nil"/>
              <w:right w:val="nil"/>
            </w:tcBorders>
            <w:vAlign w:val="center"/>
          </w:tcPr>
          <w:p w14:paraId="66A48BE5" w14:textId="77777777" w:rsidR="00BB162C" w:rsidRDefault="00BB162C">
            <w:pPr>
              <w:keepNext/>
              <w:keepLines/>
              <w:jc w:val="center"/>
              <w:rPr>
                <w:sz w:val="24"/>
                <w:szCs w:val="24"/>
              </w:rPr>
            </w:pPr>
            <w:r>
              <w:rPr>
                <w:sz w:val="24"/>
                <w:szCs w:val="24"/>
              </w:rPr>
              <w:t>+</w:t>
            </w:r>
          </w:p>
        </w:tc>
        <w:tc>
          <w:tcPr>
            <w:tcW w:w="3680" w:type="dxa"/>
            <w:tcBorders>
              <w:top w:val="nil"/>
              <w:left w:val="nil"/>
              <w:bottom w:val="nil"/>
            </w:tcBorders>
            <w:vAlign w:val="center"/>
          </w:tcPr>
          <w:p w14:paraId="5197AD7A" w14:textId="77777777" w:rsidR="00BB162C" w:rsidRDefault="00F94555">
            <w:pPr>
              <w:keepNext/>
              <w:keepLines/>
              <w:rPr>
                <w:sz w:val="24"/>
                <w:szCs w:val="24"/>
              </w:rPr>
            </w:pPr>
            <w:r>
              <w:rPr>
                <w:noProof/>
                <w:sz w:val="24"/>
                <w:szCs w:val="24"/>
                <w:lang w:val="de-DE" w:eastAsia="de-DE"/>
              </w:rPr>
              <w:drawing>
                <wp:inline distT="0" distB="0" distL="0" distR="0" wp14:anchorId="6E4190BD" wp14:editId="645A92FA">
                  <wp:extent cx="723900" cy="2857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3900" cy="285750"/>
                          </a:xfrm>
                          <a:prstGeom prst="rect">
                            <a:avLst/>
                          </a:prstGeom>
                          <a:noFill/>
                          <a:ln>
                            <a:noFill/>
                          </a:ln>
                        </pic:spPr>
                      </pic:pic>
                    </a:graphicData>
                  </a:graphic>
                </wp:inline>
              </w:drawing>
            </w:r>
          </w:p>
        </w:tc>
      </w:tr>
      <w:tr w:rsidR="00BB162C" w14:paraId="2B5CBE28" w14:textId="77777777">
        <w:tc>
          <w:tcPr>
            <w:tcW w:w="646" w:type="dxa"/>
          </w:tcPr>
          <w:p w14:paraId="330FFC20" w14:textId="77777777" w:rsidR="00BB162C" w:rsidRDefault="00BB162C">
            <w:pPr>
              <w:rPr>
                <w:rFonts w:ascii="Arial" w:hAnsi="Arial" w:cs="Arial"/>
                <w:sz w:val="24"/>
                <w:szCs w:val="24"/>
              </w:rPr>
            </w:pPr>
            <w:r>
              <w:rPr>
                <w:rFonts w:ascii="Arial" w:hAnsi="Arial" w:cs="Arial"/>
                <w:sz w:val="24"/>
                <w:szCs w:val="24"/>
              </w:rPr>
              <w:t>5</w:t>
            </w:r>
          </w:p>
        </w:tc>
        <w:tc>
          <w:tcPr>
            <w:tcW w:w="2172" w:type="dxa"/>
            <w:tcBorders>
              <w:top w:val="nil"/>
              <w:right w:val="nil"/>
            </w:tcBorders>
          </w:tcPr>
          <w:p w14:paraId="07483716" w14:textId="77777777" w:rsidR="00BB162C" w:rsidRDefault="00BB162C">
            <w:pPr>
              <w:rPr>
                <w:rFonts w:ascii="Arial" w:hAnsi="Arial" w:cs="Arial"/>
                <w:sz w:val="24"/>
                <w:szCs w:val="24"/>
              </w:rPr>
            </w:pPr>
            <w:r>
              <w:rPr>
                <w:rFonts w:ascii="Arial" w:hAnsi="Arial" w:cs="Arial"/>
                <w:sz w:val="24"/>
                <w:szCs w:val="24"/>
              </w:rPr>
              <w:t>M</w:t>
            </w:r>
            <w:r>
              <w:rPr>
                <w:rFonts w:ascii="Arial" w:hAnsi="Arial" w:cs="Arial"/>
                <w:sz w:val="24"/>
                <w:szCs w:val="24"/>
                <w:lang w:val="ru-RU"/>
              </w:rPr>
              <w:sym w:font="Symbol" w:char="F0BE"/>
            </w:r>
            <w:r>
              <w:rPr>
                <w:rFonts w:ascii="Arial" w:hAnsi="Arial" w:cs="Arial"/>
                <w:sz w:val="24"/>
                <w:szCs w:val="24"/>
              </w:rPr>
              <w:t>X</w:t>
            </w:r>
          </w:p>
        </w:tc>
        <w:tc>
          <w:tcPr>
            <w:tcW w:w="630" w:type="dxa"/>
            <w:tcBorders>
              <w:top w:val="nil"/>
              <w:left w:val="nil"/>
              <w:right w:val="single" w:sz="4" w:space="0" w:color="auto"/>
            </w:tcBorders>
          </w:tcPr>
          <w:p w14:paraId="78760A33" w14:textId="77777777" w:rsidR="00BB162C" w:rsidRDefault="00BB162C">
            <w:pPr>
              <w:jc w:val="center"/>
              <w:rPr>
                <w:sz w:val="24"/>
                <w:szCs w:val="24"/>
              </w:rPr>
            </w:pPr>
            <w:r>
              <w:rPr>
                <w:sz w:val="24"/>
                <w:szCs w:val="24"/>
              </w:rPr>
              <w:sym w:font="Symbol" w:char="F0AE"/>
            </w:r>
          </w:p>
        </w:tc>
        <w:tc>
          <w:tcPr>
            <w:tcW w:w="900" w:type="dxa"/>
            <w:tcBorders>
              <w:top w:val="nil"/>
              <w:left w:val="single" w:sz="4" w:space="0" w:color="auto"/>
              <w:right w:val="nil"/>
            </w:tcBorders>
          </w:tcPr>
          <w:p w14:paraId="6372441B" w14:textId="77777777" w:rsidR="00BB162C" w:rsidRDefault="00F94555">
            <w:pPr>
              <w:jc w:val="right"/>
              <w:rPr>
                <w:rFonts w:ascii="Arial" w:hAnsi="Arial" w:cs="Arial"/>
                <w:sz w:val="24"/>
                <w:szCs w:val="24"/>
              </w:rPr>
            </w:pPr>
            <w:r>
              <w:rPr>
                <w:rFonts w:ascii="Arial" w:hAnsi="Arial" w:cs="Arial"/>
                <w:noProof/>
                <w:sz w:val="24"/>
                <w:szCs w:val="24"/>
                <w:lang w:val="de-DE" w:eastAsia="de-DE"/>
              </w:rPr>
              <w:drawing>
                <wp:inline distT="0" distB="0" distL="0" distR="0" wp14:anchorId="01C56574" wp14:editId="0CD1C472">
                  <wp:extent cx="285750" cy="21907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p>
        </w:tc>
        <w:tc>
          <w:tcPr>
            <w:tcW w:w="540" w:type="dxa"/>
            <w:tcBorders>
              <w:top w:val="nil"/>
              <w:left w:val="nil"/>
              <w:right w:val="nil"/>
            </w:tcBorders>
          </w:tcPr>
          <w:p w14:paraId="31ABAA22" w14:textId="77777777" w:rsidR="00BB162C" w:rsidRDefault="00BB162C">
            <w:pPr>
              <w:jc w:val="center"/>
              <w:rPr>
                <w:sz w:val="24"/>
                <w:szCs w:val="24"/>
              </w:rPr>
            </w:pPr>
            <w:r>
              <w:rPr>
                <w:sz w:val="24"/>
                <w:szCs w:val="24"/>
              </w:rPr>
              <w:t>+</w:t>
            </w:r>
          </w:p>
        </w:tc>
        <w:tc>
          <w:tcPr>
            <w:tcW w:w="3680" w:type="dxa"/>
            <w:tcBorders>
              <w:top w:val="nil"/>
              <w:left w:val="nil"/>
            </w:tcBorders>
          </w:tcPr>
          <w:p w14:paraId="21AAAA87" w14:textId="77777777" w:rsidR="00BB162C" w:rsidRDefault="00BB162C">
            <w:pPr>
              <w:rPr>
                <w:sz w:val="24"/>
                <w:szCs w:val="24"/>
              </w:rPr>
            </w:pPr>
            <w:r>
              <w:rPr>
                <w:rFonts w:ascii="Arial" w:hAnsi="Arial" w:cs="Arial"/>
                <w:sz w:val="24"/>
                <w:szCs w:val="24"/>
              </w:rPr>
              <w:t>X</w:t>
            </w:r>
            <w:r>
              <w:rPr>
                <w:rFonts w:ascii="Arial" w:hAnsi="Arial" w:cs="Arial"/>
                <w:b/>
                <w:sz w:val="24"/>
                <w:szCs w:val="24"/>
                <w:vertAlign w:val="superscript"/>
              </w:rPr>
              <w:sym w:font="Symbol" w:char="F02D"/>
            </w:r>
            <w:r>
              <w:rPr>
                <w:rFonts w:ascii="Arial" w:hAnsi="Arial" w:cs="Arial"/>
                <w:sz w:val="24"/>
                <w:szCs w:val="24"/>
              </w:rPr>
              <w:t xml:space="preserve">  (X=F, Cl, Br, I)</w:t>
            </w:r>
          </w:p>
        </w:tc>
      </w:tr>
    </w:tbl>
    <w:p w14:paraId="1FF7D874" w14:textId="77777777" w:rsidR="00BB162C" w:rsidRDefault="00BB162C">
      <w:pPr>
        <w:pStyle w:val="Textkrper"/>
      </w:pPr>
      <w:r>
        <w:lastRenderedPageBreak/>
        <w:t>Note that inorganic acids do not fit the salt definition. For example, sodium nitrate is treated as a coordination compound, so may be reconnected on user request.</w:t>
      </w:r>
    </w:p>
    <w:p w14:paraId="02379E68" w14:textId="77777777" w:rsidR="00BB162C" w:rsidRDefault="00BB162C">
      <w:pPr>
        <w:rPr>
          <w:rFonts w:ascii="Arial" w:hAnsi="Arial"/>
          <w:sz w:val="24"/>
        </w:rPr>
      </w:pPr>
    </w:p>
    <w:p w14:paraId="2AC49B1A" w14:textId="77777777" w:rsidR="00BB162C" w:rsidRDefault="00BB162C">
      <w:pPr>
        <w:pStyle w:val="berschrift3"/>
      </w:pPr>
      <w:bookmarkStart w:id="36" w:name="_Toc41832809"/>
      <w:r>
        <w:t>Step 3. Disconnect metals</w:t>
      </w:r>
      <w:bookmarkEnd w:id="36"/>
    </w:p>
    <w:p w14:paraId="537F0B70" w14:textId="77777777" w:rsidR="00BB162C" w:rsidRDefault="00BB162C">
      <w:pPr>
        <w:keepNext/>
        <w:rPr>
          <w:rFonts w:ascii="Arial" w:hAnsi="Arial"/>
          <w:sz w:val="24"/>
        </w:rPr>
      </w:pPr>
    </w:p>
    <w:p w14:paraId="4BE6B41C" w14:textId="77777777" w:rsidR="00BB162C" w:rsidRDefault="00BB162C">
      <w:pPr>
        <w:pStyle w:val="Textkrper"/>
      </w:pPr>
      <w:r>
        <w:t xml:space="preserve">In an effort to deal with the various different conventions used for drawing organometallic compounds, all metal atoms are disconnected in the main layer. In the process, the charges for disconnected F, Cl, Br, I, At, O, S, Se, </w:t>
      </w:r>
      <w:proofErr w:type="spellStart"/>
      <w:r>
        <w:t>Te</w:t>
      </w:r>
      <w:proofErr w:type="spellEnd"/>
      <w:r>
        <w:t>, N, P, As, B are adjusted if possible by transferring charge to the metal atom.</w:t>
      </w:r>
    </w:p>
    <w:p w14:paraId="6C9869A4" w14:textId="77777777" w:rsidR="00BB162C" w:rsidRDefault="00BB162C">
      <w:pPr>
        <w:pStyle w:val="Textkrper"/>
      </w:pPr>
      <w:r>
        <w:t xml:space="preserve">The user may request to add a “reconnected” layer that generates an </w:t>
      </w:r>
      <w:proofErr w:type="spellStart"/>
      <w:r>
        <w:t>InChI</w:t>
      </w:r>
      <w:proofErr w:type="spellEnd"/>
      <w:r>
        <w:t xml:space="preserve"> that contains all bonds given in the input structures. A disconnected “salt” (step 2 above) cannot be reconnected this way.</w:t>
      </w:r>
    </w:p>
    <w:p w14:paraId="2E199FC1" w14:textId="77777777" w:rsidR="00BB162C" w:rsidRDefault="00BB162C">
      <w:pPr>
        <w:pStyle w:val="Textkrper"/>
      </w:pPr>
      <w:r>
        <w:t>At this point rules from Table 2 are applied (second time) to the disconnected structure.</w:t>
      </w:r>
    </w:p>
    <w:p w14:paraId="28128D9A" w14:textId="77777777" w:rsidR="00BB162C" w:rsidRDefault="00BB162C">
      <w:pPr>
        <w:rPr>
          <w:rFonts w:ascii="Arial" w:hAnsi="Arial"/>
          <w:sz w:val="24"/>
        </w:rPr>
      </w:pPr>
    </w:p>
    <w:p w14:paraId="6ACF024B" w14:textId="77777777" w:rsidR="00BB162C" w:rsidRDefault="00BB162C" w:rsidP="00A32666">
      <w:pPr>
        <w:pStyle w:val="berschrift3"/>
        <w:keepLines/>
      </w:pPr>
      <w:bookmarkStart w:id="37" w:name="_Toc41832810"/>
      <w:r>
        <w:t>Step 4. Eliminate radicals if possible</w:t>
      </w:r>
      <w:bookmarkEnd w:id="37"/>
    </w:p>
    <w:p w14:paraId="2297DDAD" w14:textId="77777777" w:rsidR="00BB162C" w:rsidRDefault="00BB162C" w:rsidP="00A32666">
      <w:pPr>
        <w:keepNext/>
        <w:keepLines/>
        <w:rPr>
          <w:rStyle w:val="BodyTextChar1"/>
        </w:rPr>
      </w:pPr>
    </w:p>
    <w:p w14:paraId="371FF503" w14:textId="77777777" w:rsidR="00BB162C" w:rsidRDefault="00BB162C" w:rsidP="0054775F">
      <w:pPr>
        <w:pStyle w:val="Textkrper"/>
        <w:rPr>
          <w:rStyle w:val="BodyTextChar1"/>
          <w:rFonts w:ascii="Times New Roman" w:hAnsi="Times New Roman"/>
        </w:rPr>
      </w:pPr>
      <w:r>
        <w:rPr>
          <w:rStyle w:val="BodyTextChar1"/>
          <w:rFonts w:ascii="Times New Roman" w:hAnsi="Times New Roman"/>
        </w:rPr>
        <w:t>This is the first step out of several that may change bonds in the structure in a systematic order along alternating bond paths. Before attempting this change the algorithm detects bonds highlighted with red in the table below and marks them as fixed. The order of these bonds will not be allowed to change.</w:t>
      </w:r>
    </w:p>
    <w:p w14:paraId="600752A6" w14:textId="77777777" w:rsidR="00BB162C" w:rsidRDefault="00BB162C">
      <w:pPr>
        <w:rPr>
          <w:rStyle w:val="BodyTextChar1"/>
        </w:rPr>
      </w:pPr>
    </w:p>
    <w:tbl>
      <w:tblPr>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421"/>
        <w:gridCol w:w="4140"/>
      </w:tblGrid>
      <w:tr w:rsidR="00BB162C" w14:paraId="0DFF81DB" w14:textId="77777777">
        <w:trPr>
          <w:cantSplit/>
          <w:trHeight w:val="458"/>
        </w:trPr>
        <w:tc>
          <w:tcPr>
            <w:tcW w:w="8208" w:type="dxa"/>
            <w:gridSpan w:val="3"/>
            <w:vAlign w:val="center"/>
          </w:tcPr>
          <w:p w14:paraId="13FA8CFD" w14:textId="77777777" w:rsidR="00BB162C" w:rsidRDefault="00BB162C">
            <w:pPr>
              <w:keepNext/>
              <w:keepLines/>
              <w:jc w:val="center"/>
              <w:rPr>
                <w:rFonts w:ascii="Arial" w:hAnsi="Arial" w:cs="Arial"/>
                <w:b/>
                <w:sz w:val="24"/>
                <w:szCs w:val="24"/>
              </w:rPr>
            </w:pPr>
            <w:r>
              <w:rPr>
                <w:rFonts w:ascii="Arial" w:hAnsi="Arial" w:cs="Arial"/>
                <w:b/>
                <w:sz w:val="24"/>
                <w:szCs w:val="24"/>
              </w:rPr>
              <w:t>Table 5. Rules for fixing bonds (bonds to be fixed are in bold red)</w:t>
            </w:r>
          </w:p>
        </w:tc>
      </w:tr>
      <w:tr w:rsidR="00BB162C" w14:paraId="6A9C4E37" w14:textId="77777777">
        <w:trPr>
          <w:cantSplit/>
        </w:trPr>
        <w:tc>
          <w:tcPr>
            <w:tcW w:w="647" w:type="dxa"/>
          </w:tcPr>
          <w:p w14:paraId="1E256E06" w14:textId="77777777" w:rsidR="00BB162C" w:rsidRDefault="00BB162C">
            <w:pPr>
              <w:pStyle w:val="Textkrper"/>
            </w:pPr>
            <w:bookmarkStart w:id="38" w:name="_Toc107631444"/>
            <w:r>
              <w:t>1</w:t>
            </w:r>
            <w:bookmarkEnd w:id="38"/>
          </w:p>
        </w:tc>
        <w:tc>
          <w:tcPr>
            <w:tcW w:w="3421" w:type="dxa"/>
          </w:tcPr>
          <w:p w14:paraId="1CFAB040" w14:textId="77777777" w:rsidR="00BB162C" w:rsidRDefault="00F94555">
            <w:r>
              <w:rPr>
                <w:noProof/>
                <w:lang w:val="de-DE" w:eastAsia="de-DE"/>
              </w:rPr>
              <w:drawing>
                <wp:inline distT="0" distB="0" distL="0" distR="0" wp14:anchorId="666A10D2" wp14:editId="0E143D19">
                  <wp:extent cx="1457325" cy="73342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57325" cy="733425"/>
                          </a:xfrm>
                          <a:prstGeom prst="rect">
                            <a:avLst/>
                          </a:prstGeom>
                          <a:noFill/>
                          <a:ln>
                            <a:noFill/>
                          </a:ln>
                        </pic:spPr>
                      </pic:pic>
                    </a:graphicData>
                  </a:graphic>
                </wp:inline>
              </w:drawing>
            </w:r>
          </w:p>
        </w:tc>
        <w:tc>
          <w:tcPr>
            <w:tcW w:w="4140" w:type="dxa"/>
          </w:tcPr>
          <w:p w14:paraId="58485972" w14:textId="77777777" w:rsidR="00BB162C" w:rsidRDefault="00BB162C">
            <w:pPr>
              <w:pStyle w:val="Textkrper"/>
            </w:pPr>
            <w:bookmarkStart w:id="39" w:name="_Toc107631445"/>
            <w:r>
              <w:t xml:space="preserve">X </w:t>
            </w:r>
            <w:r>
              <w:sym w:font="Symbol" w:char="F0B9"/>
            </w:r>
            <w:r>
              <w:t xml:space="preserve"> O</w:t>
            </w:r>
            <w:bookmarkEnd w:id="39"/>
          </w:p>
        </w:tc>
      </w:tr>
      <w:tr w:rsidR="00BB162C" w14:paraId="3B8E12D7" w14:textId="77777777">
        <w:trPr>
          <w:cantSplit/>
        </w:trPr>
        <w:tc>
          <w:tcPr>
            <w:tcW w:w="647" w:type="dxa"/>
          </w:tcPr>
          <w:p w14:paraId="09719217" w14:textId="77777777" w:rsidR="00BB162C" w:rsidRDefault="00BB162C">
            <w:pPr>
              <w:pStyle w:val="Textkrper"/>
            </w:pPr>
            <w:bookmarkStart w:id="40" w:name="_Toc107631446"/>
            <w:r>
              <w:t>2</w:t>
            </w:r>
            <w:bookmarkEnd w:id="40"/>
          </w:p>
        </w:tc>
        <w:tc>
          <w:tcPr>
            <w:tcW w:w="3421" w:type="dxa"/>
          </w:tcPr>
          <w:p w14:paraId="64FE245E" w14:textId="77777777" w:rsidR="00BB162C" w:rsidRDefault="00F94555">
            <w:r>
              <w:rPr>
                <w:noProof/>
                <w:lang w:val="de-DE" w:eastAsia="de-DE"/>
              </w:rPr>
              <w:drawing>
                <wp:anchor distT="0" distB="0" distL="114300" distR="114300" simplePos="0" relativeHeight="251645952" behindDoc="0" locked="0" layoutInCell="1" allowOverlap="1" wp14:anchorId="39789317" wp14:editId="61AFBD3C">
                  <wp:simplePos x="0" y="0"/>
                  <wp:positionH relativeFrom="column">
                    <wp:posOffset>0</wp:posOffset>
                  </wp:positionH>
                  <wp:positionV relativeFrom="paragraph">
                    <wp:posOffset>0</wp:posOffset>
                  </wp:positionV>
                  <wp:extent cx="619125" cy="762000"/>
                  <wp:effectExtent l="0" t="0" r="0" b="0"/>
                  <wp:wrapTopAndBottom/>
                  <wp:docPr id="5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9125" cy="762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0" w:type="dxa"/>
          </w:tcPr>
          <w:p w14:paraId="04C603D7" w14:textId="77777777" w:rsidR="00BB162C" w:rsidRDefault="00BB162C">
            <w:pPr>
              <w:pStyle w:val="Textkrper"/>
            </w:pPr>
          </w:p>
        </w:tc>
      </w:tr>
      <w:tr w:rsidR="00BB162C" w14:paraId="3EAE7BA5" w14:textId="77777777">
        <w:trPr>
          <w:cantSplit/>
        </w:trPr>
        <w:tc>
          <w:tcPr>
            <w:tcW w:w="647" w:type="dxa"/>
          </w:tcPr>
          <w:p w14:paraId="5475A3BC" w14:textId="77777777" w:rsidR="00BB162C" w:rsidRDefault="00BB162C">
            <w:pPr>
              <w:pStyle w:val="Textkrper"/>
            </w:pPr>
            <w:bookmarkStart w:id="41" w:name="_Toc107631447"/>
            <w:r>
              <w:lastRenderedPageBreak/>
              <w:t>3</w:t>
            </w:r>
            <w:bookmarkEnd w:id="41"/>
          </w:p>
        </w:tc>
        <w:tc>
          <w:tcPr>
            <w:tcW w:w="3421" w:type="dxa"/>
          </w:tcPr>
          <w:p w14:paraId="40175723" w14:textId="77777777" w:rsidR="00BB162C" w:rsidRDefault="00F94555">
            <w:r>
              <w:rPr>
                <w:noProof/>
                <w:lang w:val="de-DE" w:eastAsia="de-DE"/>
              </w:rPr>
              <w:drawing>
                <wp:inline distT="0" distB="0" distL="0" distR="0" wp14:anchorId="2DFB8582" wp14:editId="253D967C">
                  <wp:extent cx="1400175" cy="5048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0175" cy="504825"/>
                          </a:xfrm>
                          <a:prstGeom prst="rect">
                            <a:avLst/>
                          </a:prstGeom>
                          <a:noFill/>
                          <a:ln>
                            <a:noFill/>
                          </a:ln>
                        </pic:spPr>
                      </pic:pic>
                    </a:graphicData>
                  </a:graphic>
                </wp:inline>
              </w:drawing>
            </w:r>
          </w:p>
        </w:tc>
        <w:tc>
          <w:tcPr>
            <w:tcW w:w="4140" w:type="dxa"/>
          </w:tcPr>
          <w:p w14:paraId="5A76AC82" w14:textId="77777777" w:rsidR="00BB162C" w:rsidRDefault="00BB162C">
            <w:pPr>
              <w:pStyle w:val="Textkrper"/>
            </w:pPr>
            <w:bookmarkStart w:id="42" w:name="_Toc107631448"/>
            <w:r>
              <w:t xml:space="preserve">X, Y </w:t>
            </w:r>
            <w:r w:rsidR="007C3CE3">
              <w:t>–</w:t>
            </w:r>
            <w:r>
              <w:t xml:space="preserve"> any</w:t>
            </w:r>
            <w:bookmarkEnd w:id="42"/>
          </w:p>
          <w:p w14:paraId="15C4EC6B" w14:textId="77777777" w:rsidR="007C3CE3" w:rsidRDefault="007C3CE3">
            <w:pPr>
              <w:pStyle w:val="Textkrper"/>
            </w:pPr>
            <w:r>
              <w:t>N = N, P, As, Sb</w:t>
            </w:r>
          </w:p>
        </w:tc>
      </w:tr>
      <w:tr w:rsidR="00BB162C" w14:paraId="26731FBC" w14:textId="77777777">
        <w:trPr>
          <w:cantSplit/>
        </w:trPr>
        <w:tc>
          <w:tcPr>
            <w:tcW w:w="647" w:type="dxa"/>
          </w:tcPr>
          <w:p w14:paraId="46CA3A50" w14:textId="77777777" w:rsidR="00BB162C" w:rsidRDefault="00BB162C">
            <w:pPr>
              <w:pStyle w:val="Textkrper"/>
            </w:pPr>
            <w:bookmarkStart w:id="43" w:name="_Toc107631449"/>
            <w:r>
              <w:t>4</w:t>
            </w:r>
            <w:bookmarkEnd w:id="43"/>
          </w:p>
        </w:tc>
        <w:tc>
          <w:tcPr>
            <w:tcW w:w="3421" w:type="dxa"/>
          </w:tcPr>
          <w:p w14:paraId="572BF2F1" w14:textId="77777777" w:rsidR="00BB162C" w:rsidRDefault="00F94555">
            <w:r>
              <w:rPr>
                <w:noProof/>
                <w:lang w:val="de-DE" w:eastAsia="de-DE"/>
              </w:rPr>
              <w:drawing>
                <wp:inline distT="0" distB="0" distL="0" distR="0" wp14:anchorId="46C2C6BF" wp14:editId="394F73F7">
                  <wp:extent cx="714375" cy="8382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14375" cy="838200"/>
                          </a:xfrm>
                          <a:prstGeom prst="rect">
                            <a:avLst/>
                          </a:prstGeom>
                          <a:noFill/>
                          <a:ln>
                            <a:noFill/>
                          </a:ln>
                        </pic:spPr>
                      </pic:pic>
                    </a:graphicData>
                  </a:graphic>
                </wp:inline>
              </w:drawing>
            </w:r>
          </w:p>
        </w:tc>
        <w:tc>
          <w:tcPr>
            <w:tcW w:w="4140" w:type="dxa"/>
          </w:tcPr>
          <w:p w14:paraId="4C13E642" w14:textId="77777777" w:rsidR="00BB162C" w:rsidRDefault="00BB162C">
            <w:pPr>
              <w:pStyle w:val="Textkrper"/>
              <w:rPr>
                <w:lang w:val="pt-BR"/>
              </w:rPr>
            </w:pPr>
            <w:bookmarkStart w:id="44" w:name="_Toc107631450"/>
            <w:r>
              <w:rPr>
                <w:lang w:val="pt-BR"/>
              </w:rPr>
              <w:t xml:space="preserve">X, Y </w:t>
            </w:r>
            <w:r>
              <w:sym w:font="Symbol" w:char="F0B9"/>
            </w:r>
            <w:r>
              <w:rPr>
                <w:lang w:val="pt-BR"/>
              </w:rPr>
              <w:t xml:space="preserve"> O;</w:t>
            </w:r>
            <w:bookmarkEnd w:id="44"/>
          </w:p>
          <w:p w14:paraId="32756298" w14:textId="77777777" w:rsidR="00BB162C" w:rsidRDefault="00BB162C">
            <w:pPr>
              <w:pStyle w:val="Textkrper"/>
              <w:rPr>
                <w:lang w:val="pt-BR"/>
              </w:rPr>
            </w:pPr>
            <w:bookmarkStart w:id="45" w:name="_Toc107631451"/>
            <w:r>
              <w:rPr>
                <w:lang w:val="pt-BR"/>
              </w:rPr>
              <w:t>O = O, S, Se, Te;</w:t>
            </w:r>
            <w:bookmarkEnd w:id="45"/>
          </w:p>
          <w:p w14:paraId="5C543B48" w14:textId="77777777" w:rsidR="00BB162C" w:rsidRDefault="00BB162C">
            <w:pPr>
              <w:pStyle w:val="Textkrper"/>
            </w:pPr>
            <w:bookmarkStart w:id="46" w:name="_Toc107631452"/>
            <w:r>
              <w:t>N = N, P, As, Sb</w:t>
            </w:r>
            <w:bookmarkEnd w:id="46"/>
          </w:p>
        </w:tc>
      </w:tr>
      <w:tr w:rsidR="00BB162C" w:rsidRPr="00131FCC" w14:paraId="3AC1AD68" w14:textId="77777777">
        <w:trPr>
          <w:cantSplit/>
        </w:trPr>
        <w:tc>
          <w:tcPr>
            <w:tcW w:w="647" w:type="dxa"/>
          </w:tcPr>
          <w:p w14:paraId="29953C53" w14:textId="77777777" w:rsidR="00BB162C" w:rsidRDefault="00BB162C">
            <w:pPr>
              <w:pStyle w:val="Textkrper"/>
            </w:pPr>
            <w:bookmarkStart w:id="47" w:name="_Toc107631453"/>
            <w:r>
              <w:t>5</w:t>
            </w:r>
            <w:bookmarkEnd w:id="47"/>
          </w:p>
        </w:tc>
        <w:tc>
          <w:tcPr>
            <w:tcW w:w="3421" w:type="dxa"/>
          </w:tcPr>
          <w:p w14:paraId="5D380B80" w14:textId="77777777" w:rsidR="00BB162C" w:rsidRDefault="00F94555">
            <w:pPr>
              <w:rPr>
                <w:lang w:val="pt-BR"/>
              </w:rPr>
            </w:pPr>
            <w:r>
              <w:rPr>
                <w:noProof/>
                <w:lang w:val="de-DE" w:eastAsia="de-DE"/>
              </w:rPr>
              <w:drawing>
                <wp:inline distT="0" distB="0" distL="0" distR="0" wp14:anchorId="382097C2" wp14:editId="556ABCD3">
                  <wp:extent cx="714375" cy="8382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14375" cy="838200"/>
                          </a:xfrm>
                          <a:prstGeom prst="rect">
                            <a:avLst/>
                          </a:prstGeom>
                          <a:noFill/>
                          <a:ln>
                            <a:noFill/>
                          </a:ln>
                        </pic:spPr>
                      </pic:pic>
                    </a:graphicData>
                  </a:graphic>
                </wp:inline>
              </w:drawing>
            </w:r>
          </w:p>
        </w:tc>
        <w:tc>
          <w:tcPr>
            <w:tcW w:w="4140" w:type="dxa"/>
          </w:tcPr>
          <w:p w14:paraId="4A1E150D" w14:textId="77777777" w:rsidR="00BB162C" w:rsidRDefault="00BB162C">
            <w:pPr>
              <w:pStyle w:val="Textkrper"/>
              <w:rPr>
                <w:lang w:val="pt-BR"/>
              </w:rPr>
            </w:pPr>
            <w:bookmarkStart w:id="48" w:name="_Toc107631454"/>
            <w:r>
              <w:rPr>
                <w:lang w:val="pt-BR"/>
              </w:rPr>
              <w:t xml:space="preserve">X, Y </w:t>
            </w:r>
            <w:r>
              <w:sym w:font="Symbol" w:char="F0B9"/>
            </w:r>
            <w:r>
              <w:rPr>
                <w:lang w:val="pt-BR"/>
              </w:rPr>
              <w:t xml:space="preserve"> O or N;</w:t>
            </w:r>
            <w:bookmarkEnd w:id="48"/>
          </w:p>
          <w:p w14:paraId="7F1A6E9B" w14:textId="77777777" w:rsidR="00BB162C" w:rsidRDefault="00BB162C">
            <w:pPr>
              <w:pStyle w:val="Textkrper"/>
              <w:rPr>
                <w:lang w:val="pt-BR"/>
              </w:rPr>
            </w:pPr>
            <w:bookmarkStart w:id="49" w:name="_Toc107631455"/>
            <w:r>
              <w:rPr>
                <w:lang w:val="pt-BR"/>
              </w:rPr>
              <w:t>O = O, S, Se, Te;</w:t>
            </w:r>
            <w:bookmarkEnd w:id="49"/>
          </w:p>
          <w:p w14:paraId="34123D2D" w14:textId="77777777" w:rsidR="00BB162C" w:rsidRDefault="00BB162C">
            <w:pPr>
              <w:pStyle w:val="Textkrper"/>
            </w:pPr>
            <w:bookmarkStart w:id="50" w:name="_Toc107631456"/>
            <w:r>
              <w:t>N = N, P, As</w:t>
            </w:r>
            <w:r w:rsidR="00CA500C">
              <w:t xml:space="preserve">; central N </w:t>
            </w:r>
            <w:r w:rsidR="00D7477F">
              <w:t xml:space="preserve">(valence=5) </w:t>
            </w:r>
            <w:r w:rsidR="00CA500C">
              <w:t xml:space="preserve">may </w:t>
            </w:r>
            <w:r w:rsidR="00D7477F">
              <w:t xml:space="preserve">also </w:t>
            </w:r>
            <w:r w:rsidR="00CA500C">
              <w:t>be Sb</w:t>
            </w:r>
            <w:bookmarkEnd w:id="50"/>
          </w:p>
        </w:tc>
      </w:tr>
      <w:tr w:rsidR="00BB162C" w:rsidRPr="00131FCC" w14:paraId="755F3D78" w14:textId="77777777">
        <w:trPr>
          <w:cantSplit/>
        </w:trPr>
        <w:tc>
          <w:tcPr>
            <w:tcW w:w="647" w:type="dxa"/>
          </w:tcPr>
          <w:p w14:paraId="33264241" w14:textId="77777777" w:rsidR="00BB162C" w:rsidRDefault="00BB162C">
            <w:pPr>
              <w:pStyle w:val="Textkrper"/>
            </w:pPr>
            <w:bookmarkStart w:id="51" w:name="_Toc107631457"/>
            <w:r>
              <w:t>6</w:t>
            </w:r>
            <w:bookmarkEnd w:id="51"/>
          </w:p>
        </w:tc>
        <w:tc>
          <w:tcPr>
            <w:tcW w:w="3421" w:type="dxa"/>
          </w:tcPr>
          <w:p w14:paraId="5DC8786D" w14:textId="77777777" w:rsidR="00BB162C" w:rsidRDefault="00F94555">
            <w:pPr>
              <w:rPr>
                <w:lang w:val="pt-BR"/>
              </w:rPr>
            </w:pPr>
            <w:r>
              <w:rPr>
                <w:noProof/>
                <w:lang w:val="de-DE" w:eastAsia="de-DE"/>
              </w:rPr>
              <w:drawing>
                <wp:inline distT="0" distB="0" distL="0" distR="0" wp14:anchorId="7ADAD233" wp14:editId="37BEEFC8">
                  <wp:extent cx="1209675" cy="98107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9675" cy="981075"/>
                          </a:xfrm>
                          <a:prstGeom prst="rect">
                            <a:avLst/>
                          </a:prstGeom>
                          <a:noFill/>
                          <a:ln>
                            <a:noFill/>
                          </a:ln>
                        </pic:spPr>
                      </pic:pic>
                    </a:graphicData>
                  </a:graphic>
                </wp:inline>
              </w:drawing>
            </w:r>
          </w:p>
        </w:tc>
        <w:tc>
          <w:tcPr>
            <w:tcW w:w="4140" w:type="dxa"/>
          </w:tcPr>
          <w:p w14:paraId="6EC0CC01" w14:textId="77777777" w:rsidR="00BB162C" w:rsidRDefault="00BB162C">
            <w:pPr>
              <w:pStyle w:val="Textkrper"/>
            </w:pPr>
            <w:bookmarkStart w:id="52" w:name="_Toc107631458"/>
            <w:r>
              <w:t>N = N, P, As</w:t>
            </w:r>
            <w:r w:rsidR="00A36787">
              <w:t>; central N (valence=5) may also be Sb</w:t>
            </w:r>
            <w:bookmarkEnd w:id="52"/>
          </w:p>
        </w:tc>
      </w:tr>
      <w:tr w:rsidR="00BB162C" w14:paraId="470F682E" w14:textId="77777777">
        <w:trPr>
          <w:cantSplit/>
        </w:trPr>
        <w:tc>
          <w:tcPr>
            <w:tcW w:w="647" w:type="dxa"/>
          </w:tcPr>
          <w:p w14:paraId="61C60F37" w14:textId="77777777" w:rsidR="00BB162C" w:rsidRDefault="00BB162C">
            <w:pPr>
              <w:pStyle w:val="Textkrper"/>
            </w:pPr>
            <w:bookmarkStart w:id="53" w:name="_Toc107631459"/>
            <w:r>
              <w:t>7</w:t>
            </w:r>
            <w:bookmarkEnd w:id="53"/>
          </w:p>
        </w:tc>
        <w:tc>
          <w:tcPr>
            <w:tcW w:w="3421" w:type="dxa"/>
          </w:tcPr>
          <w:p w14:paraId="06429D1B" w14:textId="77777777" w:rsidR="00BB162C" w:rsidRDefault="00F94555">
            <w:pPr>
              <w:rPr>
                <w:lang w:val="pt-BR"/>
              </w:rPr>
            </w:pPr>
            <w:r>
              <w:rPr>
                <w:noProof/>
                <w:lang w:val="de-DE" w:eastAsia="de-DE"/>
              </w:rPr>
              <w:drawing>
                <wp:inline distT="0" distB="0" distL="0" distR="0" wp14:anchorId="33018BDF" wp14:editId="5D5FB709">
                  <wp:extent cx="1676400" cy="8477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6400" cy="847725"/>
                          </a:xfrm>
                          <a:prstGeom prst="rect">
                            <a:avLst/>
                          </a:prstGeom>
                          <a:noFill/>
                          <a:ln>
                            <a:noFill/>
                          </a:ln>
                        </pic:spPr>
                      </pic:pic>
                    </a:graphicData>
                  </a:graphic>
                </wp:inline>
              </w:drawing>
            </w:r>
          </w:p>
        </w:tc>
        <w:tc>
          <w:tcPr>
            <w:tcW w:w="4140" w:type="dxa"/>
          </w:tcPr>
          <w:p w14:paraId="4491CC68" w14:textId="77777777" w:rsidR="00BB162C" w:rsidRDefault="00BB162C">
            <w:pPr>
              <w:pStyle w:val="Textkrper"/>
              <w:rPr>
                <w:lang w:val="pt-BR"/>
              </w:rPr>
            </w:pPr>
            <w:bookmarkStart w:id="54" w:name="_Toc107631460"/>
            <w:r>
              <w:rPr>
                <w:lang w:val="pt-BR"/>
              </w:rPr>
              <w:t>S = S, Se, Te;</w:t>
            </w:r>
            <w:bookmarkEnd w:id="54"/>
          </w:p>
          <w:p w14:paraId="285B8315" w14:textId="77777777" w:rsidR="00BB162C" w:rsidRDefault="00BB162C">
            <w:pPr>
              <w:pStyle w:val="Textkrper"/>
              <w:rPr>
                <w:lang w:val="pt-BR"/>
              </w:rPr>
            </w:pPr>
            <w:bookmarkStart w:id="55" w:name="_Toc107631461"/>
            <w:r>
              <w:rPr>
                <w:lang w:val="pt-BR"/>
              </w:rPr>
              <w:t>O = O, S, Se, Te;</w:t>
            </w:r>
            <w:bookmarkEnd w:id="55"/>
          </w:p>
          <w:p w14:paraId="59C0732D" w14:textId="77777777" w:rsidR="00BB162C" w:rsidRDefault="00BB162C">
            <w:pPr>
              <w:pStyle w:val="Textkrper"/>
            </w:pPr>
            <w:bookmarkStart w:id="56" w:name="_Toc107631462"/>
            <w:r>
              <w:t xml:space="preserve">X </w:t>
            </w:r>
            <w:r>
              <w:sym w:font="Symbol" w:char="F0B9"/>
            </w:r>
            <w:r>
              <w:t xml:space="preserve"> </w:t>
            </w:r>
            <w:r w:rsidR="00F3533B">
              <w:t xml:space="preserve">terminal </w:t>
            </w:r>
            <w:r>
              <w:t>O</w:t>
            </w:r>
            <w:bookmarkEnd w:id="56"/>
          </w:p>
        </w:tc>
      </w:tr>
      <w:tr w:rsidR="00BB162C" w14:paraId="7F574669" w14:textId="77777777">
        <w:trPr>
          <w:cantSplit/>
        </w:trPr>
        <w:tc>
          <w:tcPr>
            <w:tcW w:w="647" w:type="dxa"/>
          </w:tcPr>
          <w:p w14:paraId="351C7697" w14:textId="77777777" w:rsidR="00BB162C" w:rsidRDefault="00BB162C">
            <w:pPr>
              <w:pStyle w:val="Textkrper"/>
            </w:pPr>
            <w:bookmarkStart w:id="57" w:name="_Toc107631463"/>
            <w:r>
              <w:t>8</w:t>
            </w:r>
            <w:bookmarkEnd w:id="57"/>
          </w:p>
        </w:tc>
        <w:tc>
          <w:tcPr>
            <w:tcW w:w="3421" w:type="dxa"/>
          </w:tcPr>
          <w:p w14:paraId="1FFE5C71" w14:textId="77777777" w:rsidR="00BB162C" w:rsidRDefault="00F94555">
            <w:pPr>
              <w:rPr>
                <w:lang w:val="pt-BR"/>
              </w:rPr>
            </w:pPr>
            <w:r>
              <w:rPr>
                <w:noProof/>
                <w:lang w:val="de-DE" w:eastAsia="de-DE"/>
              </w:rPr>
              <w:drawing>
                <wp:inline distT="0" distB="0" distL="0" distR="0" wp14:anchorId="3BFDC9FC" wp14:editId="123A89BD">
                  <wp:extent cx="1600200" cy="84772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0200" cy="847725"/>
                          </a:xfrm>
                          <a:prstGeom prst="rect">
                            <a:avLst/>
                          </a:prstGeom>
                          <a:noFill/>
                          <a:ln>
                            <a:noFill/>
                          </a:ln>
                        </pic:spPr>
                      </pic:pic>
                    </a:graphicData>
                  </a:graphic>
                </wp:inline>
              </w:drawing>
            </w:r>
          </w:p>
        </w:tc>
        <w:tc>
          <w:tcPr>
            <w:tcW w:w="4140" w:type="dxa"/>
          </w:tcPr>
          <w:p w14:paraId="7C2D2FDE" w14:textId="77777777" w:rsidR="00BB162C" w:rsidRDefault="00BB162C">
            <w:pPr>
              <w:pStyle w:val="Textkrper"/>
            </w:pPr>
            <w:bookmarkStart w:id="58" w:name="_Toc107631464"/>
            <w:r>
              <w:t>N = N, P, As,</w:t>
            </w:r>
            <w:bookmarkEnd w:id="58"/>
          </w:p>
          <w:p w14:paraId="6C92492A" w14:textId="77777777" w:rsidR="00BB162C" w:rsidRDefault="00BB162C">
            <w:pPr>
              <w:pStyle w:val="Textkrper"/>
            </w:pPr>
            <w:bookmarkStart w:id="59" w:name="_Toc107631465"/>
            <w:r>
              <w:t>the two N are same elements</w:t>
            </w:r>
            <w:r w:rsidR="00AF252A">
              <w:t xml:space="preserve"> and do not belong to the same ring system</w:t>
            </w:r>
            <w:r>
              <w:t>;</w:t>
            </w:r>
            <w:bookmarkEnd w:id="59"/>
          </w:p>
          <w:p w14:paraId="430DB14A" w14:textId="77777777" w:rsidR="00BB162C" w:rsidRDefault="00BB162C">
            <w:pPr>
              <w:pStyle w:val="Textkrper"/>
            </w:pPr>
            <w:bookmarkStart w:id="60" w:name="_Toc107631466"/>
            <w:r>
              <w:t xml:space="preserve">X  </w:t>
            </w:r>
            <w:r>
              <w:sym w:font="Symbol" w:char="F0B9"/>
            </w:r>
            <w:r>
              <w:t xml:space="preserve"> N, P, As, Sb</w:t>
            </w:r>
            <w:bookmarkEnd w:id="60"/>
            <w:r w:rsidR="00B21DD9">
              <w:t xml:space="preserve"> that has H or charge = -1</w:t>
            </w:r>
          </w:p>
        </w:tc>
      </w:tr>
      <w:tr w:rsidR="00BB162C" w14:paraId="1420E6D4" w14:textId="77777777">
        <w:trPr>
          <w:cantSplit/>
        </w:trPr>
        <w:tc>
          <w:tcPr>
            <w:tcW w:w="647" w:type="dxa"/>
          </w:tcPr>
          <w:p w14:paraId="523524E0" w14:textId="77777777" w:rsidR="00BB162C" w:rsidRDefault="00BB162C">
            <w:pPr>
              <w:pStyle w:val="Textkrper"/>
            </w:pPr>
            <w:bookmarkStart w:id="61" w:name="_Toc107631467"/>
            <w:r>
              <w:lastRenderedPageBreak/>
              <w:t>9</w:t>
            </w:r>
            <w:bookmarkEnd w:id="61"/>
          </w:p>
        </w:tc>
        <w:tc>
          <w:tcPr>
            <w:tcW w:w="3421" w:type="dxa"/>
          </w:tcPr>
          <w:p w14:paraId="5BD49398" w14:textId="77777777" w:rsidR="00BB162C" w:rsidRDefault="00F94555">
            <w:r>
              <w:rPr>
                <w:noProof/>
                <w:lang w:val="de-DE" w:eastAsia="de-DE"/>
              </w:rPr>
              <w:drawing>
                <wp:inline distT="0" distB="0" distL="0" distR="0" wp14:anchorId="6AC2CC2F" wp14:editId="4E200D93">
                  <wp:extent cx="657225" cy="7334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7225" cy="733425"/>
                          </a:xfrm>
                          <a:prstGeom prst="rect">
                            <a:avLst/>
                          </a:prstGeom>
                          <a:noFill/>
                          <a:ln>
                            <a:noFill/>
                          </a:ln>
                        </pic:spPr>
                      </pic:pic>
                    </a:graphicData>
                  </a:graphic>
                </wp:inline>
              </w:drawing>
            </w:r>
          </w:p>
        </w:tc>
        <w:tc>
          <w:tcPr>
            <w:tcW w:w="4140" w:type="dxa"/>
          </w:tcPr>
          <w:p w14:paraId="052F0F7B" w14:textId="77777777" w:rsidR="00BB162C" w:rsidRDefault="00BB162C">
            <w:pPr>
              <w:pStyle w:val="Textkrper"/>
              <w:rPr>
                <w:lang w:val="pt-BR"/>
              </w:rPr>
            </w:pPr>
            <w:bookmarkStart w:id="62" w:name="_Toc107631468"/>
            <w:r>
              <w:rPr>
                <w:lang w:val="pt-BR"/>
              </w:rPr>
              <w:t xml:space="preserve">S = S, Se, Te; X, Y </w:t>
            </w:r>
            <w:r>
              <w:sym w:font="Symbol" w:char="F0B9"/>
            </w:r>
            <w:r>
              <w:rPr>
                <w:lang w:val="pt-BR"/>
              </w:rPr>
              <w:t xml:space="preserve"> O, S, Se, Te</w:t>
            </w:r>
            <w:bookmarkEnd w:id="62"/>
          </w:p>
          <w:p w14:paraId="79718C51" w14:textId="77777777" w:rsidR="00BB162C" w:rsidRDefault="00BB162C">
            <w:pPr>
              <w:pStyle w:val="Textkrper"/>
            </w:pPr>
            <w:bookmarkStart w:id="63" w:name="_Toc107631469"/>
            <w:r>
              <w:t>if atoms Z and X are same and the two atoms belong to the same ring system then do not fix the bond.</w:t>
            </w:r>
            <w:bookmarkEnd w:id="63"/>
          </w:p>
        </w:tc>
      </w:tr>
      <w:tr w:rsidR="00BB162C" w14:paraId="698F5BD7" w14:textId="77777777">
        <w:trPr>
          <w:cantSplit/>
        </w:trPr>
        <w:tc>
          <w:tcPr>
            <w:tcW w:w="647" w:type="dxa"/>
          </w:tcPr>
          <w:p w14:paraId="4D441FF7" w14:textId="77777777" w:rsidR="00BB162C" w:rsidRDefault="00BB162C">
            <w:pPr>
              <w:pStyle w:val="Textkrper"/>
            </w:pPr>
            <w:bookmarkStart w:id="64" w:name="_Toc107631470"/>
            <w:r>
              <w:t>10</w:t>
            </w:r>
            <w:bookmarkEnd w:id="64"/>
          </w:p>
        </w:tc>
        <w:tc>
          <w:tcPr>
            <w:tcW w:w="3421" w:type="dxa"/>
          </w:tcPr>
          <w:p w14:paraId="498B3579" w14:textId="77777777" w:rsidR="00BB162C" w:rsidRDefault="00F94555">
            <w:r>
              <w:rPr>
                <w:noProof/>
                <w:lang w:val="de-DE" w:eastAsia="de-DE"/>
              </w:rPr>
              <w:drawing>
                <wp:inline distT="0" distB="0" distL="0" distR="0" wp14:anchorId="3EB5ACD3" wp14:editId="5AB3EE1F">
                  <wp:extent cx="1790700" cy="84772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90700" cy="847725"/>
                          </a:xfrm>
                          <a:prstGeom prst="rect">
                            <a:avLst/>
                          </a:prstGeom>
                          <a:noFill/>
                          <a:ln>
                            <a:noFill/>
                          </a:ln>
                        </pic:spPr>
                      </pic:pic>
                    </a:graphicData>
                  </a:graphic>
                </wp:inline>
              </w:drawing>
            </w:r>
          </w:p>
        </w:tc>
        <w:tc>
          <w:tcPr>
            <w:tcW w:w="4140" w:type="dxa"/>
          </w:tcPr>
          <w:p w14:paraId="7C8F4EA0" w14:textId="77777777" w:rsidR="00BB162C" w:rsidRDefault="00BB162C">
            <w:pPr>
              <w:pStyle w:val="Textkrper"/>
              <w:rPr>
                <w:lang w:val="pt-BR"/>
              </w:rPr>
            </w:pPr>
            <w:bookmarkStart w:id="65" w:name="_Toc107631471"/>
            <w:r>
              <w:rPr>
                <w:lang w:val="pt-BR"/>
              </w:rPr>
              <w:t>S = S, Se, Te;</w:t>
            </w:r>
            <w:bookmarkEnd w:id="65"/>
          </w:p>
          <w:p w14:paraId="20C85101" w14:textId="77777777" w:rsidR="00BB162C" w:rsidRDefault="00BB162C">
            <w:pPr>
              <w:pStyle w:val="Textkrper"/>
              <w:rPr>
                <w:lang w:val="pt-BR"/>
              </w:rPr>
            </w:pPr>
            <w:bookmarkStart w:id="66" w:name="_Toc107631472"/>
            <w:r>
              <w:rPr>
                <w:lang w:val="pt-BR"/>
              </w:rPr>
              <w:t>O = O, S, Se, Te;</w:t>
            </w:r>
            <w:bookmarkEnd w:id="66"/>
          </w:p>
          <w:p w14:paraId="3FD85706" w14:textId="77777777" w:rsidR="00BB162C" w:rsidRDefault="00BB162C">
            <w:pPr>
              <w:pStyle w:val="Textkrper"/>
            </w:pPr>
            <w:bookmarkStart w:id="67" w:name="_Toc107631473"/>
            <w:r>
              <w:t>X is not a terminal atom</w:t>
            </w:r>
            <w:bookmarkEnd w:id="67"/>
          </w:p>
        </w:tc>
      </w:tr>
      <w:tr w:rsidR="00BB162C" w14:paraId="48F59DF8" w14:textId="77777777">
        <w:trPr>
          <w:cantSplit/>
        </w:trPr>
        <w:tc>
          <w:tcPr>
            <w:tcW w:w="647" w:type="dxa"/>
          </w:tcPr>
          <w:p w14:paraId="3BC33F11" w14:textId="77777777" w:rsidR="00BB162C" w:rsidRDefault="00BB162C">
            <w:pPr>
              <w:pStyle w:val="Textkrper"/>
            </w:pPr>
            <w:bookmarkStart w:id="68" w:name="_Toc107631474"/>
            <w:r>
              <w:t>11</w:t>
            </w:r>
            <w:bookmarkEnd w:id="68"/>
          </w:p>
        </w:tc>
        <w:tc>
          <w:tcPr>
            <w:tcW w:w="3421" w:type="dxa"/>
          </w:tcPr>
          <w:p w14:paraId="4C574199" w14:textId="77777777" w:rsidR="00BB162C" w:rsidRDefault="00F94555">
            <w:pPr>
              <w:rPr>
                <w:lang w:val="pt-BR"/>
              </w:rPr>
            </w:pPr>
            <w:r>
              <w:rPr>
                <w:noProof/>
                <w:lang w:val="de-DE" w:eastAsia="de-DE"/>
              </w:rPr>
              <w:drawing>
                <wp:inline distT="0" distB="0" distL="0" distR="0" wp14:anchorId="43C30270" wp14:editId="2B416119">
                  <wp:extent cx="1790700" cy="7429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0700" cy="742950"/>
                          </a:xfrm>
                          <a:prstGeom prst="rect">
                            <a:avLst/>
                          </a:prstGeom>
                          <a:noFill/>
                          <a:ln>
                            <a:noFill/>
                          </a:ln>
                        </pic:spPr>
                      </pic:pic>
                    </a:graphicData>
                  </a:graphic>
                </wp:inline>
              </w:drawing>
            </w:r>
          </w:p>
        </w:tc>
        <w:tc>
          <w:tcPr>
            <w:tcW w:w="4140" w:type="dxa"/>
          </w:tcPr>
          <w:p w14:paraId="4A7C5CEE" w14:textId="77777777" w:rsidR="00BB162C" w:rsidRDefault="00BB162C">
            <w:pPr>
              <w:pStyle w:val="Textkrper"/>
              <w:rPr>
                <w:lang w:val="pt-BR"/>
              </w:rPr>
            </w:pPr>
            <w:bookmarkStart w:id="69" w:name="_Toc107631475"/>
            <w:r>
              <w:rPr>
                <w:lang w:val="pt-BR"/>
              </w:rPr>
              <w:t>S = S, Se, Te;</w:t>
            </w:r>
            <w:bookmarkEnd w:id="69"/>
          </w:p>
          <w:p w14:paraId="2005E1D7" w14:textId="77777777" w:rsidR="00BB162C" w:rsidRDefault="00BB162C">
            <w:pPr>
              <w:pStyle w:val="Textkrper"/>
              <w:rPr>
                <w:lang w:val="pt-BR"/>
              </w:rPr>
            </w:pPr>
            <w:bookmarkStart w:id="70" w:name="_Toc107631476"/>
            <w:r>
              <w:rPr>
                <w:lang w:val="pt-BR"/>
              </w:rPr>
              <w:t>O = O, S, Se, Te;</w:t>
            </w:r>
            <w:bookmarkEnd w:id="70"/>
          </w:p>
          <w:p w14:paraId="1CB5C49B" w14:textId="77777777" w:rsidR="00BB162C" w:rsidRDefault="00BB162C">
            <w:pPr>
              <w:pStyle w:val="Textkrper"/>
            </w:pPr>
            <w:bookmarkStart w:id="71" w:name="_Toc107631477"/>
            <w:r>
              <w:t>X, Y are not terminal atoms</w:t>
            </w:r>
            <w:bookmarkEnd w:id="71"/>
          </w:p>
          <w:p w14:paraId="04443D70" w14:textId="77777777" w:rsidR="00BB162C" w:rsidRDefault="00BB162C">
            <w:pPr>
              <w:pStyle w:val="Textkrper"/>
            </w:pPr>
            <w:bookmarkStart w:id="72" w:name="_Toc107631478"/>
            <w:r>
              <w:t>If atom Y is a terminal atom and X is not a terminal atom then only S-X bond is fixed.</w:t>
            </w:r>
            <w:bookmarkEnd w:id="72"/>
          </w:p>
        </w:tc>
      </w:tr>
      <w:tr w:rsidR="00BB162C" w14:paraId="010C3A86" w14:textId="77777777">
        <w:trPr>
          <w:cantSplit/>
        </w:trPr>
        <w:tc>
          <w:tcPr>
            <w:tcW w:w="647" w:type="dxa"/>
          </w:tcPr>
          <w:p w14:paraId="11BA1A59" w14:textId="77777777" w:rsidR="00BB162C" w:rsidRDefault="00BB162C">
            <w:pPr>
              <w:pStyle w:val="Textkrper"/>
            </w:pPr>
            <w:bookmarkStart w:id="73" w:name="_Toc107631479"/>
            <w:r>
              <w:t>12</w:t>
            </w:r>
            <w:bookmarkEnd w:id="73"/>
          </w:p>
        </w:tc>
        <w:tc>
          <w:tcPr>
            <w:tcW w:w="3421" w:type="dxa"/>
          </w:tcPr>
          <w:p w14:paraId="2B918759" w14:textId="77777777" w:rsidR="00BB162C" w:rsidRDefault="00F94555">
            <w:pPr>
              <w:rPr>
                <w:lang w:val="pt-BR"/>
              </w:rPr>
            </w:pPr>
            <w:r>
              <w:rPr>
                <w:noProof/>
                <w:lang w:val="de-DE" w:eastAsia="de-DE"/>
              </w:rPr>
              <w:drawing>
                <wp:inline distT="0" distB="0" distL="0" distR="0" wp14:anchorId="0636D0D4" wp14:editId="7FF61932">
                  <wp:extent cx="1847850" cy="8858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47850" cy="885825"/>
                          </a:xfrm>
                          <a:prstGeom prst="rect">
                            <a:avLst/>
                          </a:prstGeom>
                          <a:noFill/>
                          <a:ln>
                            <a:noFill/>
                          </a:ln>
                        </pic:spPr>
                      </pic:pic>
                    </a:graphicData>
                  </a:graphic>
                </wp:inline>
              </w:drawing>
            </w:r>
          </w:p>
        </w:tc>
        <w:tc>
          <w:tcPr>
            <w:tcW w:w="4140" w:type="dxa"/>
          </w:tcPr>
          <w:p w14:paraId="090231F5" w14:textId="77777777" w:rsidR="00BB162C" w:rsidRDefault="00BB162C">
            <w:pPr>
              <w:pStyle w:val="Textkrper"/>
              <w:rPr>
                <w:lang w:val="pt-BR"/>
              </w:rPr>
            </w:pPr>
            <w:bookmarkStart w:id="74" w:name="_Toc107631480"/>
            <w:r>
              <w:rPr>
                <w:lang w:val="pt-BR"/>
              </w:rPr>
              <w:t>S = S, Se, Te;</w:t>
            </w:r>
            <w:bookmarkEnd w:id="74"/>
          </w:p>
          <w:p w14:paraId="34434890" w14:textId="77777777" w:rsidR="00BB162C" w:rsidRDefault="00BB162C">
            <w:pPr>
              <w:pStyle w:val="Textkrper"/>
              <w:rPr>
                <w:lang w:val="pt-BR"/>
              </w:rPr>
            </w:pPr>
            <w:bookmarkStart w:id="75" w:name="_Toc107631481"/>
            <w:r>
              <w:rPr>
                <w:lang w:val="pt-BR"/>
              </w:rPr>
              <w:t>O = O, S, Se, Te;</w:t>
            </w:r>
            <w:bookmarkEnd w:id="75"/>
          </w:p>
          <w:p w14:paraId="14439DDF" w14:textId="77777777" w:rsidR="00BB162C" w:rsidRDefault="00BB162C">
            <w:pPr>
              <w:pStyle w:val="Textkrper"/>
            </w:pPr>
            <w:bookmarkStart w:id="76" w:name="_Toc107631482"/>
            <w:r>
              <w:t>X is not a terminal atom</w:t>
            </w:r>
            <w:bookmarkEnd w:id="76"/>
          </w:p>
        </w:tc>
      </w:tr>
      <w:tr w:rsidR="00BB162C" w14:paraId="669997C9" w14:textId="77777777">
        <w:trPr>
          <w:cantSplit/>
        </w:trPr>
        <w:tc>
          <w:tcPr>
            <w:tcW w:w="647" w:type="dxa"/>
          </w:tcPr>
          <w:p w14:paraId="4D2DD73C" w14:textId="77777777" w:rsidR="00BB162C" w:rsidRDefault="00BB162C">
            <w:pPr>
              <w:pStyle w:val="Textkrper"/>
            </w:pPr>
            <w:bookmarkStart w:id="77" w:name="_Toc107631483"/>
            <w:r>
              <w:lastRenderedPageBreak/>
              <w:t>13</w:t>
            </w:r>
            <w:bookmarkEnd w:id="77"/>
          </w:p>
        </w:tc>
        <w:tc>
          <w:tcPr>
            <w:tcW w:w="3421" w:type="dxa"/>
          </w:tcPr>
          <w:p w14:paraId="72A6E73F" w14:textId="77777777" w:rsidR="00BB162C" w:rsidRDefault="00F94555">
            <w:pPr>
              <w:rPr>
                <w:lang w:val="pt-BR"/>
              </w:rPr>
            </w:pPr>
            <w:r>
              <w:rPr>
                <w:noProof/>
                <w:lang w:val="de-DE" w:eastAsia="de-DE"/>
              </w:rPr>
              <w:drawing>
                <wp:inline distT="0" distB="0" distL="0" distR="0" wp14:anchorId="1F319E9C" wp14:editId="4D9E7B7F">
                  <wp:extent cx="1847850" cy="8191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7850" cy="819150"/>
                          </a:xfrm>
                          <a:prstGeom prst="rect">
                            <a:avLst/>
                          </a:prstGeom>
                          <a:noFill/>
                          <a:ln>
                            <a:noFill/>
                          </a:ln>
                        </pic:spPr>
                      </pic:pic>
                    </a:graphicData>
                  </a:graphic>
                </wp:inline>
              </w:drawing>
            </w:r>
          </w:p>
        </w:tc>
        <w:tc>
          <w:tcPr>
            <w:tcW w:w="4140" w:type="dxa"/>
          </w:tcPr>
          <w:p w14:paraId="08024803" w14:textId="77777777" w:rsidR="00BB162C" w:rsidRDefault="00BB162C">
            <w:pPr>
              <w:pStyle w:val="Textkrper"/>
              <w:rPr>
                <w:lang w:val="pt-BR"/>
              </w:rPr>
            </w:pPr>
            <w:bookmarkStart w:id="78" w:name="_Toc107631484"/>
            <w:r>
              <w:rPr>
                <w:lang w:val="pt-BR"/>
              </w:rPr>
              <w:t>S = S, Se, Te;</w:t>
            </w:r>
            <w:bookmarkEnd w:id="78"/>
          </w:p>
          <w:p w14:paraId="5A9152C3" w14:textId="77777777" w:rsidR="00BB162C" w:rsidRDefault="00BB162C">
            <w:pPr>
              <w:pStyle w:val="Textkrper"/>
              <w:rPr>
                <w:lang w:val="pt-BR"/>
              </w:rPr>
            </w:pPr>
            <w:bookmarkStart w:id="79" w:name="_Toc107631485"/>
            <w:r>
              <w:rPr>
                <w:lang w:val="pt-BR"/>
              </w:rPr>
              <w:t>O = O, S, Se, Te;</w:t>
            </w:r>
            <w:bookmarkEnd w:id="79"/>
          </w:p>
          <w:p w14:paraId="1420DB1C" w14:textId="77777777" w:rsidR="00BB162C" w:rsidRDefault="00BB162C">
            <w:pPr>
              <w:pStyle w:val="Textkrper"/>
            </w:pPr>
            <w:bookmarkStart w:id="80" w:name="_Toc107631486"/>
            <w:r>
              <w:t>X, Y are not terminal atoms</w:t>
            </w:r>
            <w:bookmarkEnd w:id="80"/>
          </w:p>
          <w:p w14:paraId="4B827399" w14:textId="77777777" w:rsidR="00BB162C" w:rsidRDefault="00BB162C">
            <w:pPr>
              <w:pStyle w:val="Textkrper"/>
            </w:pPr>
            <w:bookmarkStart w:id="81" w:name="_Toc107631487"/>
            <w:r>
              <w:t>If atom Y is a terminal atom and X is not a terminal atom then only S-X bond is fixed.</w:t>
            </w:r>
            <w:bookmarkEnd w:id="81"/>
          </w:p>
        </w:tc>
      </w:tr>
    </w:tbl>
    <w:p w14:paraId="2D60E6BE" w14:textId="77777777" w:rsidR="00BB162C" w:rsidRDefault="00BB162C">
      <w:pPr>
        <w:rPr>
          <w:rFonts w:ascii="Arial" w:hAnsi="Arial"/>
          <w:sz w:val="24"/>
        </w:rPr>
      </w:pPr>
    </w:p>
    <w:p w14:paraId="7980D000" w14:textId="77777777" w:rsidR="00BB162C" w:rsidRDefault="00BB162C">
      <w:pPr>
        <w:pStyle w:val="Textkrper"/>
      </w:pPr>
      <w:r>
        <w:t>Elimination of radicals can be illustrated as follows:</w:t>
      </w:r>
    </w:p>
    <w:p w14:paraId="5DB88D0E" w14:textId="77777777" w:rsidR="00BB162C" w:rsidRDefault="00BB162C">
      <w:pPr>
        <w:rPr>
          <w:rFonts w:ascii="Arial" w:hAnsi="Arial"/>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810"/>
        <w:gridCol w:w="2649"/>
      </w:tblGrid>
      <w:tr w:rsidR="00BB162C" w14:paraId="536FEFDB" w14:textId="77777777">
        <w:trPr>
          <w:trHeight w:val="629"/>
        </w:trPr>
        <w:tc>
          <w:tcPr>
            <w:tcW w:w="2448" w:type="dxa"/>
            <w:tcBorders>
              <w:right w:val="nil"/>
            </w:tcBorders>
            <w:vAlign w:val="center"/>
          </w:tcPr>
          <w:p w14:paraId="0C083213" w14:textId="77777777" w:rsidR="00BB162C" w:rsidRDefault="00F94555">
            <w:pPr>
              <w:jc w:val="center"/>
              <w:rPr>
                <w:sz w:val="28"/>
              </w:rPr>
            </w:pPr>
            <w:r>
              <w:rPr>
                <w:noProof/>
                <w:sz w:val="28"/>
                <w:lang w:val="de-DE" w:eastAsia="de-DE"/>
              </w:rPr>
              <w:drawing>
                <wp:inline distT="0" distB="0" distL="0" distR="0" wp14:anchorId="53F49326" wp14:editId="68BDF4BD">
                  <wp:extent cx="1409700" cy="4953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9700" cy="495300"/>
                          </a:xfrm>
                          <a:prstGeom prst="rect">
                            <a:avLst/>
                          </a:prstGeom>
                          <a:noFill/>
                          <a:ln>
                            <a:noFill/>
                          </a:ln>
                        </pic:spPr>
                      </pic:pic>
                    </a:graphicData>
                  </a:graphic>
                </wp:inline>
              </w:drawing>
            </w:r>
          </w:p>
        </w:tc>
        <w:tc>
          <w:tcPr>
            <w:tcW w:w="810" w:type="dxa"/>
            <w:tcBorders>
              <w:left w:val="nil"/>
              <w:right w:val="nil"/>
            </w:tcBorders>
            <w:vAlign w:val="center"/>
          </w:tcPr>
          <w:p w14:paraId="3175AA2A" w14:textId="77777777" w:rsidR="00BB162C" w:rsidRDefault="00BB162C">
            <w:pPr>
              <w:jc w:val="center"/>
              <w:rPr>
                <w:sz w:val="40"/>
                <w:szCs w:val="40"/>
              </w:rPr>
            </w:pPr>
            <w:r>
              <w:rPr>
                <w:sz w:val="40"/>
                <w:szCs w:val="40"/>
              </w:rPr>
              <w:sym w:font="Symbol" w:char="F0AE"/>
            </w:r>
          </w:p>
        </w:tc>
        <w:tc>
          <w:tcPr>
            <w:tcW w:w="2649" w:type="dxa"/>
            <w:tcBorders>
              <w:left w:val="nil"/>
            </w:tcBorders>
            <w:vAlign w:val="center"/>
          </w:tcPr>
          <w:p w14:paraId="0A0DEDFE" w14:textId="77777777" w:rsidR="00BB162C" w:rsidRDefault="00F94555">
            <w:pPr>
              <w:jc w:val="center"/>
              <w:rPr>
                <w:sz w:val="28"/>
              </w:rPr>
            </w:pPr>
            <w:r>
              <w:rPr>
                <w:noProof/>
                <w:sz w:val="28"/>
                <w:lang w:val="de-DE" w:eastAsia="de-DE"/>
              </w:rPr>
              <w:drawing>
                <wp:inline distT="0" distB="0" distL="0" distR="0" wp14:anchorId="5A62F1FE" wp14:editId="20EA765E">
                  <wp:extent cx="1543050" cy="48577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3050" cy="485775"/>
                          </a:xfrm>
                          <a:prstGeom prst="rect">
                            <a:avLst/>
                          </a:prstGeom>
                          <a:noFill/>
                          <a:ln>
                            <a:noFill/>
                          </a:ln>
                        </pic:spPr>
                      </pic:pic>
                    </a:graphicData>
                  </a:graphic>
                </wp:inline>
              </w:drawing>
            </w:r>
          </w:p>
        </w:tc>
      </w:tr>
      <w:tr w:rsidR="00BB162C" w14:paraId="3A0619BE" w14:textId="77777777">
        <w:trPr>
          <w:trHeight w:val="404"/>
        </w:trPr>
        <w:tc>
          <w:tcPr>
            <w:tcW w:w="5907" w:type="dxa"/>
            <w:gridSpan w:val="3"/>
            <w:tcBorders>
              <w:top w:val="single" w:sz="4" w:space="0" w:color="auto"/>
              <w:left w:val="single" w:sz="4" w:space="0" w:color="auto"/>
              <w:bottom w:val="single" w:sz="4" w:space="0" w:color="auto"/>
              <w:right w:val="single" w:sz="4" w:space="0" w:color="auto"/>
            </w:tcBorders>
            <w:vAlign w:val="center"/>
          </w:tcPr>
          <w:p w14:paraId="08518273" w14:textId="77777777" w:rsidR="00BB162C" w:rsidRDefault="00BB162C">
            <w:pPr>
              <w:jc w:val="center"/>
              <w:rPr>
                <w:rFonts w:ascii="Arial" w:hAnsi="Arial" w:cs="Arial"/>
                <w:b/>
                <w:sz w:val="24"/>
                <w:szCs w:val="24"/>
              </w:rPr>
            </w:pPr>
            <w:r>
              <w:rPr>
                <w:rFonts w:ascii="Arial" w:hAnsi="Arial" w:cs="Arial"/>
                <w:b/>
                <w:sz w:val="24"/>
                <w:szCs w:val="24"/>
              </w:rPr>
              <w:t xml:space="preserve">Figure 9a. Radical cancellation </w:t>
            </w:r>
          </w:p>
        </w:tc>
      </w:tr>
    </w:tbl>
    <w:p w14:paraId="17166F0F" w14:textId="77777777" w:rsidR="00BB162C" w:rsidRDefault="006E5398" w:rsidP="0054775F">
      <w:pPr>
        <w:pStyle w:val="Textkrper"/>
      </w:pPr>
      <w:r>
        <w:t>T</w:t>
      </w:r>
      <w:r w:rsidR="00BB162C">
        <w:t>he conversion of aromatic bonds to alternating single and double bonds is done through radical cancellation,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8"/>
        <w:gridCol w:w="5400"/>
      </w:tblGrid>
      <w:tr w:rsidR="00BB162C" w14:paraId="1BD9C88D" w14:textId="77777777">
        <w:tc>
          <w:tcPr>
            <w:tcW w:w="1908" w:type="dxa"/>
          </w:tcPr>
          <w:p w14:paraId="52AF4E8A" w14:textId="77777777" w:rsidR="00BB162C" w:rsidRDefault="00BB162C">
            <w:pPr>
              <w:rPr>
                <w:rFonts w:ascii="Arial" w:hAnsi="Arial"/>
                <w:sz w:val="24"/>
              </w:rPr>
            </w:pPr>
            <w:r>
              <w:rPr>
                <w:rStyle w:val="BodyTextChar1"/>
              </w:rPr>
              <w:t>1. Input structure</w:t>
            </w:r>
            <w:r>
              <w:rPr>
                <w:rStyle w:val="BodyTextChar1"/>
              </w:rPr>
              <w:br/>
              <w:t xml:space="preserve">(“aromatic” bonds are highlighted in </w:t>
            </w:r>
            <w:r>
              <w:rPr>
                <w:rFonts w:ascii="Arial" w:hAnsi="Arial"/>
                <w:color w:val="0000FF"/>
                <w:sz w:val="24"/>
              </w:rPr>
              <w:t>blue</w:t>
            </w:r>
            <w:r>
              <w:rPr>
                <w:rFonts w:ascii="Arial" w:hAnsi="Arial"/>
                <w:sz w:val="24"/>
              </w:rPr>
              <w:t>)</w:t>
            </w:r>
          </w:p>
          <w:p w14:paraId="2A64F7E6" w14:textId="77777777" w:rsidR="00BB162C" w:rsidRDefault="00BB162C">
            <w:pPr>
              <w:rPr>
                <w:rFonts w:ascii="Arial" w:hAnsi="Arial"/>
                <w:sz w:val="24"/>
              </w:rPr>
            </w:pPr>
          </w:p>
        </w:tc>
        <w:tc>
          <w:tcPr>
            <w:tcW w:w="5400" w:type="dxa"/>
          </w:tcPr>
          <w:p w14:paraId="7E86FE61" w14:textId="77777777" w:rsidR="00BB162C" w:rsidRDefault="00F94555">
            <w:pPr>
              <w:rPr>
                <w:rFonts w:ascii="Arial" w:hAnsi="Arial"/>
                <w:sz w:val="24"/>
              </w:rPr>
            </w:pPr>
            <w:r>
              <w:rPr>
                <w:rFonts w:ascii="Arial" w:hAnsi="Arial"/>
                <w:noProof/>
                <w:sz w:val="24"/>
                <w:lang w:val="de-DE" w:eastAsia="de-DE"/>
              </w:rPr>
              <w:drawing>
                <wp:anchor distT="0" distB="0" distL="114300" distR="114300" simplePos="0" relativeHeight="251646976" behindDoc="0" locked="0" layoutInCell="1" allowOverlap="1" wp14:anchorId="5DCBA680" wp14:editId="68BF58BC">
                  <wp:simplePos x="0" y="0"/>
                  <wp:positionH relativeFrom="column">
                    <wp:posOffset>6985</wp:posOffset>
                  </wp:positionH>
                  <wp:positionV relativeFrom="paragraph">
                    <wp:posOffset>-1236980</wp:posOffset>
                  </wp:positionV>
                  <wp:extent cx="3179445" cy="1190625"/>
                  <wp:effectExtent l="0" t="0" r="0" b="0"/>
                  <wp:wrapTopAndBottom/>
                  <wp:docPr id="55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7944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162C" w14:paraId="107B280C" w14:textId="77777777">
        <w:tc>
          <w:tcPr>
            <w:tcW w:w="1908" w:type="dxa"/>
          </w:tcPr>
          <w:p w14:paraId="0CEF7FB3" w14:textId="77777777" w:rsidR="00BB162C" w:rsidRDefault="00BB162C">
            <w:pPr>
              <w:rPr>
                <w:rStyle w:val="BodyTextChar1"/>
              </w:rPr>
            </w:pPr>
            <w:r>
              <w:rPr>
                <w:rStyle w:val="BodyTextChar1"/>
              </w:rPr>
              <w:t>2. Intermediate formal “radical” structure</w:t>
            </w:r>
          </w:p>
        </w:tc>
        <w:tc>
          <w:tcPr>
            <w:tcW w:w="5400" w:type="dxa"/>
          </w:tcPr>
          <w:p w14:paraId="5B02AB86" w14:textId="77777777" w:rsidR="00BB162C" w:rsidRDefault="00F94555">
            <w:pPr>
              <w:rPr>
                <w:rFonts w:ascii="Arial" w:hAnsi="Arial"/>
                <w:sz w:val="24"/>
              </w:rPr>
            </w:pPr>
            <w:r>
              <w:rPr>
                <w:rFonts w:ascii="Arial" w:hAnsi="Arial"/>
                <w:noProof/>
                <w:sz w:val="24"/>
                <w:lang w:val="de-DE" w:eastAsia="de-DE"/>
              </w:rPr>
              <w:drawing>
                <wp:anchor distT="0" distB="0" distL="114300" distR="114300" simplePos="0" relativeHeight="251648000" behindDoc="0" locked="0" layoutInCell="1" allowOverlap="1" wp14:anchorId="0FBC1524" wp14:editId="3D83CEAF">
                  <wp:simplePos x="0" y="0"/>
                  <wp:positionH relativeFrom="column">
                    <wp:posOffset>635</wp:posOffset>
                  </wp:positionH>
                  <wp:positionV relativeFrom="paragraph">
                    <wp:posOffset>-1616075</wp:posOffset>
                  </wp:positionV>
                  <wp:extent cx="2992755" cy="1120775"/>
                  <wp:effectExtent l="0" t="0" r="0" b="0"/>
                  <wp:wrapTopAndBottom/>
                  <wp:docPr id="5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92755" cy="1120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162C" w14:paraId="3B4A4EFA" w14:textId="77777777">
        <w:tc>
          <w:tcPr>
            <w:tcW w:w="1908" w:type="dxa"/>
          </w:tcPr>
          <w:p w14:paraId="5FBC0B35" w14:textId="77777777" w:rsidR="00BB162C" w:rsidRDefault="00BB162C">
            <w:pPr>
              <w:rPr>
                <w:rStyle w:val="BodyTextChar1"/>
              </w:rPr>
            </w:pPr>
            <w:r>
              <w:rPr>
                <w:rStyle w:val="BodyTextChar1"/>
              </w:rPr>
              <w:lastRenderedPageBreak/>
              <w:t>3. The result after the radical cancellation</w:t>
            </w:r>
          </w:p>
        </w:tc>
        <w:tc>
          <w:tcPr>
            <w:tcW w:w="5400" w:type="dxa"/>
          </w:tcPr>
          <w:p w14:paraId="4C06C898" w14:textId="77777777" w:rsidR="00BB162C" w:rsidRDefault="00F94555">
            <w:pPr>
              <w:rPr>
                <w:rFonts w:ascii="Arial" w:hAnsi="Arial"/>
                <w:sz w:val="24"/>
              </w:rPr>
            </w:pPr>
            <w:r>
              <w:rPr>
                <w:rFonts w:ascii="Arial" w:hAnsi="Arial"/>
                <w:noProof/>
                <w:sz w:val="24"/>
                <w:lang w:val="de-DE" w:eastAsia="de-DE"/>
              </w:rPr>
              <w:drawing>
                <wp:anchor distT="0" distB="0" distL="114300" distR="114300" simplePos="0" relativeHeight="251649024" behindDoc="0" locked="0" layoutInCell="1" allowOverlap="1" wp14:anchorId="049CE9CB" wp14:editId="12C1B889">
                  <wp:simplePos x="0" y="0"/>
                  <wp:positionH relativeFrom="column">
                    <wp:posOffset>635</wp:posOffset>
                  </wp:positionH>
                  <wp:positionV relativeFrom="paragraph">
                    <wp:posOffset>-1608455</wp:posOffset>
                  </wp:positionV>
                  <wp:extent cx="2992755" cy="1115695"/>
                  <wp:effectExtent l="0" t="0" r="0" b="0"/>
                  <wp:wrapTopAndBottom/>
                  <wp:docPr id="55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2755" cy="11156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B162C" w14:paraId="1003AA04" w14:textId="77777777">
        <w:trPr>
          <w:cantSplit/>
        </w:trPr>
        <w:tc>
          <w:tcPr>
            <w:tcW w:w="7308" w:type="dxa"/>
            <w:gridSpan w:val="2"/>
            <w:vAlign w:val="center"/>
          </w:tcPr>
          <w:p w14:paraId="2CC4ABE8" w14:textId="77777777" w:rsidR="00BB162C" w:rsidRDefault="00BB162C">
            <w:pPr>
              <w:jc w:val="center"/>
              <w:rPr>
                <w:rFonts w:ascii="Arial" w:hAnsi="Arial"/>
                <w:sz w:val="24"/>
              </w:rPr>
            </w:pPr>
            <w:r>
              <w:rPr>
                <w:rFonts w:ascii="Arial" w:hAnsi="Arial" w:cs="Arial"/>
                <w:b/>
                <w:sz w:val="24"/>
                <w:szCs w:val="24"/>
              </w:rPr>
              <w:t>Figure 9b. Aromatic bonds conversion to alternating</w:t>
            </w:r>
          </w:p>
        </w:tc>
      </w:tr>
    </w:tbl>
    <w:p w14:paraId="779E20E9" w14:textId="77777777" w:rsidR="00BB162C" w:rsidRDefault="00BB162C">
      <w:pPr>
        <w:rPr>
          <w:rStyle w:val="BodyTextChar"/>
        </w:rPr>
      </w:pPr>
    </w:p>
    <w:p w14:paraId="08617319" w14:textId="77777777" w:rsidR="00BB162C" w:rsidRDefault="006E5398" w:rsidP="0054775F">
      <w:pPr>
        <w:pStyle w:val="Textkrper"/>
        <w:rPr>
          <w:rStyle w:val="BodyTextChar"/>
          <w:rFonts w:ascii="Times New Roman" w:hAnsi="Times New Roman"/>
        </w:rPr>
      </w:pPr>
      <w:r>
        <w:rPr>
          <w:rStyle w:val="BodyTextChar"/>
          <w:rFonts w:ascii="Times New Roman" w:hAnsi="Times New Roman"/>
        </w:rPr>
        <w:t xml:space="preserve">Note-1. </w:t>
      </w:r>
      <w:r w:rsidR="00BB162C">
        <w:rPr>
          <w:rStyle w:val="BodyTextChar"/>
          <w:rFonts w:ascii="Times New Roman" w:hAnsi="Times New Roman"/>
        </w:rPr>
        <w:t>No message is issued if radical cancellation does not remove all radicals created during the aromatic bond conversion to single and double bonds.</w:t>
      </w:r>
    </w:p>
    <w:p w14:paraId="1D8941A7" w14:textId="77777777" w:rsidR="006E5398" w:rsidRDefault="006E5398" w:rsidP="006E5398">
      <w:pPr>
        <w:pStyle w:val="Textkrper"/>
        <w:rPr>
          <w:rStyle w:val="BodyTextChar"/>
          <w:rFonts w:ascii="Times New Roman" w:hAnsi="Times New Roman"/>
        </w:rPr>
      </w:pPr>
      <w:r>
        <w:rPr>
          <w:rStyle w:val="BodyTextChar"/>
          <w:rFonts w:ascii="Times New Roman" w:hAnsi="Times New Roman"/>
        </w:rPr>
        <w:t xml:space="preserve">If later </w:t>
      </w:r>
      <w:proofErr w:type="spellStart"/>
      <w:r>
        <w:rPr>
          <w:rStyle w:val="BodyTextChar"/>
          <w:rFonts w:ascii="Times New Roman" w:hAnsi="Times New Roman"/>
        </w:rPr>
        <w:t>tautomerism</w:t>
      </w:r>
      <w:proofErr w:type="spellEnd"/>
      <w:r>
        <w:rPr>
          <w:rStyle w:val="BodyTextChar"/>
          <w:rFonts w:ascii="Times New Roman" w:hAnsi="Times New Roman"/>
        </w:rPr>
        <w:t xml:space="preserve"> or resonance discovery leads to more radical cancellation then the "Cannot process free radical center" error is issued.</w:t>
      </w:r>
    </w:p>
    <w:p w14:paraId="35A866A8" w14:textId="77777777" w:rsidR="006E5398" w:rsidRDefault="006E5398" w:rsidP="0054775F">
      <w:pPr>
        <w:pStyle w:val="Textkrper"/>
        <w:rPr>
          <w:rStyle w:val="BodyTextChar"/>
          <w:rFonts w:ascii="Times New Roman" w:hAnsi="Times New Roman"/>
        </w:rPr>
      </w:pPr>
      <w:r>
        <w:rPr>
          <w:rStyle w:val="BodyTextChar"/>
          <w:rFonts w:ascii="Times New Roman" w:hAnsi="Times New Roman"/>
        </w:rPr>
        <w:t xml:space="preserve">Note-2. Technically, the procedure of aromatic bonds conversion is associated with reading and interpreting MOL/SD file. Accordingly, it is implemented in executables supplied with </w:t>
      </w:r>
      <w:proofErr w:type="spellStart"/>
      <w:r w:rsidR="00E0451E">
        <w:rPr>
          <w:rStyle w:val="BodyTextChar"/>
          <w:rFonts w:ascii="Times New Roman" w:hAnsi="Times New Roman"/>
        </w:rPr>
        <w:t>InChI</w:t>
      </w:r>
      <w:proofErr w:type="spellEnd"/>
      <w:r w:rsidR="00E0451E">
        <w:rPr>
          <w:rStyle w:val="BodyTextChar"/>
          <w:rFonts w:ascii="Times New Roman" w:hAnsi="Times New Roman"/>
        </w:rPr>
        <w:t xml:space="preserve"> Software</w:t>
      </w:r>
      <w:r>
        <w:rPr>
          <w:rStyle w:val="BodyTextChar"/>
          <w:rFonts w:ascii="Times New Roman" w:hAnsi="Times New Roman"/>
        </w:rPr>
        <w:t xml:space="preserve"> (inchi-1, winchi-1) but not in </w:t>
      </w:r>
      <w:proofErr w:type="spellStart"/>
      <w:r>
        <w:rPr>
          <w:rStyle w:val="BodyTextChar"/>
          <w:rFonts w:ascii="Times New Roman" w:hAnsi="Times New Roman"/>
        </w:rPr>
        <w:t>InChI</w:t>
      </w:r>
      <w:proofErr w:type="spellEnd"/>
      <w:r>
        <w:rPr>
          <w:rStyle w:val="BodyTextChar"/>
          <w:rFonts w:ascii="Times New Roman" w:hAnsi="Times New Roman"/>
        </w:rPr>
        <w:t xml:space="preserve"> library call example (</w:t>
      </w:r>
      <w:proofErr w:type="spellStart"/>
      <w:r>
        <w:rPr>
          <w:rStyle w:val="BodyTextChar"/>
          <w:rFonts w:ascii="Times New Roman" w:hAnsi="Times New Roman"/>
        </w:rPr>
        <w:t>inchi_main</w:t>
      </w:r>
      <w:proofErr w:type="spellEnd"/>
      <w:r>
        <w:rPr>
          <w:rStyle w:val="BodyTextChar"/>
          <w:rFonts w:ascii="Times New Roman" w:hAnsi="Times New Roman"/>
        </w:rPr>
        <w:t xml:space="preserve">) which contains simplified MOL/SD file reader. </w:t>
      </w:r>
    </w:p>
    <w:p w14:paraId="1876FD58" w14:textId="77777777" w:rsidR="00BB162C" w:rsidRDefault="006E5398">
      <w:pPr>
        <w:rPr>
          <w:rStyle w:val="BodyTextChar"/>
        </w:rPr>
      </w:pPr>
      <w:r>
        <w:rPr>
          <w:rStyle w:val="BodyTextChar"/>
        </w:rPr>
        <w:br/>
      </w:r>
    </w:p>
    <w:p w14:paraId="27E1E94B" w14:textId="77777777" w:rsidR="00BB162C" w:rsidRDefault="00BB162C">
      <w:pPr>
        <w:rPr>
          <w:rStyle w:val="BodyTextChar"/>
        </w:rPr>
      </w:pPr>
    </w:p>
    <w:p w14:paraId="20BFB14C" w14:textId="77777777" w:rsidR="00BB162C" w:rsidRPr="00575C31" w:rsidRDefault="00BB162C" w:rsidP="00304E17">
      <w:pPr>
        <w:pStyle w:val="berschrift3"/>
      </w:pPr>
      <w:bookmarkStart w:id="82" w:name="_Toc41832811"/>
      <w:r w:rsidRPr="00575C31">
        <w:t>Step 5. Process variable protonation (charges and mobile H).</w:t>
      </w:r>
      <w:bookmarkEnd w:id="82"/>
    </w:p>
    <w:p w14:paraId="75017C49"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This step is needed to represent substances that have variable or unknown degrees of protonation. The necessary condition for this step is existence of charges +1 or </w:t>
      </w:r>
      <w:r>
        <w:rPr>
          <w:rStyle w:val="BodyTextChar"/>
          <w:rFonts w:ascii="Times New Roman" w:hAnsi="Times New Roman"/>
        </w:rPr>
        <w:noBreakHyphen/>
        <w:t>1 located on non-metal atoms that have standard valences (See Appendix 1). The total charge on these atoms is also counted and used later. Charges on atoms that are adjacent to other charged atoms are not counted. Non-ring bonds altered during variable protonation processing are marked as non-</w:t>
      </w:r>
      <w:proofErr w:type="spellStart"/>
      <w:r>
        <w:rPr>
          <w:rStyle w:val="BodyTextChar"/>
          <w:rFonts w:ascii="Times New Roman" w:hAnsi="Times New Roman"/>
        </w:rPr>
        <w:t>stereogenic</w:t>
      </w:r>
      <w:proofErr w:type="spellEnd"/>
      <w:r>
        <w:rPr>
          <w:rStyle w:val="BodyTextChar"/>
          <w:rFonts w:ascii="Times New Roman" w:hAnsi="Times New Roman"/>
        </w:rPr>
        <w:t xml:space="preserve">. </w:t>
      </w:r>
      <w:r w:rsidR="00DA7DC4">
        <w:rPr>
          <w:rStyle w:val="BodyTextChar"/>
          <w:rFonts w:ascii="Times New Roman" w:hAnsi="Times New Roman"/>
        </w:rPr>
        <w:t xml:space="preserve">The </w:t>
      </w:r>
      <w:r w:rsidR="0054775F">
        <w:rPr>
          <w:rStyle w:val="BodyTextChar"/>
          <w:rFonts w:ascii="Times New Roman" w:hAnsi="Times New Roman"/>
        </w:rPr>
        <w:t xml:space="preserve">so-called </w:t>
      </w:r>
      <w:r>
        <w:rPr>
          <w:rStyle w:val="BodyTextChar"/>
          <w:rFonts w:ascii="Times New Roman" w:hAnsi="Times New Roman"/>
        </w:rPr>
        <w:t xml:space="preserve">aggressive (‘hard’) proton removal or addition </w:t>
      </w:r>
      <w:r w:rsidR="0054775F">
        <w:rPr>
          <w:rStyle w:val="BodyTextChar"/>
          <w:rFonts w:ascii="Times New Roman" w:hAnsi="Times New Roman"/>
        </w:rPr>
        <w:t>procedure</w:t>
      </w:r>
      <w:r w:rsidR="00DA7DC4">
        <w:rPr>
          <w:rStyle w:val="BodyTextChar"/>
          <w:rFonts w:ascii="Times New Roman" w:hAnsi="Times New Roman"/>
        </w:rPr>
        <w:t xml:space="preserve"> is described below</w:t>
      </w:r>
      <w:r w:rsidR="0054775F">
        <w:rPr>
          <w:rStyle w:val="BodyTextChar"/>
          <w:rFonts w:ascii="Times New Roman" w:hAnsi="Times New Roman"/>
        </w:rPr>
        <w:t>.</w:t>
      </w:r>
    </w:p>
    <w:p w14:paraId="5509E7E4" w14:textId="77777777" w:rsidR="00BB162C" w:rsidRDefault="00BB162C">
      <w:pPr>
        <w:rPr>
          <w:rStyle w:val="BodyTextChar"/>
        </w:rPr>
      </w:pPr>
    </w:p>
    <w:p w14:paraId="7811FAE7" w14:textId="77777777" w:rsidR="00BB162C" w:rsidRPr="00304E17" w:rsidRDefault="00BB162C">
      <w:pPr>
        <w:pStyle w:val="berschrift4"/>
      </w:pPr>
      <w:bookmarkStart w:id="83" w:name="_Toc41832812"/>
      <w:r w:rsidRPr="00304E17">
        <w:lastRenderedPageBreak/>
        <w:t>Step 5.1. Remove protons from charged heteroatoms</w:t>
      </w:r>
      <w:bookmarkEnd w:id="83"/>
    </w:p>
    <w:p w14:paraId="64D37164"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This step finds and disconnects protonated atoms and places them in a separate proton (charge) layer. If the structure contains atom Y</w:t>
      </w:r>
      <w:r>
        <w:rPr>
          <w:rStyle w:val="BodyTextChar"/>
          <w:rFonts w:ascii="Times New Roman" w:hAnsi="Times New Roman"/>
        </w:rPr>
        <w:sym w:font="Symbol" w:char="F0A2"/>
      </w:r>
      <w:proofErr w:type="spellStart"/>
      <w:r>
        <w:rPr>
          <w:rStyle w:val="BodyTextChar"/>
          <w:rFonts w:ascii="Times New Roman" w:hAnsi="Times New Roman"/>
        </w:rPr>
        <w:t>H</w:t>
      </w:r>
      <w:r w:rsidRPr="00DA7DC4">
        <w:rPr>
          <w:rStyle w:val="BodyTextChar"/>
          <w:rFonts w:ascii="Times New Roman" w:hAnsi="Times New Roman"/>
          <w:i/>
          <w:vertAlign w:val="subscript"/>
        </w:rPr>
        <w:t>m</w:t>
      </w:r>
      <w:proofErr w:type="spellEnd"/>
      <w:r w:rsidRPr="00DA7DC4">
        <w:rPr>
          <w:rStyle w:val="BodyTextChar"/>
          <w:rFonts w:ascii="Times New Roman" w:hAnsi="Times New Roman"/>
          <w:vertAlign w:val="superscript"/>
        </w:rPr>
        <w:t>+</w:t>
      </w:r>
      <w:r>
        <w:rPr>
          <w:rStyle w:val="BodyTextChar"/>
          <w:rFonts w:ascii="Times New Roman" w:hAnsi="Times New Roman"/>
        </w:rPr>
        <w:t xml:space="preserve"> (</w:t>
      </w:r>
      <w:r w:rsidRPr="00DA7DC4">
        <w:rPr>
          <w:rStyle w:val="BodyTextChar"/>
          <w:rFonts w:ascii="Times New Roman" w:hAnsi="Times New Roman"/>
          <w:i/>
        </w:rPr>
        <w:t>m</w:t>
      </w:r>
      <w:r>
        <w:rPr>
          <w:rStyle w:val="BodyTextChar"/>
          <w:rFonts w:ascii="Times New Roman" w:hAnsi="Times New Roman"/>
        </w:rPr>
        <w:t xml:space="preserve"> </w:t>
      </w:r>
      <w:r>
        <w:rPr>
          <w:rStyle w:val="BodyTextChar"/>
          <w:rFonts w:ascii="Times New Roman" w:hAnsi="Times New Roman"/>
        </w:rPr>
        <w:sym w:font="Symbol" w:char="F0B3"/>
      </w:r>
      <w:r>
        <w:rPr>
          <w:rStyle w:val="BodyTextChar"/>
          <w:rFonts w:ascii="Times New Roman" w:hAnsi="Times New Roman"/>
        </w:rPr>
        <w:t xml:space="preserve"> 1, Y</w:t>
      </w:r>
      <w:r>
        <w:rPr>
          <w:rStyle w:val="BodyTextChar"/>
          <w:rFonts w:ascii="Times New Roman" w:hAnsi="Times New Roman"/>
        </w:rPr>
        <w:sym w:font="Symbol" w:char="F0A2"/>
      </w:r>
      <w:r>
        <w:rPr>
          <w:rStyle w:val="BodyTextChar"/>
          <w:rFonts w:ascii="Times New Roman" w:hAnsi="Times New Roman"/>
        </w:rPr>
        <w:t xml:space="preserve"> is N, P, O, S, Se, or </w:t>
      </w:r>
      <w:proofErr w:type="spellStart"/>
      <w:r>
        <w:rPr>
          <w:rStyle w:val="BodyTextChar"/>
          <w:rFonts w:ascii="Times New Roman" w:hAnsi="Times New Roman"/>
        </w:rPr>
        <w:t>Te</w:t>
      </w:r>
      <w:proofErr w:type="spellEnd"/>
      <w:r>
        <w:rPr>
          <w:rStyle w:val="BodyTextChar"/>
          <w:rFonts w:ascii="Times New Roman" w:hAnsi="Times New Roman"/>
        </w:rPr>
        <w:t>) then it is replaced with Y</w:t>
      </w:r>
      <w:r>
        <w:rPr>
          <w:rStyle w:val="BodyTextChar"/>
          <w:rFonts w:ascii="Times New Roman" w:hAnsi="Times New Roman"/>
        </w:rPr>
        <w:sym w:font="Symbol" w:char="F0A2"/>
      </w:r>
      <w:r>
        <w:rPr>
          <w:rStyle w:val="BodyTextChar"/>
          <w:rFonts w:ascii="Times New Roman" w:hAnsi="Times New Roman"/>
        </w:rPr>
        <w:t>H</w:t>
      </w:r>
      <w:r w:rsidRPr="00DA7DC4">
        <w:rPr>
          <w:rStyle w:val="BodyTextChar"/>
          <w:rFonts w:ascii="Times New Roman" w:hAnsi="Times New Roman"/>
          <w:i/>
          <w:vertAlign w:val="subscript"/>
        </w:rPr>
        <w:t>m</w:t>
      </w:r>
      <w:r w:rsidRPr="00DA7DC4">
        <w:rPr>
          <w:rStyle w:val="BodyTextChar"/>
          <w:rFonts w:ascii="Times New Roman" w:hAnsi="Times New Roman"/>
          <w:vertAlign w:val="subscript"/>
        </w:rPr>
        <w:t>-1</w:t>
      </w:r>
      <w:r>
        <w:rPr>
          <w:rStyle w:val="BodyTextChar"/>
          <w:rFonts w:ascii="Times New Roman" w:hAnsi="Times New Roman"/>
        </w:rPr>
        <w:t>. This is a “simple removal” of a proton.</w:t>
      </w:r>
    </w:p>
    <w:p w14:paraId="1EB204BD"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Since some protonated atoms are, in effect, concealed by alternating bond conventions, a separate effort is made to find and disconnect these protons. This “hard removal” involves changing bonds and removing H from formally uncharged atoms. It may be illustrated as follows. If there exist atoms =N+ or </w:t>
      </w:r>
      <w:r>
        <w:rPr>
          <w:rStyle w:val="BodyTextChar"/>
          <w:rFonts w:ascii="Times New Roman" w:hAnsi="Times New Roman"/>
        </w:rPr>
        <w:sym w:font="Symbol" w:char="F0BA"/>
      </w:r>
      <w:r>
        <w:rPr>
          <w:rStyle w:val="BodyTextChar"/>
          <w:rFonts w:ascii="Times New Roman" w:hAnsi="Times New Roman"/>
        </w:rPr>
        <w:t xml:space="preserve">N+ </w:t>
      </w:r>
      <w:r>
        <w:t>and</w:t>
      </w:r>
      <w:r>
        <w:rPr>
          <w:rStyle w:val="BodyTextChar"/>
          <w:rFonts w:ascii="Times New Roman" w:hAnsi="Times New Roman"/>
        </w:rPr>
        <w:t xml:space="preserve">  </w:t>
      </w:r>
      <w:r>
        <w:rPr>
          <w:rStyle w:val="BodyTextChar"/>
          <w:rFonts w:ascii="Times New Roman" w:hAnsi="Times New Roman"/>
        </w:rPr>
        <w:noBreakHyphen/>
      </w:r>
      <w:proofErr w:type="spellStart"/>
      <w:r>
        <w:rPr>
          <w:rStyle w:val="BodyTextChar"/>
          <w:rFonts w:ascii="Times New Roman" w:hAnsi="Times New Roman"/>
        </w:rPr>
        <w:t>NH</w:t>
      </w:r>
      <w:r w:rsidRPr="00DA7DC4">
        <w:rPr>
          <w:rStyle w:val="BodyTextChar"/>
          <w:rFonts w:ascii="Times New Roman" w:hAnsi="Times New Roman"/>
          <w:i/>
          <w:vertAlign w:val="subscript"/>
        </w:rPr>
        <w:t>m</w:t>
      </w:r>
      <w:proofErr w:type="spellEnd"/>
      <w:r>
        <w:rPr>
          <w:rStyle w:val="BodyTextChar"/>
          <w:rFonts w:ascii="Times New Roman" w:hAnsi="Times New Roman"/>
        </w:rPr>
        <w:t xml:space="preserve"> (</w:t>
      </w:r>
      <w:r w:rsidRPr="00DA7DC4">
        <w:rPr>
          <w:rStyle w:val="BodyTextChar"/>
          <w:rFonts w:ascii="Times New Roman" w:hAnsi="Times New Roman"/>
          <w:i/>
        </w:rPr>
        <w:t>m</w:t>
      </w:r>
      <w:r>
        <w:rPr>
          <w:rStyle w:val="BodyTextChar"/>
          <w:rFonts w:ascii="Times New Roman" w:hAnsi="Times New Roman"/>
        </w:rPr>
        <w:t> </w:t>
      </w:r>
      <w:r>
        <w:rPr>
          <w:rStyle w:val="BodyTextChar"/>
          <w:rFonts w:ascii="Times New Roman" w:hAnsi="Times New Roman"/>
        </w:rPr>
        <w:sym w:font="Symbol" w:char="F0B3"/>
      </w:r>
      <w:r>
        <w:rPr>
          <w:rStyle w:val="BodyTextChar"/>
          <w:rFonts w:ascii="Times New Roman" w:hAnsi="Times New Roman"/>
        </w:rPr>
        <w:t> 1, at least one neighbor of N must be Y</w:t>
      </w:r>
      <w:r w:rsidR="00770DEC">
        <w:rPr>
          <w:rStyle w:val="BodyTextChar"/>
          <w:rFonts w:ascii="Times New Roman" w:hAnsi="Times New Roman"/>
        </w:rPr>
        <w:t xml:space="preserve"> or Sb</w:t>
      </w:r>
      <w:r>
        <w:rPr>
          <w:rStyle w:val="BodyTextChar"/>
          <w:rFonts w:ascii="Times New Roman" w:hAnsi="Times New Roman"/>
        </w:rPr>
        <w:t>) or  =Y</w:t>
      </w:r>
      <w:r>
        <w:rPr>
          <w:rStyle w:val="BodyTextChar"/>
          <w:rFonts w:ascii="Times New Roman" w:hAnsi="Times New Roman"/>
        </w:rPr>
        <w:noBreakHyphen/>
        <w:t>OH (Y=</w:t>
      </w:r>
      <w:r>
        <w:t xml:space="preserve"> </w:t>
      </w:r>
      <w:r>
        <w:rPr>
          <w:rStyle w:val="BodyTextChar"/>
          <w:rFonts w:ascii="Times New Roman" w:hAnsi="Times New Roman"/>
        </w:rPr>
        <w:t xml:space="preserve">C, N, P, As, S, Se, </w:t>
      </w:r>
      <w:proofErr w:type="spellStart"/>
      <w:r>
        <w:rPr>
          <w:rStyle w:val="BodyTextChar"/>
          <w:rFonts w:ascii="Times New Roman" w:hAnsi="Times New Roman"/>
        </w:rPr>
        <w:t>Te</w:t>
      </w:r>
      <w:proofErr w:type="spellEnd"/>
      <w:r>
        <w:rPr>
          <w:rStyle w:val="BodyTextChar"/>
          <w:rFonts w:ascii="Times New Roman" w:hAnsi="Times New Roman"/>
        </w:rPr>
        <w:t xml:space="preserve">, Cl, Br; O=O, S, Se, </w:t>
      </w:r>
      <w:proofErr w:type="spellStart"/>
      <w:r>
        <w:rPr>
          <w:rStyle w:val="BodyTextChar"/>
          <w:rFonts w:ascii="Times New Roman" w:hAnsi="Times New Roman"/>
        </w:rPr>
        <w:t>Te</w:t>
      </w:r>
      <w:proofErr w:type="spellEnd"/>
      <w:r>
        <w:rPr>
          <w:rStyle w:val="BodyTextChar"/>
          <w:rFonts w:ascii="Times New Roman" w:hAnsi="Times New Roman"/>
        </w:rPr>
        <w:t xml:space="preserve"> ) then an attempt is made to find a fragment containing an alternating path (a, b,… are other atoms) and remove a proton:</w:t>
      </w:r>
    </w:p>
    <w:p w14:paraId="2E6C805B" w14:textId="77777777" w:rsidR="00BB162C" w:rsidRDefault="00BB162C">
      <w:pPr>
        <w:rPr>
          <w:rStyle w:val="BodyTextChar"/>
          <w:lang w:val="pt-BR"/>
        </w:rPr>
      </w:pPr>
      <w:r>
        <w:rPr>
          <w:rStyle w:val="BodyTextChar"/>
          <w:lang w:val="pt-BR"/>
        </w:rPr>
        <w:t>H</w:t>
      </w:r>
      <w:r w:rsidRPr="00DA7DC4">
        <w:rPr>
          <w:rStyle w:val="BodyTextChar"/>
          <w:i/>
          <w:vertAlign w:val="subscript"/>
          <w:lang w:val="pt-BR"/>
        </w:rPr>
        <w:t>m</w:t>
      </w:r>
      <w:r>
        <w:rPr>
          <w:rStyle w:val="BodyTextChar"/>
          <w:lang w:val="pt-BR"/>
        </w:rPr>
        <w:t>N</w:t>
      </w:r>
      <w:r>
        <w:rPr>
          <w:rStyle w:val="BodyTextChar"/>
        </w:rPr>
        <w:sym w:font="Symbol" w:char="F02D"/>
      </w:r>
      <w:r>
        <w:rPr>
          <w:rStyle w:val="BodyTextChar"/>
          <w:lang w:val="pt-BR"/>
        </w:rPr>
        <w:t>b</w:t>
      </w:r>
      <w:r>
        <w:rPr>
          <w:rStyle w:val="BodyTextChar"/>
        </w:rPr>
        <w:sym w:font="Symbol" w:char="F03D"/>
      </w:r>
      <w:r>
        <w:rPr>
          <w:rStyle w:val="BodyTextChar"/>
          <w:lang w:val="pt-BR"/>
        </w:rPr>
        <w:t>c</w:t>
      </w:r>
      <w:r>
        <w:rPr>
          <w:rStyle w:val="BodyTextChar"/>
        </w:rPr>
        <w:sym w:font="Symbol" w:char="F02D"/>
      </w:r>
      <w:r>
        <w:rPr>
          <w:rStyle w:val="BodyTextChar"/>
          <w:lang w:val="pt-BR"/>
        </w:rPr>
        <w:t>d</w:t>
      </w:r>
      <w:r>
        <w:rPr>
          <w:rStyle w:val="BodyTextChar"/>
        </w:rPr>
        <w:sym w:font="Symbol" w:char="F03D"/>
      </w:r>
      <w:r>
        <w:rPr>
          <w:rStyle w:val="BodyTextChar"/>
          <w:lang w:val="pt-BR"/>
        </w:rPr>
        <w:t>N</w:t>
      </w:r>
      <w:r>
        <w:rPr>
          <w:rStyle w:val="BodyTextChar"/>
          <w:vertAlign w:val="superscript"/>
          <w:lang w:val="pt-BR"/>
        </w:rPr>
        <w:t>+</w:t>
      </w:r>
      <w:r>
        <w:rPr>
          <w:rStyle w:val="BodyTextChar"/>
          <w:lang w:val="pt-BR"/>
        </w:rPr>
        <w:t xml:space="preserve">  </w:t>
      </w:r>
      <w:r>
        <w:rPr>
          <w:rStyle w:val="BodyTextChar"/>
        </w:rPr>
        <w:sym w:font="Symbol" w:char="F0AE"/>
      </w:r>
      <w:r>
        <w:rPr>
          <w:rStyle w:val="BodyTextChar"/>
          <w:lang w:val="pt-BR"/>
        </w:rPr>
        <w:t xml:space="preserve">  H</w:t>
      </w:r>
      <w:r w:rsidRPr="00DA7DC4">
        <w:rPr>
          <w:rStyle w:val="BodyTextChar"/>
          <w:i/>
          <w:vertAlign w:val="subscript"/>
          <w:lang w:val="pt-BR"/>
        </w:rPr>
        <w:t>m</w:t>
      </w:r>
      <w:r>
        <w:rPr>
          <w:rStyle w:val="BodyTextChar"/>
          <w:lang w:val="pt-BR"/>
        </w:rPr>
        <w:t>N</w:t>
      </w:r>
      <w:r>
        <w:rPr>
          <w:rStyle w:val="BodyTextChar"/>
          <w:vertAlign w:val="superscript"/>
          <w:lang w:val="pt-BR"/>
        </w:rPr>
        <w:t>+</w:t>
      </w:r>
      <w:r>
        <w:rPr>
          <w:rStyle w:val="BodyTextChar"/>
        </w:rPr>
        <w:sym w:font="Symbol" w:char="F03D"/>
      </w:r>
      <w:r>
        <w:rPr>
          <w:rStyle w:val="BodyTextChar"/>
          <w:lang w:val="pt-BR"/>
        </w:rPr>
        <w:t>b</w:t>
      </w:r>
      <w:r>
        <w:rPr>
          <w:rStyle w:val="BodyTextChar"/>
        </w:rPr>
        <w:sym w:font="Symbol" w:char="F02D"/>
      </w:r>
      <w:r>
        <w:rPr>
          <w:rStyle w:val="BodyTextChar"/>
          <w:lang w:val="pt-BR"/>
        </w:rPr>
        <w:t>c</w:t>
      </w:r>
      <w:r>
        <w:rPr>
          <w:rStyle w:val="BodyTextChar"/>
        </w:rPr>
        <w:sym w:font="Symbol" w:char="F03D"/>
      </w:r>
      <w:r>
        <w:rPr>
          <w:rStyle w:val="BodyTextChar"/>
          <w:lang w:val="pt-BR"/>
        </w:rPr>
        <w:t>d</w:t>
      </w:r>
      <w:r>
        <w:rPr>
          <w:rStyle w:val="BodyTextChar"/>
        </w:rPr>
        <w:sym w:font="Symbol" w:char="F02D"/>
      </w:r>
      <w:r>
        <w:rPr>
          <w:rStyle w:val="BodyTextChar"/>
          <w:lang w:val="pt-BR"/>
        </w:rPr>
        <w:t xml:space="preserve">N  </w:t>
      </w:r>
      <w:r>
        <w:rPr>
          <w:rStyle w:val="BodyTextChar"/>
        </w:rPr>
        <w:sym w:font="Symbol" w:char="F0AE"/>
      </w:r>
      <w:r>
        <w:rPr>
          <w:rStyle w:val="BodyTextChar"/>
          <w:lang w:val="pt-BR"/>
        </w:rPr>
        <w:t xml:space="preserve">  H</w:t>
      </w:r>
      <w:r w:rsidRPr="00DA7DC4">
        <w:rPr>
          <w:rStyle w:val="BodyTextChar"/>
          <w:i/>
          <w:vertAlign w:val="subscript"/>
          <w:lang w:val="pt-BR"/>
        </w:rPr>
        <w:t>m</w:t>
      </w:r>
      <w:r>
        <w:rPr>
          <w:rStyle w:val="BodyTextChar"/>
          <w:vertAlign w:val="subscript"/>
          <w:lang w:val="pt-BR"/>
        </w:rPr>
        <w:t>-1</w:t>
      </w:r>
      <w:r>
        <w:rPr>
          <w:rStyle w:val="BodyTextChar"/>
          <w:lang w:val="pt-BR"/>
        </w:rPr>
        <w:t>N</w:t>
      </w:r>
      <w:r>
        <w:rPr>
          <w:rStyle w:val="BodyTextChar"/>
        </w:rPr>
        <w:sym w:font="Symbol" w:char="F03D"/>
      </w:r>
      <w:r>
        <w:rPr>
          <w:rStyle w:val="BodyTextChar"/>
          <w:lang w:val="pt-BR"/>
        </w:rPr>
        <w:t>b</w:t>
      </w:r>
      <w:r>
        <w:rPr>
          <w:rStyle w:val="BodyTextChar"/>
        </w:rPr>
        <w:sym w:font="Symbol" w:char="F02D"/>
      </w:r>
      <w:r>
        <w:rPr>
          <w:rStyle w:val="BodyTextChar"/>
          <w:lang w:val="pt-BR"/>
        </w:rPr>
        <w:t>c</w:t>
      </w:r>
      <w:r>
        <w:rPr>
          <w:rStyle w:val="BodyTextChar"/>
        </w:rPr>
        <w:sym w:font="Symbol" w:char="F03D"/>
      </w:r>
      <w:r>
        <w:rPr>
          <w:rStyle w:val="BodyTextChar"/>
          <w:lang w:val="pt-BR"/>
        </w:rPr>
        <w:t>d</w:t>
      </w:r>
      <w:r>
        <w:rPr>
          <w:rStyle w:val="BodyTextChar"/>
        </w:rPr>
        <w:sym w:font="Symbol" w:char="F02D"/>
      </w:r>
      <w:r>
        <w:rPr>
          <w:rStyle w:val="BodyTextChar"/>
          <w:lang w:val="pt-BR"/>
        </w:rPr>
        <w:t>N   + H</w:t>
      </w:r>
      <w:r>
        <w:rPr>
          <w:rStyle w:val="BodyTextChar"/>
          <w:vertAlign w:val="superscript"/>
          <w:lang w:val="pt-BR"/>
        </w:rPr>
        <w:t>+</w:t>
      </w:r>
      <w:r>
        <w:rPr>
          <w:rStyle w:val="BodyTextChar"/>
          <w:lang w:val="pt-BR"/>
        </w:rPr>
        <w:t xml:space="preserve">   or</w:t>
      </w:r>
    </w:p>
    <w:p w14:paraId="1384F7A8" w14:textId="77777777" w:rsidR="00BB162C" w:rsidRDefault="00BB162C">
      <w:pPr>
        <w:rPr>
          <w:rStyle w:val="BodyTextChar"/>
          <w:lang w:val="pt-BR"/>
        </w:rPr>
      </w:pPr>
      <w:r>
        <w:rPr>
          <w:rStyle w:val="BodyTextChar"/>
          <w:u w:val="single"/>
          <w:lang w:val="pt-BR"/>
        </w:rPr>
        <w:t>HO</w:t>
      </w:r>
      <w:r>
        <w:rPr>
          <w:rStyle w:val="BodyTextChar"/>
        </w:rPr>
        <w:sym w:font="Symbol" w:char="F02D"/>
      </w:r>
      <w:r>
        <w:rPr>
          <w:rStyle w:val="BodyTextChar"/>
          <w:lang w:val="pt-BR"/>
        </w:rPr>
        <w:t>Y</w:t>
      </w:r>
      <w:r>
        <w:rPr>
          <w:rStyle w:val="BodyTextChar"/>
        </w:rPr>
        <w:sym w:font="Symbol" w:char="F03D"/>
      </w:r>
      <w:r>
        <w:rPr>
          <w:rStyle w:val="BodyTextChar"/>
          <w:lang w:val="pt-BR"/>
        </w:rPr>
        <w:t>a</w:t>
      </w:r>
      <w:r>
        <w:rPr>
          <w:rStyle w:val="BodyTextChar"/>
        </w:rPr>
        <w:sym w:font="Symbol" w:char="F02D"/>
      </w:r>
      <w:r>
        <w:rPr>
          <w:rStyle w:val="BodyTextChar"/>
          <w:lang w:val="pt-BR"/>
        </w:rPr>
        <w:t>b</w:t>
      </w:r>
      <w:r>
        <w:rPr>
          <w:rStyle w:val="BodyTextChar"/>
        </w:rPr>
        <w:sym w:font="Symbol" w:char="F03D"/>
      </w:r>
      <w:r>
        <w:rPr>
          <w:rStyle w:val="BodyTextChar"/>
          <w:lang w:val="pt-BR"/>
        </w:rPr>
        <w:t>c</w:t>
      </w:r>
      <w:r>
        <w:rPr>
          <w:rStyle w:val="BodyTextChar"/>
        </w:rPr>
        <w:sym w:font="Symbol" w:char="F02D"/>
      </w:r>
      <w:r>
        <w:rPr>
          <w:rStyle w:val="BodyTextChar"/>
          <w:lang w:val="pt-BR"/>
        </w:rPr>
        <w:t>d</w:t>
      </w:r>
      <w:r>
        <w:rPr>
          <w:rStyle w:val="BodyTextChar"/>
        </w:rPr>
        <w:sym w:font="Symbol" w:char="F03D"/>
      </w:r>
      <w:r>
        <w:rPr>
          <w:rStyle w:val="BodyTextChar"/>
          <w:lang w:val="pt-BR"/>
        </w:rPr>
        <w:t>N</w:t>
      </w:r>
      <w:r>
        <w:rPr>
          <w:rStyle w:val="BodyTextChar"/>
          <w:vertAlign w:val="superscript"/>
          <w:lang w:val="pt-BR"/>
        </w:rPr>
        <w:t>+</w:t>
      </w:r>
      <w:r>
        <w:rPr>
          <w:rStyle w:val="BodyTextChar"/>
        </w:rPr>
        <w:sym w:font="Symbol" w:char="F03C"/>
      </w:r>
      <w:r>
        <w:rPr>
          <w:rStyle w:val="BodyTextChar"/>
          <w:lang w:val="pt-BR"/>
        </w:rPr>
        <w:t xml:space="preserve">  </w:t>
      </w:r>
      <w:r>
        <w:rPr>
          <w:rStyle w:val="BodyTextChar"/>
        </w:rPr>
        <w:sym w:font="Symbol" w:char="F0AE"/>
      </w:r>
      <w:r>
        <w:rPr>
          <w:rStyle w:val="BodyTextChar"/>
          <w:lang w:val="pt-BR"/>
        </w:rPr>
        <w:t xml:space="preserve">  H</w:t>
      </w:r>
      <w:r>
        <w:rPr>
          <w:rStyle w:val="BodyTextChar"/>
          <w:u w:val="single"/>
          <w:lang w:val="pt-BR"/>
        </w:rPr>
        <w:t>O</w:t>
      </w:r>
      <w:r>
        <w:rPr>
          <w:rStyle w:val="BodyTextChar"/>
          <w:vertAlign w:val="superscript"/>
          <w:lang w:val="pt-BR"/>
        </w:rPr>
        <w:t>+</w:t>
      </w:r>
      <w:r>
        <w:rPr>
          <w:rStyle w:val="BodyTextChar"/>
        </w:rPr>
        <w:sym w:font="Symbol" w:char="F03D"/>
      </w:r>
      <w:r>
        <w:rPr>
          <w:rStyle w:val="BodyTextChar"/>
          <w:lang w:val="pt-BR"/>
        </w:rPr>
        <w:t>Y</w:t>
      </w:r>
      <w:r>
        <w:rPr>
          <w:rStyle w:val="BodyTextChar"/>
        </w:rPr>
        <w:sym w:font="Symbol" w:char="F02D"/>
      </w:r>
      <w:r>
        <w:rPr>
          <w:rStyle w:val="BodyTextChar"/>
          <w:lang w:val="pt-BR"/>
        </w:rPr>
        <w:t>a</w:t>
      </w:r>
      <w:r>
        <w:rPr>
          <w:rStyle w:val="BodyTextChar"/>
        </w:rPr>
        <w:sym w:font="Symbol" w:char="F03D"/>
      </w:r>
      <w:r>
        <w:rPr>
          <w:rStyle w:val="BodyTextChar"/>
          <w:lang w:val="pt-BR"/>
        </w:rPr>
        <w:t>b</w:t>
      </w:r>
      <w:r>
        <w:rPr>
          <w:rStyle w:val="BodyTextChar"/>
        </w:rPr>
        <w:sym w:font="Symbol" w:char="F02D"/>
      </w:r>
      <w:r>
        <w:rPr>
          <w:rStyle w:val="BodyTextChar"/>
          <w:lang w:val="pt-BR"/>
        </w:rPr>
        <w:t>c</w:t>
      </w:r>
      <w:r>
        <w:rPr>
          <w:rStyle w:val="BodyTextChar"/>
        </w:rPr>
        <w:sym w:font="Symbol" w:char="F03D"/>
      </w:r>
      <w:r>
        <w:rPr>
          <w:rStyle w:val="BodyTextChar"/>
          <w:lang w:val="pt-BR"/>
        </w:rPr>
        <w:t>d</w:t>
      </w:r>
      <w:r>
        <w:rPr>
          <w:rStyle w:val="BodyTextChar"/>
        </w:rPr>
        <w:sym w:font="Symbol" w:char="F02D"/>
      </w:r>
      <w:r>
        <w:rPr>
          <w:rStyle w:val="BodyTextChar"/>
          <w:lang w:val="pt-BR"/>
        </w:rPr>
        <w:t>N</w:t>
      </w:r>
      <w:r>
        <w:rPr>
          <w:rStyle w:val="BodyTextChar"/>
        </w:rPr>
        <w:sym w:font="Symbol" w:char="F03C"/>
      </w:r>
      <w:r>
        <w:rPr>
          <w:rStyle w:val="BodyTextChar"/>
          <w:lang w:val="pt-BR"/>
        </w:rPr>
        <w:t xml:space="preserve">  </w:t>
      </w:r>
      <w:r>
        <w:rPr>
          <w:rStyle w:val="BodyTextChar"/>
        </w:rPr>
        <w:sym w:font="Symbol" w:char="F0AE"/>
      </w:r>
      <w:r>
        <w:rPr>
          <w:rStyle w:val="BodyTextChar"/>
          <w:lang w:val="pt-BR"/>
        </w:rPr>
        <w:t xml:space="preserve">  </w:t>
      </w:r>
      <w:r>
        <w:rPr>
          <w:rStyle w:val="BodyTextChar"/>
          <w:u w:val="single"/>
          <w:lang w:val="pt-BR"/>
        </w:rPr>
        <w:t>O</w:t>
      </w:r>
      <w:r>
        <w:rPr>
          <w:rStyle w:val="BodyTextChar"/>
        </w:rPr>
        <w:sym w:font="Symbol" w:char="F03D"/>
      </w:r>
      <w:r>
        <w:rPr>
          <w:rStyle w:val="BodyTextChar"/>
          <w:lang w:val="pt-BR"/>
        </w:rPr>
        <w:t>Y</w:t>
      </w:r>
      <w:r>
        <w:rPr>
          <w:rStyle w:val="BodyTextChar"/>
        </w:rPr>
        <w:sym w:font="Symbol" w:char="F02D"/>
      </w:r>
      <w:r>
        <w:rPr>
          <w:rStyle w:val="BodyTextChar"/>
          <w:lang w:val="pt-BR"/>
        </w:rPr>
        <w:t>a</w:t>
      </w:r>
      <w:r>
        <w:rPr>
          <w:rStyle w:val="BodyTextChar"/>
        </w:rPr>
        <w:sym w:font="Symbol" w:char="F03D"/>
      </w:r>
      <w:r>
        <w:rPr>
          <w:rStyle w:val="BodyTextChar"/>
          <w:lang w:val="pt-BR"/>
        </w:rPr>
        <w:t>b</w:t>
      </w:r>
      <w:r>
        <w:rPr>
          <w:rStyle w:val="BodyTextChar"/>
        </w:rPr>
        <w:sym w:font="Symbol" w:char="F02D"/>
      </w:r>
      <w:r>
        <w:rPr>
          <w:rStyle w:val="BodyTextChar"/>
          <w:lang w:val="pt-BR"/>
        </w:rPr>
        <w:t>c</w:t>
      </w:r>
      <w:r>
        <w:rPr>
          <w:rStyle w:val="BodyTextChar"/>
        </w:rPr>
        <w:sym w:font="Symbol" w:char="F03D"/>
      </w:r>
      <w:r>
        <w:rPr>
          <w:rStyle w:val="BodyTextChar"/>
          <w:lang w:val="pt-BR"/>
        </w:rPr>
        <w:t>d</w:t>
      </w:r>
      <w:r>
        <w:rPr>
          <w:rStyle w:val="BodyTextChar"/>
        </w:rPr>
        <w:sym w:font="Symbol" w:char="F02D"/>
      </w:r>
      <w:r>
        <w:rPr>
          <w:rStyle w:val="BodyTextChar"/>
          <w:lang w:val="pt-BR"/>
        </w:rPr>
        <w:t>N</w:t>
      </w:r>
      <w:r>
        <w:rPr>
          <w:rStyle w:val="BodyTextChar"/>
        </w:rPr>
        <w:sym w:font="Symbol" w:char="F03C"/>
      </w:r>
      <w:r>
        <w:rPr>
          <w:rStyle w:val="BodyTextChar"/>
          <w:lang w:val="pt-BR"/>
        </w:rPr>
        <w:t xml:space="preserve">  + H</w:t>
      </w:r>
      <w:r>
        <w:rPr>
          <w:rStyle w:val="BodyTextChar"/>
          <w:vertAlign w:val="superscript"/>
          <w:lang w:val="pt-BR"/>
        </w:rPr>
        <w:t>+</w:t>
      </w:r>
    </w:p>
    <w:p w14:paraId="6F1D9E47"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More aggressive transformations are also possible,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4"/>
        <w:gridCol w:w="532"/>
        <w:gridCol w:w="4930"/>
      </w:tblGrid>
      <w:tr w:rsidR="00BB162C" w14:paraId="05D71C87" w14:textId="77777777">
        <w:tc>
          <w:tcPr>
            <w:tcW w:w="3394" w:type="dxa"/>
            <w:tcBorders>
              <w:right w:val="nil"/>
            </w:tcBorders>
            <w:vAlign w:val="center"/>
          </w:tcPr>
          <w:p w14:paraId="5E4DF71D"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2CD1248E" wp14:editId="6E742BAF">
                  <wp:extent cx="1990725" cy="58102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90725" cy="581025"/>
                          </a:xfrm>
                          <a:prstGeom prst="rect">
                            <a:avLst/>
                          </a:prstGeom>
                          <a:noFill/>
                          <a:ln>
                            <a:noFill/>
                          </a:ln>
                        </pic:spPr>
                      </pic:pic>
                    </a:graphicData>
                  </a:graphic>
                </wp:inline>
              </w:drawing>
            </w:r>
          </w:p>
        </w:tc>
        <w:tc>
          <w:tcPr>
            <w:tcW w:w="532" w:type="dxa"/>
            <w:tcBorders>
              <w:left w:val="nil"/>
              <w:right w:val="nil"/>
            </w:tcBorders>
            <w:vAlign w:val="center"/>
          </w:tcPr>
          <w:p w14:paraId="700DEDF9" w14:textId="77777777" w:rsidR="00BB162C" w:rsidRDefault="00BB162C">
            <w:pPr>
              <w:jc w:val="center"/>
              <w:rPr>
                <w:rFonts w:ascii="Arial" w:hAnsi="Arial"/>
                <w:sz w:val="32"/>
                <w:szCs w:val="32"/>
              </w:rPr>
            </w:pPr>
            <w:r>
              <w:rPr>
                <w:rFonts w:ascii="Arial" w:hAnsi="Arial"/>
                <w:sz w:val="32"/>
                <w:szCs w:val="32"/>
              </w:rPr>
              <w:sym w:font="Symbol" w:char="F0AE"/>
            </w:r>
          </w:p>
        </w:tc>
        <w:tc>
          <w:tcPr>
            <w:tcW w:w="4930" w:type="dxa"/>
            <w:tcBorders>
              <w:left w:val="nil"/>
            </w:tcBorders>
            <w:vAlign w:val="center"/>
          </w:tcPr>
          <w:p w14:paraId="616F4C83"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9BCB914" wp14:editId="581532AB">
                  <wp:extent cx="2790825" cy="4000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90825" cy="400050"/>
                          </a:xfrm>
                          <a:prstGeom prst="rect">
                            <a:avLst/>
                          </a:prstGeom>
                          <a:noFill/>
                          <a:ln>
                            <a:noFill/>
                          </a:ln>
                        </pic:spPr>
                      </pic:pic>
                    </a:graphicData>
                  </a:graphic>
                </wp:inline>
              </w:drawing>
            </w:r>
          </w:p>
        </w:tc>
      </w:tr>
      <w:tr w:rsidR="00BB162C" w14:paraId="23C848CF" w14:textId="77777777">
        <w:tc>
          <w:tcPr>
            <w:tcW w:w="8856" w:type="dxa"/>
            <w:gridSpan w:val="3"/>
            <w:tcBorders>
              <w:top w:val="single" w:sz="4" w:space="0" w:color="auto"/>
              <w:left w:val="single" w:sz="4" w:space="0" w:color="auto"/>
              <w:bottom w:val="single" w:sz="4" w:space="0" w:color="auto"/>
              <w:right w:val="single" w:sz="4" w:space="0" w:color="auto"/>
            </w:tcBorders>
            <w:vAlign w:val="center"/>
          </w:tcPr>
          <w:p w14:paraId="286E1FD7" w14:textId="77777777" w:rsidR="00BB162C" w:rsidRDefault="00BB162C">
            <w:pPr>
              <w:jc w:val="center"/>
              <w:rPr>
                <w:rFonts w:ascii="Arial" w:hAnsi="Arial"/>
                <w:b/>
                <w:sz w:val="24"/>
              </w:rPr>
            </w:pPr>
            <w:r>
              <w:rPr>
                <w:rFonts w:ascii="Arial" w:hAnsi="Arial"/>
                <w:b/>
                <w:sz w:val="24"/>
              </w:rPr>
              <w:t>Figure 10. Example of ‘hard’ proton removal</w:t>
            </w:r>
          </w:p>
        </w:tc>
      </w:tr>
    </w:tbl>
    <w:p w14:paraId="559DEE89" w14:textId="77777777" w:rsidR="00BB162C" w:rsidRPr="0054775F" w:rsidRDefault="00BB162C" w:rsidP="0054775F">
      <w:pPr>
        <w:pStyle w:val="Textkrper"/>
        <w:rPr>
          <w:rStyle w:val="BodyTextChar"/>
          <w:rFonts w:ascii="Times New Roman" w:hAnsi="Times New Roman"/>
        </w:rPr>
      </w:pPr>
      <w:r w:rsidRPr="0054775F">
        <w:rPr>
          <w:rStyle w:val="BodyTextChar"/>
          <w:rFonts w:ascii="Times New Roman" w:hAnsi="Times New Roman"/>
        </w:rPr>
        <w:t>During this process:</w:t>
      </w:r>
    </w:p>
    <w:p w14:paraId="26D4E699"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positive charges may be moved between N</w:t>
      </w:r>
      <w:r w:rsidRPr="0054775F">
        <w:rPr>
          <w:rStyle w:val="BodyTextChar"/>
          <w:rFonts w:ascii="Times New Roman" w:hAnsi="Times New Roman"/>
          <w:vertAlign w:val="superscript"/>
        </w:rPr>
        <w:t>+</w:t>
      </w:r>
      <w:r w:rsidRPr="0054775F">
        <w:rPr>
          <w:rStyle w:val="BodyTextChar"/>
          <w:rFonts w:ascii="Times New Roman" w:hAnsi="Times New Roman"/>
        </w:rPr>
        <w:t>, N</w:t>
      </w:r>
      <w:r w:rsidRPr="0054775F">
        <w:rPr>
          <w:rStyle w:val="BodyTextChar"/>
          <w:rFonts w:ascii="Times New Roman" w:hAnsi="Times New Roman"/>
          <w:vertAlign w:val="superscript"/>
        </w:rPr>
        <w:sym w:font="Symbol" w:char="F02D"/>
      </w:r>
      <w:r w:rsidRPr="0054775F">
        <w:rPr>
          <w:rStyle w:val="BodyTextChar"/>
          <w:rFonts w:ascii="Times New Roman" w:hAnsi="Times New Roman"/>
        </w:rPr>
        <w:t xml:space="preserve"> and N (except N in </w:t>
      </w:r>
      <w:r w:rsidRPr="0054775F">
        <w:rPr>
          <w:rStyle w:val="BodyTextChar"/>
          <w:rFonts w:ascii="Times New Roman" w:hAnsi="Times New Roman"/>
        </w:rPr>
        <w:noBreakHyphen/>
        <w:t>N=</w:t>
      </w:r>
      <w:r w:rsidRPr="0054775F">
        <w:rPr>
          <w:rStyle w:val="BodyTextChar"/>
          <w:rFonts w:ascii="Times New Roman" w:hAnsi="Times New Roman"/>
          <w:u w:val="single"/>
        </w:rPr>
        <w:t>O</w:t>
      </w:r>
      <w:r w:rsidRPr="0054775F">
        <w:rPr>
          <w:rStyle w:val="BodyTextChar"/>
          <w:rFonts w:ascii="Times New Roman" w:hAnsi="Times New Roman"/>
        </w:rPr>
        <w:t>);</w:t>
      </w:r>
    </w:p>
    <w:p w14:paraId="509F337A"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negative charges may be moved between N</w:t>
      </w:r>
      <w:r w:rsidRPr="0054775F">
        <w:rPr>
          <w:rStyle w:val="BodyTextChar"/>
          <w:rFonts w:ascii="Times New Roman" w:hAnsi="Times New Roman"/>
          <w:vertAlign w:val="superscript"/>
        </w:rPr>
        <w:t>+</w:t>
      </w:r>
      <w:r w:rsidRPr="0054775F">
        <w:rPr>
          <w:rStyle w:val="BodyTextChar"/>
          <w:rFonts w:ascii="Times New Roman" w:hAnsi="Times New Roman"/>
        </w:rPr>
        <w:t>, N</w:t>
      </w:r>
      <w:r w:rsidRPr="0054775F">
        <w:rPr>
          <w:rStyle w:val="BodyTextChar"/>
          <w:rFonts w:ascii="Times New Roman" w:hAnsi="Times New Roman"/>
          <w:vertAlign w:val="superscript"/>
        </w:rPr>
        <w:sym w:font="Symbol" w:char="F02D"/>
      </w:r>
      <w:r w:rsidRPr="0054775F">
        <w:rPr>
          <w:rStyle w:val="BodyTextChar"/>
          <w:rFonts w:ascii="Times New Roman" w:hAnsi="Times New Roman"/>
        </w:rPr>
        <w:t xml:space="preserve">, N, and </w:t>
      </w:r>
      <w:r w:rsidRPr="0054775F">
        <w:rPr>
          <w:sz w:val="24"/>
          <w:u w:val="single"/>
        </w:rPr>
        <w:t>O</w:t>
      </w:r>
      <w:r w:rsidRPr="0054775F">
        <w:rPr>
          <w:sz w:val="24"/>
        </w:rPr>
        <w:t xml:space="preserve">, </w:t>
      </w:r>
      <w:r w:rsidRPr="0054775F">
        <w:rPr>
          <w:sz w:val="24"/>
          <w:u w:val="single"/>
        </w:rPr>
        <w:t>S</w:t>
      </w:r>
      <w:r w:rsidRPr="0054775F">
        <w:rPr>
          <w:sz w:val="24"/>
        </w:rPr>
        <w:t xml:space="preserve"> in</w:t>
      </w:r>
      <w:r w:rsidRPr="0054775F">
        <w:rPr>
          <w:sz w:val="24"/>
        </w:rPr>
        <w:br/>
        <w:t xml:space="preserve"> </w:t>
      </w:r>
      <w:r w:rsidRPr="0054775F">
        <w:rPr>
          <w:sz w:val="24"/>
        </w:rPr>
        <w:noBreakHyphen/>
        <w:t>Y=</w:t>
      </w:r>
      <w:r w:rsidRPr="0054775F">
        <w:rPr>
          <w:sz w:val="24"/>
          <w:u w:val="single"/>
        </w:rPr>
        <w:t>O</w:t>
      </w:r>
      <w:r w:rsidRPr="0054775F">
        <w:rPr>
          <w:rStyle w:val="BodyTextChar"/>
          <w:rFonts w:ascii="Times New Roman" w:hAnsi="Times New Roman"/>
        </w:rPr>
        <w:t>, =Y=</w:t>
      </w:r>
      <w:r w:rsidRPr="0054775F">
        <w:rPr>
          <w:rStyle w:val="BodyTextChar"/>
          <w:rFonts w:ascii="Times New Roman" w:hAnsi="Times New Roman"/>
          <w:u w:val="single"/>
        </w:rPr>
        <w:t>O</w:t>
      </w:r>
      <w:r w:rsidRPr="0054775F">
        <w:rPr>
          <w:rStyle w:val="BodyTextChar"/>
          <w:rFonts w:ascii="Times New Roman" w:hAnsi="Times New Roman"/>
        </w:rPr>
        <w:t>, =Y</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 xml:space="preserve">X, </w:t>
      </w:r>
      <w:r w:rsidRPr="0054775F">
        <w:rPr>
          <w:b/>
          <w:sz w:val="24"/>
        </w:rPr>
        <w:sym w:font="Symbol" w:char="F0BA"/>
      </w:r>
      <w:r w:rsidRPr="0054775F">
        <w:rPr>
          <w:rStyle w:val="BodyTextChar"/>
          <w:rFonts w:ascii="Times New Roman" w:hAnsi="Times New Roman"/>
        </w:rPr>
        <w:t>Y</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 xml:space="preserve">X, </w:t>
      </w:r>
      <w:r w:rsidRPr="0054775F">
        <w:rPr>
          <w:rStyle w:val="BodyTextChar"/>
          <w:rFonts w:ascii="Times New Roman" w:hAnsi="Times New Roman"/>
        </w:rPr>
        <w:noBreakHyphen/>
        <w:t>C</w:t>
      </w:r>
      <w:r w:rsidRPr="0054775F">
        <w:rPr>
          <w:rStyle w:val="BodyTextChar"/>
          <w:rFonts w:ascii="Times New Roman" w:hAnsi="Times New Roman"/>
        </w:rPr>
        <w:noBreakHyphen/>
      </w:r>
      <w:r w:rsidRPr="0054775F">
        <w:rPr>
          <w:rStyle w:val="BodyTextChar"/>
          <w:rFonts w:ascii="Times New Roman" w:hAnsi="Times New Roman"/>
          <w:u w:val="single"/>
        </w:rPr>
        <w:t>S</w:t>
      </w:r>
      <w:r w:rsidRPr="0054775F">
        <w:rPr>
          <w:rStyle w:val="BodyTextChar"/>
          <w:rFonts w:ascii="Times New Roman" w:hAnsi="Times New Roman"/>
        </w:rPr>
        <w:t xml:space="preserve">X, </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 xml:space="preserve">X, </w:t>
      </w:r>
      <w:r w:rsidRPr="0054775F">
        <w:rPr>
          <w:b/>
          <w:sz w:val="24"/>
        </w:rPr>
        <w:sym w:font="Symbol" w:char="F0BA"/>
      </w:r>
      <w:r w:rsidRPr="0054775F">
        <w:rPr>
          <w:rStyle w:val="BodyTextChar"/>
          <w:rFonts w:ascii="Times New Roman" w:hAnsi="Times New Roman"/>
        </w:rPr>
        <w:t>N</w:t>
      </w:r>
      <w:r w:rsidRPr="0054775F">
        <w:rPr>
          <w:rStyle w:val="BodyTextChar"/>
          <w:rFonts w:ascii="Times New Roman" w:hAnsi="Times New Roman"/>
          <w:vertAlign w:val="superscript"/>
        </w:rPr>
        <w:t>+</w:t>
      </w:r>
      <w:r w:rsidRPr="0054775F">
        <w:rPr>
          <w:rStyle w:val="BodyTextChar"/>
          <w:rFonts w:ascii="Times New Roman" w:hAnsi="Times New Roman"/>
        </w:rPr>
        <w:t>-</w:t>
      </w:r>
      <w:r w:rsidRPr="0054775F">
        <w:rPr>
          <w:rStyle w:val="BodyTextChar"/>
          <w:rFonts w:ascii="Times New Roman" w:hAnsi="Times New Roman"/>
          <w:u w:val="single"/>
        </w:rPr>
        <w:t>O</w:t>
      </w:r>
      <w:r w:rsidRPr="0054775F">
        <w:rPr>
          <w:rStyle w:val="BodyTextChar"/>
          <w:rFonts w:ascii="Times New Roman" w:hAnsi="Times New Roman"/>
        </w:rPr>
        <w:t>H, =N</w:t>
      </w:r>
      <w:r w:rsidRPr="0054775F">
        <w:rPr>
          <w:rStyle w:val="BodyTextChar"/>
          <w:rFonts w:ascii="Times New Roman" w:hAnsi="Times New Roman"/>
          <w:vertAlign w:val="superscript"/>
        </w:rPr>
        <w:t>+</w:t>
      </w:r>
      <w:r w:rsidRPr="0054775F">
        <w:rPr>
          <w:rStyle w:val="BodyTextChar"/>
          <w:rFonts w:ascii="Times New Roman" w:hAnsi="Times New Roman"/>
        </w:rPr>
        <w:t>=</w:t>
      </w:r>
      <w:r w:rsidRPr="0054775F">
        <w:rPr>
          <w:rStyle w:val="BodyTextChar"/>
          <w:rFonts w:ascii="Times New Roman" w:hAnsi="Times New Roman"/>
          <w:u w:val="single"/>
        </w:rPr>
        <w:t>O</w:t>
      </w:r>
      <w:r w:rsidRPr="0054775F">
        <w:rPr>
          <w:rStyle w:val="BodyTextChar"/>
          <w:rFonts w:ascii="Times New Roman" w:hAnsi="Times New Roman"/>
        </w:rPr>
        <w:t>, -N</w:t>
      </w:r>
      <w:r w:rsidRPr="0054775F">
        <w:rPr>
          <w:rStyle w:val="BodyTextChar"/>
          <w:rFonts w:ascii="Times New Roman" w:hAnsi="Times New Roman"/>
          <w:vertAlign w:val="superscript"/>
        </w:rPr>
        <w:sym w:font="Symbol" w:char="F02D"/>
      </w:r>
      <w:r w:rsidRPr="0054775F">
        <w:rPr>
          <w:rStyle w:val="BodyTextChar"/>
          <w:rFonts w:ascii="Times New Roman" w:hAnsi="Times New Roman"/>
        </w:rPr>
        <w:t>-</w:t>
      </w:r>
      <w:r w:rsidRPr="0054775F">
        <w:rPr>
          <w:rStyle w:val="BodyTextChar"/>
          <w:rFonts w:ascii="Times New Roman" w:hAnsi="Times New Roman"/>
          <w:u w:val="single"/>
        </w:rPr>
        <w:t>O</w:t>
      </w:r>
      <w:r w:rsidRPr="0054775F">
        <w:rPr>
          <w:rStyle w:val="BodyTextChar"/>
          <w:rFonts w:ascii="Times New Roman" w:hAnsi="Times New Roman"/>
        </w:rPr>
        <w:t xml:space="preserve">H, where </w:t>
      </w:r>
      <w:r w:rsidRPr="0054775F">
        <w:rPr>
          <w:rStyle w:val="BodyTextChar"/>
          <w:rFonts w:ascii="Times New Roman" w:hAnsi="Times New Roman"/>
          <w:u w:val="single"/>
        </w:rPr>
        <w:t>O</w:t>
      </w:r>
      <w:r w:rsidRPr="0054775F">
        <w:rPr>
          <w:rStyle w:val="BodyTextChar"/>
          <w:rFonts w:ascii="Times New Roman" w:hAnsi="Times New Roman"/>
        </w:rPr>
        <w:t xml:space="preserve"> is O, S, Se, or </w:t>
      </w:r>
      <w:proofErr w:type="spellStart"/>
      <w:r w:rsidRPr="0054775F">
        <w:rPr>
          <w:rStyle w:val="BodyTextChar"/>
          <w:rFonts w:ascii="Times New Roman" w:hAnsi="Times New Roman"/>
        </w:rPr>
        <w:t>Te</w:t>
      </w:r>
      <w:proofErr w:type="spellEnd"/>
      <w:r w:rsidRPr="0054775F">
        <w:rPr>
          <w:rStyle w:val="BodyTextChar"/>
          <w:rFonts w:ascii="Times New Roman" w:hAnsi="Times New Roman"/>
        </w:rPr>
        <w:t xml:space="preserve">; </w:t>
      </w:r>
      <w:r w:rsidRPr="0054775F">
        <w:rPr>
          <w:rStyle w:val="BodyTextChar"/>
          <w:rFonts w:ascii="Times New Roman" w:hAnsi="Times New Roman"/>
          <w:u w:val="single"/>
        </w:rPr>
        <w:t>S</w:t>
      </w:r>
      <w:r w:rsidRPr="0054775F">
        <w:rPr>
          <w:rStyle w:val="BodyTextChar"/>
          <w:rFonts w:ascii="Times New Roman" w:hAnsi="Times New Roman"/>
        </w:rPr>
        <w:t xml:space="preserve"> is S, Se, or </w:t>
      </w:r>
      <w:proofErr w:type="spellStart"/>
      <w:r w:rsidRPr="0054775F">
        <w:rPr>
          <w:rStyle w:val="BodyTextChar"/>
          <w:rFonts w:ascii="Times New Roman" w:hAnsi="Times New Roman"/>
        </w:rPr>
        <w:t>Te</w:t>
      </w:r>
      <w:proofErr w:type="spellEnd"/>
      <w:r w:rsidRPr="0054775F">
        <w:rPr>
          <w:rStyle w:val="BodyTextChar"/>
          <w:rFonts w:ascii="Times New Roman" w:hAnsi="Times New Roman"/>
        </w:rPr>
        <w:t>; X is H or -; Y</w:t>
      </w:r>
      <w:r w:rsidRPr="0054775F">
        <w:rPr>
          <w:rStyle w:val="BodyTextChar"/>
          <w:rFonts w:ascii="Times New Roman" w:hAnsi="Times New Roman"/>
        </w:rPr>
        <w:sym w:font="Symbol" w:char="F0B9"/>
      </w:r>
      <w:r w:rsidRPr="0054775F">
        <w:rPr>
          <w:rStyle w:val="BodyTextChar"/>
          <w:rFonts w:ascii="Times New Roman" w:hAnsi="Times New Roman"/>
        </w:rPr>
        <w:t>C</w:t>
      </w:r>
      <w:r w:rsidRPr="0054775F">
        <w:rPr>
          <w:rStyle w:val="BodyTextChar"/>
          <w:rFonts w:ascii="Times New Roman" w:hAnsi="Times New Roman"/>
        </w:rPr>
        <w:sym w:font="Symbol" w:char="F0B9"/>
      </w:r>
      <w:r w:rsidRPr="0054775F">
        <w:rPr>
          <w:rStyle w:val="BodyTextChar"/>
          <w:rFonts w:ascii="Times New Roman" w:hAnsi="Times New Roman"/>
        </w:rPr>
        <w:t xml:space="preserve">N may carry </w:t>
      </w:r>
      <w:r w:rsidRPr="0054775F">
        <w:rPr>
          <w:rStyle w:val="BodyTextChar"/>
          <w:rFonts w:ascii="Times New Roman" w:hAnsi="Times New Roman"/>
        </w:rPr>
        <w:sym w:font="Symbol" w:char="F0B1"/>
      </w:r>
      <w:r w:rsidRPr="0054775F">
        <w:rPr>
          <w:rStyle w:val="BodyTextChar"/>
          <w:rFonts w:ascii="Times New Roman" w:hAnsi="Times New Roman"/>
        </w:rPr>
        <w:t xml:space="preserve">1 charge; N in </w:t>
      </w:r>
      <w:r w:rsidR="000E2F0D">
        <w:rPr>
          <w:rStyle w:val="BodyTextChar"/>
          <w:rFonts w:ascii="Times New Roman" w:hAnsi="Times New Roman"/>
        </w:rPr>
        <w:noBreakHyphen/>
      </w:r>
      <w:r w:rsidRPr="0054775F">
        <w:rPr>
          <w:rStyle w:val="BodyTextChar"/>
          <w:rFonts w:ascii="Times New Roman" w:hAnsi="Times New Roman"/>
        </w:rPr>
        <w:t>N=</w:t>
      </w:r>
      <w:r w:rsidRPr="0054775F">
        <w:rPr>
          <w:rStyle w:val="BodyTextChar"/>
          <w:rFonts w:ascii="Times New Roman" w:hAnsi="Times New Roman"/>
          <w:u w:val="single"/>
        </w:rPr>
        <w:t>O</w:t>
      </w:r>
      <w:r w:rsidRPr="0054775F">
        <w:rPr>
          <w:rStyle w:val="BodyTextChar"/>
          <w:rFonts w:ascii="Times New Roman" w:hAnsi="Times New Roman"/>
        </w:rPr>
        <w:t xml:space="preserve"> is excluded.</w:t>
      </w:r>
    </w:p>
    <w:p w14:paraId="0686BC7F"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atoms H may be moved between atoms described in (b)</w:t>
      </w:r>
    </w:p>
    <w:p w14:paraId="79F9FA32"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The neutralization of positive and negative charges may occur. A simple exchange of atom H and a negative charge between two atoms without changing bonds is not allowed. </w:t>
      </w:r>
    </w:p>
    <w:p w14:paraId="06005ADC"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Examples of such normalization are given in sample structures provided with the test program and on Fig. 10 and 11(1a-c, 2a-b).</w:t>
      </w:r>
    </w:p>
    <w:p w14:paraId="56AA65CA" w14:textId="77777777" w:rsidR="00BB162C" w:rsidRDefault="00BB162C">
      <w:pPr>
        <w:rPr>
          <w:rStyle w:val="BodyTextChar"/>
        </w:rPr>
      </w:pPr>
    </w:p>
    <w:p w14:paraId="620FD53E" w14:textId="77777777" w:rsidR="00BB162C" w:rsidRDefault="00BB162C">
      <w:pPr>
        <w:pStyle w:val="berschrift4"/>
      </w:pPr>
      <w:bookmarkStart w:id="84" w:name="_Toc41832813"/>
      <w:r>
        <w:lastRenderedPageBreak/>
        <w:t>Step 5.2. Remove protons from neutral heteroatoms</w:t>
      </w:r>
      <w:bookmarkEnd w:id="84"/>
    </w:p>
    <w:p w14:paraId="147483B8"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If the total charge referred in Step 5 is positive and the structure has fragments =C</w:t>
      </w:r>
      <w:r>
        <w:rPr>
          <w:rStyle w:val="BodyTextChar"/>
          <w:rFonts w:ascii="Times New Roman" w:hAnsi="Times New Roman"/>
        </w:rPr>
        <w:noBreakHyphen/>
        <w:t xml:space="preserve">OH, </w:t>
      </w:r>
      <w:r>
        <w:rPr>
          <w:rStyle w:val="BodyTextChar"/>
          <w:rFonts w:ascii="Times New Roman" w:hAnsi="Times New Roman"/>
        </w:rPr>
        <w:noBreakHyphen/>
        <w:t>O</w:t>
      </w:r>
      <w:r>
        <w:rPr>
          <w:rStyle w:val="BodyTextChar"/>
          <w:rFonts w:ascii="Times New Roman" w:hAnsi="Times New Roman"/>
        </w:rPr>
        <w:noBreakHyphen/>
        <w:t>OH, C</w:t>
      </w:r>
      <w:r>
        <w:rPr>
          <w:rStyle w:val="BodyTextChar"/>
          <w:rFonts w:ascii="Times New Roman" w:hAnsi="Times New Roman"/>
        </w:rPr>
        <w:noBreakHyphen/>
        <w:t>SH, or =N</w:t>
      </w:r>
      <w:r>
        <w:rPr>
          <w:rStyle w:val="BodyTextChar"/>
          <w:rFonts w:ascii="Times New Roman" w:hAnsi="Times New Roman"/>
        </w:rPr>
        <w:noBreakHyphen/>
        <w:t>OH, then hydrogen atoms are removed from the fragments and replaced with negative charges until either no more hydrogens are available or the charge has been reduced to zero. This is a “simple removal” of a proton. It is illustrated on Fig. 11(3a-c).</w:t>
      </w:r>
    </w:p>
    <w:p w14:paraId="54EDD54D" w14:textId="77777777" w:rsidR="00BB162C" w:rsidRDefault="00BB162C">
      <w:pPr>
        <w:rPr>
          <w:rStyle w:val="BodyTextChar"/>
        </w:rPr>
      </w:pPr>
    </w:p>
    <w:p w14:paraId="431CD24D"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If the total charge is still positive then a “hard proton removal” procedure similar to the previously described one is executed.</w:t>
      </w:r>
    </w:p>
    <w:p w14:paraId="43BC99F5" w14:textId="77777777" w:rsidR="00BB162C" w:rsidRPr="0054775F" w:rsidRDefault="00BB162C">
      <w:pPr>
        <w:rPr>
          <w:rStyle w:val="BodyTextChar"/>
          <w:rFonts w:ascii="Times New Roman" w:hAnsi="Times New Roman"/>
        </w:rPr>
      </w:pPr>
      <w:r w:rsidRPr="0054775F">
        <w:rPr>
          <w:rStyle w:val="BodyTextChar"/>
          <w:rFonts w:ascii="Times New Roman" w:hAnsi="Times New Roman"/>
        </w:rPr>
        <w:t>During this process:</w:t>
      </w:r>
    </w:p>
    <w:p w14:paraId="356B1882"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positive charges may be moved between atoms described in 5.1 (a);</w:t>
      </w:r>
    </w:p>
    <w:p w14:paraId="6897F829"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negative charges may be moved between atoms described in 5.1 (b)</w:t>
      </w:r>
    </w:p>
    <w:p w14:paraId="29181AEE"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 xml:space="preserve">atoms to receive H if the procedure succeeds: </w:t>
      </w:r>
      <w:r w:rsidRPr="0054775F">
        <w:rPr>
          <w:rStyle w:val="BodyTextChar"/>
          <w:rFonts w:ascii="Times New Roman" w:hAnsi="Times New Roman"/>
          <w:u w:val="single"/>
        </w:rPr>
        <w:t>O</w:t>
      </w:r>
      <w:r w:rsidRPr="0054775F">
        <w:rPr>
          <w:rStyle w:val="BodyTextChar"/>
          <w:rFonts w:ascii="Times New Roman" w:hAnsi="Times New Roman"/>
        </w:rPr>
        <w:t xml:space="preserve"> in </w:t>
      </w:r>
      <w:r w:rsidRPr="0054775F">
        <w:rPr>
          <w:rStyle w:val="BodyTextChar"/>
          <w:rFonts w:ascii="Times New Roman" w:hAnsi="Times New Roman"/>
        </w:rPr>
        <w:noBreakHyphen/>
        <w:t>C=</w:t>
      </w:r>
      <w:r w:rsidRPr="0054775F">
        <w:rPr>
          <w:rStyle w:val="BodyTextChar"/>
          <w:rFonts w:ascii="Times New Roman" w:hAnsi="Times New Roman"/>
          <w:u w:val="single"/>
        </w:rPr>
        <w:t>O,</w:t>
      </w:r>
      <w:r w:rsidRPr="0054775F">
        <w:rPr>
          <w:rStyle w:val="BodyTextChar"/>
          <w:rFonts w:ascii="Times New Roman" w:hAnsi="Times New Roman"/>
        </w:rPr>
        <w:t xml:space="preserve"> =C=</w:t>
      </w:r>
      <w:r w:rsidRPr="0054775F">
        <w:rPr>
          <w:rStyle w:val="BodyTextChar"/>
          <w:rFonts w:ascii="Times New Roman" w:hAnsi="Times New Roman"/>
          <w:u w:val="single"/>
        </w:rPr>
        <w:t>O</w:t>
      </w:r>
      <w:r w:rsidRPr="0054775F">
        <w:rPr>
          <w:rStyle w:val="BodyTextChar"/>
          <w:rFonts w:ascii="Times New Roman" w:hAnsi="Times New Roman"/>
        </w:rPr>
        <w:t>, =N</w:t>
      </w:r>
      <w:r w:rsidRPr="0054775F">
        <w:rPr>
          <w:rStyle w:val="BodyTextChar"/>
          <w:rFonts w:ascii="Times New Roman" w:hAnsi="Times New Roman"/>
          <w:vertAlign w:val="superscript"/>
        </w:rPr>
        <w:t>+</w:t>
      </w:r>
      <w:r w:rsidRPr="0054775F">
        <w:rPr>
          <w:rStyle w:val="BodyTextChar"/>
          <w:rFonts w:ascii="Times New Roman" w:hAnsi="Times New Roman"/>
        </w:rPr>
        <w:t>=</w:t>
      </w:r>
      <w:r w:rsidRPr="0054775F">
        <w:rPr>
          <w:rStyle w:val="BodyTextChar"/>
          <w:rFonts w:ascii="Times New Roman" w:hAnsi="Times New Roman"/>
          <w:u w:val="single"/>
        </w:rPr>
        <w:t>O</w:t>
      </w:r>
      <w:r w:rsidRPr="0054775F">
        <w:rPr>
          <w:rStyle w:val="BodyTextChar"/>
          <w:rFonts w:ascii="Times New Roman" w:hAnsi="Times New Roman"/>
        </w:rPr>
        <w:t xml:space="preserve">, and  </w:t>
      </w:r>
      <w:r w:rsidRPr="0054775F">
        <w:rPr>
          <w:rStyle w:val="BodyTextChar"/>
          <w:rFonts w:ascii="Times New Roman" w:hAnsi="Times New Roman"/>
        </w:rPr>
        <w:noBreakHyphen/>
        <w:t>N=</w:t>
      </w:r>
      <w:r w:rsidRPr="0054775F">
        <w:rPr>
          <w:rStyle w:val="BodyTextChar"/>
          <w:rFonts w:ascii="Times New Roman" w:hAnsi="Times New Roman"/>
          <w:u w:val="single"/>
        </w:rPr>
        <w:t>O</w:t>
      </w:r>
    </w:p>
    <w:p w14:paraId="1CCDF4BB"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atoms H may be moved between atoms described in 5.1 (b) except atoms described in (f) above</w:t>
      </w:r>
    </w:p>
    <w:p w14:paraId="24325C5D"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If the procedure succeeds it moves H from atoms described in 5.2(g) to atom O described in 5.2(f). After that the H is removed from that O as a proton, leaving negatively charged O</w:t>
      </w:r>
      <w:r>
        <w:rPr>
          <w:rStyle w:val="BodyTextChar"/>
          <w:rFonts w:ascii="Times New Roman" w:hAnsi="Times New Roman"/>
        </w:rPr>
        <w:sym w:font="Symbol" w:char="F02D"/>
      </w:r>
      <w:r>
        <w:rPr>
          <w:rStyle w:val="BodyTextChar"/>
          <w:rFonts w:ascii="Times New Roman" w:hAnsi="Times New Roman"/>
        </w:rPr>
        <w:t xml:space="preserve"> thus reducing the positive charge. An example is on Fig. 11(4a-c).</w:t>
      </w:r>
    </w:p>
    <w:p w14:paraId="3B0E18A1" w14:textId="77777777" w:rsidR="00BB162C" w:rsidRDefault="00BB162C">
      <w:pPr>
        <w:rPr>
          <w:rStyle w:val="BodyTextChar"/>
        </w:rPr>
      </w:pPr>
    </w:p>
    <w:p w14:paraId="26D39ED9" w14:textId="77777777" w:rsidR="00BB162C" w:rsidRDefault="00BB162C">
      <w:pPr>
        <w:pStyle w:val="berschrift4"/>
      </w:pPr>
      <w:bookmarkStart w:id="85" w:name="_Toc41832814"/>
      <w:r>
        <w:t>Step 5.3. Add protons to reduce negative charge</w:t>
      </w:r>
      <w:bookmarkEnd w:id="85"/>
    </w:p>
    <w:p w14:paraId="1F81B3D1"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If the total charge referred in Step 5 is negative or has become negative due to positive charge removal a</w:t>
      </w:r>
      <w:r w:rsidR="00D65999">
        <w:rPr>
          <w:rStyle w:val="BodyTextChar"/>
          <w:rFonts w:ascii="Times New Roman" w:hAnsi="Times New Roman"/>
        </w:rPr>
        <w:t>nd the structure has fragments =C-</w:t>
      </w:r>
      <w:r>
        <w:rPr>
          <w:rStyle w:val="BodyTextChar"/>
          <w:rFonts w:ascii="Times New Roman" w:hAnsi="Times New Roman"/>
        </w:rPr>
        <w:t>O</w:t>
      </w:r>
      <w:r>
        <w:rPr>
          <w:rStyle w:val="BodyTextChar"/>
          <w:rFonts w:ascii="Times New Roman" w:hAnsi="Times New Roman"/>
        </w:rPr>
        <w:sym w:font="Symbol" w:char="F02D"/>
      </w:r>
      <w:r>
        <w:rPr>
          <w:rStyle w:val="BodyTextChar"/>
          <w:rFonts w:ascii="Times New Roman" w:hAnsi="Times New Roman"/>
        </w:rPr>
        <w:t xml:space="preserve">, </w:t>
      </w:r>
      <w:r>
        <w:rPr>
          <w:rStyle w:val="BodyTextChar"/>
          <w:rFonts w:ascii="Times New Roman" w:hAnsi="Times New Roman"/>
        </w:rPr>
        <w:noBreakHyphen/>
        <w:t>O</w:t>
      </w:r>
      <w:r>
        <w:rPr>
          <w:rStyle w:val="BodyTextChar"/>
          <w:rFonts w:ascii="Times New Roman" w:hAnsi="Times New Roman"/>
        </w:rPr>
        <w:noBreakHyphen/>
        <w:t>O</w:t>
      </w:r>
      <w:r>
        <w:rPr>
          <w:rStyle w:val="BodyTextChar"/>
          <w:rFonts w:ascii="Times New Roman" w:hAnsi="Times New Roman"/>
        </w:rPr>
        <w:sym w:font="Symbol" w:char="F02D"/>
      </w:r>
      <w:r>
        <w:rPr>
          <w:rStyle w:val="BodyTextChar"/>
          <w:rFonts w:ascii="Times New Roman" w:hAnsi="Times New Roman"/>
        </w:rPr>
        <w:t>, C</w:t>
      </w:r>
      <w:r>
        <w:rPr>
          <w:rStyle w:val="BodyTextChar"/>
          <w:rFonts w:ascii="Times New Roman" w:hAnsi="Times New Roman"/>
        </w:rPr>
        <w:noBreakHyphen/>
        <w:t>S</w:t>
      </w:r>
      <w:r>
        <w:rPr>
          <w:rStyle w:val="BodyTextChar"/>
          <w:rFonts w:ascii="Times New Roman" w:hAnsi="Times New Roman"/>
        </w:rPr>
        <w:sym w:font="Symbol" w:char="F02D"/>
      </w:r>
      <w:r>
        <w:rPr>
          <w:rStyle w:val="BodyTextChar"/>
          <w:rFonts w:ascii="Times New Roman" w:hAnsi="Times New Roman"/>
        </w:rPr>
        <w:t>, or =N</w:t>
      </w:r>
      <w:r>
        <w:rPr>
          <w:rStyle w:val="BodyTextChar"/>
          <w:rFonts w:ascii="Times New Roman" w:hAnsi="Times New Roman"/>
        </w:rPr>
        <w:noBreakHyphen/>
        <w:t>O</w:t>
      </w:r>
      <w:r>
        <w:rPr>
          <w:rStyle w:val="BodyTextChar"/>
          <w:rFonts w:ascii="Times New Roman" w:hAnsi="Times New Roman"/>
        </w:rPr>
        <w:sym w:font="Symbol" w:char="F02D"/>
      </w:r>
      <w:r>
        <w:rPr>
          <w:rStyle w:val="BodyTextChar"/>
          <w:rFonts w:ascii="Times New Roman" w:hAnsi="Times New Roman"/>
        </w:rPr>
        <w:t>, then protons are added to the fragments replacing negative charges with atoms H until the total charge is reduced to minimal or zero. This is a “simple addition” of a proton.</w:t>
      </w:r>
    </w:p>
    <w:p w14:paraId="4DDC0941"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If the total charge is still negative then a “hard proton addition” procedure similar to the previously described one is executed.</w:t>
      </w:r>
    </w:p>
    <w:p w14:paraId="0D5BE286" w14:textId="77777777" w:rsidR="00BB162C" w:rsidRPr="0054775F" w:rsidRDefault="00BB162C">
      <w:pPr>
        <w:rPr>
          <w:rStyle w:val="BodyTextChar"/>
          <w:rFonts w:ascii="Times New Roman" w:hAnsi="Times New Roman"/>
        </w:rPr>
      </w:pPr>
      <w:r w:rsidRPr="0054775F">
        <w:rPr>
          <w:rStyle w:val="BodyTextChar"/>
          <w:rFonts w:ascii="Times New Roman" w:hAnsi="Times New Roman"/>
        </w:rPr>
        <w:t>During this process:</w:t>
      </w:r>
    </w:p>
    <w:p w14:paraId="190DF557"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positive charges may be moved between atoms described in 5.1 (a);</w:t>
      </w:r>
    </w:p>
    <w:p w14:paraId="4789C918"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atoms to receive negative charge if the procedure succeeds are atoms described in 5.2(f):</w:t>
      </w:r>
    </w:p>
    <w:p w14:paraId="0BF48A4B"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negative charges may be moved between atoms described in 5.1 (b) except atoms described in (</w:t>
      </w:r>
      <w:proofErr w:type="spellStart"/>
      <w:r w:rsidRPr="0054775F">
        <w:rPr>
          <w:rStyle w:val="BodyTextChar"/>
          <w:rFonts w:ascii="Times New Roman" w:hAnsi="Times New Roman"/>
        </w:rPr>
        <w:t>i</w:t>
      </w:r>
      <w:proofErr w:type="spellEnd"/>
      <w:r w:rsidRPr="0054775F">
        <w:rPr>
          <w:rStyle w:val="BodyTextChar"/>
          <w:rFonts w:ascii="Times New Roman" w:hAnsi="Times New Roman"/>
        </w:rPr>
        <w:t>) above</w:t>
      </w:r>
    </w:p>
    <w:p w14:paraId="3F6A1A4A" w14:textId="77777777" w:rsidR="00BB162C" w:rsidRPr="0054775F" w:rsidRDefault="00BB162C">
      <w:pPr>
        <w:numPr>
          <w:ilvl w:val="0"/>
          <w:numId w:val="2"/>
        </w:numPr>
        <w:rPr>
          <w:rStyle w:val="BodyTextChar"/>
          <w:rFonts w:ascii="Times New Roman" w:hAnsi="Times New Roman"/>
        </w:rPr>
      </w:pPr>
      <w:r w:rsidRPr="0054775F">
        <w:rPr>
          <w:rStyle w:val="BodyTextChar"/>
          <w:rFonts w:ascii="Times New Roman" w:hAnsi="Times New Roman"/>
        </w:rPr>
        <w:t>atoms H may be moved between atoms described in 5.1 (b)</w:t>
      </w:r>
    </w:p>
    <w:p w14:paraId="647F67D1"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lastRenderedPageBreak/>
        <w:t>If the procedure succeeds it moves negative charge from atoms described in 5.3(j) to atom O described in 5.3(</w:t>
      </w:r>
      <w:proofErr w:type="spellStart"/>
      <w:r>
        <w:rPr>
          <w:rStyle w:val="BodyTextChar"/>
          <w:rFonts w:ascii="Times New Roman" w:hAnsi="Times New Roman"/>
        </w:rPr>
        <w:t>i</w:t>
      </w:r>
      <w:proofErr w:type="spellEnd"/>
      <w:r>
        <w:rPr>
          <w:rStyle w:val="BodyTextChar"/>
          <w:rFonts w:ascii="Times New Roman" w:hAnsi="Times New Roman"/>
        </w:rPr>
        <w:t>).. After that this negative charge is replaced with atom H which is equivalent to a proton addition thus reducing the negative charge. An example is on Fig. 11(5a-c).</w:t>
      </w:r>
    </w:p>
    <w:p w14:paraId="06BE9C17" w14:textId="77777777" w:rsidR="00BB162C" w:rsidRDefault="00BB162C">
      <w:pPr>
        <w:rPr>
          <w:rStyle w:val="BodyTextChar"/>
        </w:rPr>
      </w:pPr>
    </w:p>
    <w:p w14:paraId="5976C5B1" w14:textId="77777777" w:rsidR="00BB162C" w:rsidRDefault="00BB162C" w:rsidP="00A32666">
      <w:pPr>
        <w:pStyle w:val="berschrift3"/>
        <w:keepLines/>
      </w:pPr>
      <w:bookmarkStart w:id="86" w:name="_Toc41832815"/>
      <w:r>
        <w:t>Step 6. Process charges and mobile H</w:t>
      </w:r>
      <w:bookmarkEnd w:id="86"/>
    </w:p>
    <w:p w14:paraId="3C8AFF01"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For a structure that does not have charged atoms the tautomeric atoms and bonds are detected and marked. Atoms that may exchange hydrogen atoms are considered to belong to a “mobile H group”. </w:t>
      </w:r>
    </w:p>
    <w:p w14:paraId="3B658BD3"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As evident from the foregoing discussion, the existence of a ‘protonated’ site is sometimes not readily apparent in a structural drawing. The normalization algorithm is designed to resolve complications that arise from ambiguities introduced at step 5 during “hard” or incomplete “simple” removal or addition of protons and in case of charged atoms resembling results of </w:t>
      </w:r>
      <w:proofErr w:type="spellStart"/>
      <w:r>
        <w:rPr>
          <w:rStyle w:val="BodyTextChar"/>
          <w:rFonts w:ascii="Times New Roman" w:hAnsi="Times New Roman"/>
        </w:rPr>
        <w:t>heterolytic</w:t>
      </w:r>
      <w:proofErr w:type="spellEnd"/>
      <w:r>
        <w:rPr>
          <w:rStyle w:val="BodyTextChar"/>
          <w:rFonts w:ascii="Times New Roman" w:hAnsi="Times New Roman"/>
        </w:rPr>
        <w:t xml:space="preserve"> dissociation. Below are examples of such ambiguities.</w:t>
      </w:r>
    </w:p>
    <w:p w14:paraId="41B1FBEA" w14:textId="77777777" w:rsidR="00BB162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
        <w:gridCol w:w="2154"/>
        <w:gridCol w:w="540"/>
        <w:gridCol w:w="2700"/>
        <w:gridCol w:w="450"/>
        <w:gridCol w:w="2610"/>
      </w:tblGrid>
      <w:tr w:rsidR="00BB162C" w14:paraId="46140822" w14:textId="77777777">
        <w:trPr>
          <w:cantSplit/>
        </w:trPr>
        <w:tc>
          <w:tcPr>
            <w:tcW w:w="294" w:type="dxa"/>
            <w:tcBorders>
              <w:bottom w:val="single" w:sz="4" w:space="0" w:color="auto"/>
            </w:tcBorders>
          </w:tcPr>
          <w:p w14:paraId="641A06D0" w14:textId="77777777" w:rsidR="00BB162C" w:rsidRDefault="00BB162C">
            <w:pPr>
              <w:keepNext/>
              <w:keepLines/>
              <w:rPr>
                <w:rFonts w:ascii="Arial" w:hAnsi="Arial"/>
                <w:sz w:val="24"/>
              </w:rPr>
            </w:pPr>
          </w:p>
        </w:tc>
        <w:tc>
          <w:tcPr>
            <w:tcW w:w="2154" w:type="dxa"/>
            <w:tcBorders>
              <w:bottom w:val="single" w:sz="4" w:space="0" w:color="auto"/>
              <w:right w:val="nil"/>
            </w:tcBorders>
          </w:tcPr>
          <w:p w14:paraId="55844C5A" w14:textId="77777777" w:rsidR="00BB162C" w:rsidRDefault="00BB162C">
            <w:pPr>
              <w:pStyle w:val="Textkrper"/>
              <w:keepNext/>
              <w:keepLines/>
            </w:pPr>
            <w:r>
              <w:t>Input structure</w:t>
            </w:r>
          </w:p>
        </w:tc>
        <w:tc>
          <w:tcPr>
            <w:tcW w:w="540" w:type="dxa"/>
            <w:tcBorders>
              <w:left w:val="nil"/>
              <w:bottom w:val="single" w:sz="4" w:space="0" w:color="auto"/>
            </w:tcBorders>
          </w:tcPr>
          <w:p w14:paraId="4F71FD06" w14:textId="77777777" w:rsidR="00BB162C" w:rsidRDefault="00BB162C">
            <w:pPr>
              <w:keepNext/>
              <w:keepLines/>
              <w:rPr>
                <w:rFonts w:ascii="Arial" w:hAnsi="Arial"/>
                <w:sz w:val="24"/>
              </w:rPr>
            </w:pPr>
          </w:p>
        </w:tc>
        <w:tc>
          <w:tcPr>
            <w:tcW w:w="5760" w:type="dxa"/>
            <w:gridSpan w:val="3"/>
            <w:tcBorders>
              <w:bottom w:val="single" w:sz="4" w:space="0" w:color="auto"/>
            </w:tcBorders>
          </w:tcPr>
          <w:p w14:paraId="6304B155" w14:textId="77777777" w:rsidR="00BB162C" w:rsidRDefault="00BB162C">
            <w:pPr>
              <w:pStyle w:val="Textkrper"/>
              <w:keepNext/>
              <w:keepLines/>
              <w:jc w:val="center"/>
            </w:pPr>
            <w:r>
              <w:t>Ambiguous results of proton removal</w:t>
            </w:r>
          </w:p>
        </w:tc>
      </w:tr>
      <w:tr w:rsidR="00BB162C" w14:paraId="1099EC22" w14:textId="77777777">
        <w:trPr>
          <w:cantSplit/>
        </w:trPr>
        <w:tc>
          <w:tcPr>
            <w:tcW w:w="294" w:type="dxa"/>
            <w:tcBorders>
              <w:bottom w:val="nil"/>
            </w:tcBorders>
            <w:vAlign w:val="center"/>
          </w:tcPr>
          <w:p w14:paraId="0988DCAB" w14:textId="77777777" w:rsidR="00BB162C" w:rsidRDefault="00BB162C">
            <w:pPr>
              <w:keepNext/>
              <w:keepLines/>
              <w:jc w:val="center"/>
              <w:rPr>
                <w:rFonts w:ascii="Arial" w:hAnsi="Arial"/>
                <w:sz w:val="24"/>
              </w:rPr>
            </w:pPr>
            <w:r>
              <w:rPr>
                <w:rFonts w:ascii="Arial" w:hAnsi="Arial"/>
                <w:sz w:val="24"/>
              </w:rPr>
              <w:t>1</w:t>
            </w:r>
          </w:p>
        </w:tc>
        <w:tc>
          <w:tcPr>
            <w:tcW w:w="2154" w:type="dxa"/>
            <w:tcBorders>
              <w:bottom w:val="nil"/>
              <w:right w:val="nil"/>
            </w:tcBorders>
          </w:tcPr>
          <w:p w14:paraId="62863734" w14:textId="77777777" w:rsidR="00BB162C" w:rsidRDefault="00F94555">
            <w:pPr>
              <w:pStyle w:val="Textkrper"/>
              <w:keepNext/>
              <w:keepLines/>
            </w:pPr>
            <w:r>
              <w:rPr>
                <w:noProof/>
                <w:lang w:val="de-DE" w:eastAsia="de-DE"/>
              </w:rPr>
              <w:drawing>
                <wp:inline distT="0" distB="0" distL="0" distR="0" wp14:anchorId="4045B472" wp14:editId="4D284996">
                  <wp:extent cx="1123950" cy="56197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23950" cy="561975"/>
                          </a:xfrm>
                          <a:prstGeom prst="rect">
                            <a:avLst/>
                          </a:prstGeom>
                          <a:noFill/>
                          <a:ln>
                            <a:noFill/>
                          </a:ln>
                        </pic:spPr>
                      </pic:pic>
                    </a:graphicData>
                  </a:graphic>
                </wp:inline>
              </w:drawing>
            </w:r>
          </w:p>
        </w:tc>
        <w:tc>
          <w:tcPr>
            <w:tcW w:w="540" w:type="dxa"/>
            <w:tcBorders>
              <w:left w:val="nil"/>
              <w:bottom w:val="nil"/>
            </w:tcBorders>
            <w:vAlign w:val="center"/>
          </w:tcPr>
          <w:p w14:paraId="5200B0BD" w14:textId="77777777" w:rsidR="00BB162C" w:rsidRDefault="00BB162C">
            <w:pPr>
              <w:keepNext/>
              <w:keepLines/>
              <w:jc w:val="center"/>
              <w:rPr>
                <w:rFonts w:ascii="Arial" w:hAnsi="Arial"/>
                <w:sz w:val="32"/>
                <w:szCs w:val="32"/>
              </w:rPr>
            </w:pPr>
            <w:r>
              <w:rPr>
                <w:rFonts w:ascii="Arial" w:hAnsi="Arial"/>
                <w:sz w:val="32"/>
                <w:szCs w:val="32"/>
              </w:rPr>
              <w:sym w:font="Symbol" w:char="F0AE"/>
            </w:r>
          </w:p>
        </w:tc>
        <w:tc>
          <w:tcPr>
            <w:tcW w:w="2700" w:type="dxa"/>
            <w:tcBorders>
              <w:bottom w:val="nil"/>
              <w:right w:val="nil"/>
            </w:tcBorders>
          </w:tcPr>
          <w:p w14:paraId="7F891D3F" w14:textId="77777777" w:rsidR="00BB162C" w:rsidRDefault="00F94555">
            <w:pPr>
              <w:pStyle w:val="Textkrper"/>
              <w:keepNext/>
              <w:keepLines/>
            </w:pPr>
            <w:r>
              <w:rPr>
                <w:noProof/>
                <w:lang w:val="de-DE" w:eastAsia="de-DE"/>
              </w:rPr>
              <w:drawing>
                <wp:inline distT="0" distB="0" distL="0" distR="0" wp14:anchorId="1D9BE6F8" wp14:editId="00F88C05">
                  <wp:extent cx="1466850" cy="5715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6850" cy="571500"/>
                          </a:xfrm>
                          <a:prstGeom prst="rect">
                            <a:avLst/>
                          </a:prstGeom>
                          <a:noFill/>
                          <a:ln>
                            <a:noFill/>
                          </a:ln>
                        </pic:spPr>
                      </pic:pic>
                    </a:graphicData>
                  </a:graphic>
                </wp:inline>
              </w:drawing>
            </w:r>
          </w:p>
        </w:tc>
        <w:tc>
          <w:tcPr>
            <w:tcW w:w="450" w:type="dxa"/>
            <w:tcBorders>
              <w:left w:val="nil"/>
              <w:bottom w:val="nil"/>
              <w:right w:val="nil"/>
            </w:tcBorders>
            <w:vAlign w:val="center"/>
          </w:tcPr>
          <w:p w14:paraId="4A33EAE1" w14:textId="77777777" w:rsidR="00BB162C" w:rsidRDefault="00BB162C">
            <w:pPr>
              <w:keepNext/>
              <w:keepLines/>
              <w:jc w:val="center"/>
              <w:rPr>
                <w:rFonts w:ascii="Arial" w:hAnsi="Arial"/>
                <w:sz w:val="24"/>
              </w:rPr>
            </w:pPr>
            <w:r>
              <w:rPr>
                <w:rFonts w:ascii="Arial" w:hAnsi="Arial"/>
                <w:sz w:val="24"/>
              </w:rPr>
              <w:t>or</w:t>
            </w:r>
          </w:p>
        </w:tc>
        <w:tc>
          <w:tcPr>
            <w:tcW w:w="2610" w:type="dxa"/>
            <w:tcBorders>
              <w:left w:val="nil"/>
              <w:bottom w:val="nil"/>
            </w:tcBorders>
          </w:tcPr>
          <w:p w14:paraId="44C69048" w14:textId="77777777" w:rsidR="00BB162C" w:rsidRDefault="00F94555">
            <w:pPr>
              <w:pStyle w:val="Textkrper"/>
              <w:keepNext/>
              <w:keepLines/>
            </w:pPr>
            <w:r>
              <w:rPr>
                <w:noProof/>
                <w:lang w:val="de-DE" w:eastAsia="de-DE"/>
              </w:rPr>
              <w:drawing>
                <wp:inline distT="0" distB="0" distL="0" distR="0" wp14:anchorId="5A2039B6" wp14:editId="2152E72B">
                  <wp:extent cx="1524000" cy="58102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24000" cy="581025"/>
                          </a:xfrm>
                          <a:prstGeom prst="rect">
                            <a:avLst/>
                          </a:prstGeom>
                          <a:noFill/>
                          <a:ln>
                            <a:noFill/>
                          </a:ln>
                        </pic:spPr>
                      </pic:pic>
                    </a:graphicData>
                  </a:graphic>
                </wp:inline>
              </w:drawing>
            </w:r>
          </w:p>
        </w:tc>
      </w:tr>
      <w:tr w:rsidR="00BB162C" w14:paraId="45EEF566" w14:textId="77777777">
        <w:trPr>
          <w:cantSplit/>
          <w:trHeight w:val="359"/>
        </w:trPr>
        <w:tc>
          <w:tcPr>
            <w:tcW w:w="294" w:type="dxa"/>
            <w:tcBorders>
              <w:top w:val="nil"/>
            </w:tcBorders>
            <w:vAlign w:val="center"/>
          </w:tcPr>
          <w:p w14:paraId="7C047CE2" w14:textId="77777777" w:rsidR="00BB162C" w:rsidRDefault="00BB162C">
            <w:pPr>
              <w:keepNext/>
              <w:keepLines/>
              <w:jc w:val="center"/>
              <w:rPr>
                <w:rFonts w:ascii="Arial" w:hAnsi="Arial"/>
                <w:sz w:val="24"/>
              </w:rPr>
            </w:pPr>
          </w:p>
        </w:tc>
        <w:tc>
          <w:tcPr>
            <w:tcW w:w="2154" w:type="dxa"/>
            <w:tcBorders>
              <w:top w:val="nil"/>
              <w:right w:val="nil"/>
            </w:tcBorders>
            <w:vAlign w:val="center"/>
          </w:tcPr>
          <w:p w14:paraId="5337F491" w14:textId="77777777" w:rsidR="00BB162C" w:rsidRDefault="00BB162C">
            <w:pPr>
              <w:keepNext/>
              <w:keepLines/>
              <w:jc w:val="center"/>
              <w:rPr>
                <w:rFonts w:ascii="Arial" w:hAnsi="Arial"/>
                <w:sz w:val="24"/>
              </w:rPr>
            </w:pPr>
            <w:r>
              <w:rPr>
                <w:rFonts w:ascii="Arial" w:hAnsi="Arial"/>
                <w:sz w:val="24"/>
              </w:rPr>
              <w:t>1a</w:t>
            </w:r>
          </w:p>
        </w:tc>
        <w:tc>
          <w:tcPr>
            <w:tcW w:w="540" w:type="dxa"/>
            <w:tcBorders>
              <w:top w:val="nil"/>
              <w:left w:val="nil"/>
            </w:tcBorders>
            <w:vAlign w:val="center"/>
          </w:tcPr>
          <w:p w14:paraId="24AE524B" w14:textId="77777777" w:rsidR="00BB162C" w:rsidRDefault="00BB162C">
            <w:pPr>
              <w:keepNext/>
              <w:keepLines/>
              <w:jc w:val="center"/>
              <w:rPr>
                <w:rFonts w:ascii="Arial" w:hAnsi="Arial"/>
                <w:sz w:val="24"/>
              </w:rPr>
            </w:pPr>
          </w:p>
        </w:tc>
        <w:tc>
          <w:tcPr>
            <w:tcW w:w="2700" w:type="dxa"/>
            <w:tcBorders>
              <w:top w:val="nil"/>
              <w:right w:val="nil"/>
            </w:tcBorders>
            <w:vAlign w:val="center"/>
          </w:tcPr>
          <w:p w14:paraId="4E97C523" w14:textId="77777777" w:rsidR="00BB162C" w:rsidRDefault="00BB162C">
            <w:pPr>
              <w:keepNext/>
              <w:keepLines/>
              <w:jc w:val="center"/>
              <w:rPr>
                <w:rFonts w:ascii="Arial" w:hAnsi="Arial"/>
                <w:sz w:val="24"/>
              </w:rPr>
            </w:pPr>
            <w:r>
              <w:rPr>
                <w:rFonts w:ascii="Arial" w:hAnsi="Arial"/>
                <w:sz w:val="24"/>
              </w:rPr>
              <w:t>1b</w:t>
            </w:r>
          </w:p>
        </w:tc>
        <w:tc>
          <w:tcPr>
            <w:tcW w:w="450" w:type="dxa"/>
            <w:tcBorders>
              <w:top w:val="nil"/>
              <w:left w:val="nil"/>
              <w:right w:val="nil"/>
            </w:tcBorders>
            <w:vAlign w:val="center"/>
          </w:tcPr>
          <w:p w14:paraId="2F72AAE7" w14:textId="77777777" w:rsidR="00BB162C" w:rsidRDefault="00BB162C">
            <w:pPr>
              <w:keepNext/>
              <w:keepLines/>
              <w:jc w:val="center"/>
              <w:rPr>
                <w:rFonts w:ascii="Arial" w:hAnsi="Arial"/>
                <w:sz w:val="24"/>
              </w:rPr>
            </w:pPr>
          </w:p>
        </w:tc>
        <w:tc>
          <w:tcPr>
            <w:tcW w:w="2610" w:type="dxa"/>
            <w:tcBorders>
              <w:top w:val="nil"/>
              <w:left w:val="nil"/>
            </w:tcBorders>
            <w:vAlign w:val="center"/>
          </w:tcPr>
          <w:p w14:paraId="5D133BEE" w14:textId="77777777" w:rsidR="00BB162C" w:rsidRDefault="00BB162C">
            <w:pPr>
              <w:keepNext/>
              <w:keepLines/>
              <w:jc w:val="center"/>
              <w:rPr>
                <w:rFonts w:ascii="Arial" w:hAnsi="Arial"/>
                <w:sz w:val="24"/>
              </w:rPr>
            </w:pPr>
            <w:r>
              <w:rPr>
                <w:rFonts w:ascii="Arial" w:hAnsi="Arial"/>
                <w:sz w:val="24"/>
              </w:rPr>
              <w:t>1c</w:t>
            </w:r>
          </w:p>
        </w:tc>
      </w:tr>
      <w:tr w:rsidR="00BB162C" w14:paraId="0B76A6F1" w14:textId="77777777">
        <w:trPr>
          <w:cantSplit/>
          <w:trHeight w:val="953"/>
        </w:trPr>
        <w:tc>
          <w:tcPr>
            <w:tcW w:w="294" w:type="dxa"/>
            <w:tcBorders>
              <w:bottom w:val="nil"/>
            </w:tcBorders>
            <w:vAlign w:val="center"/>
          </w:tcPr>
          <w:p w14:paraId="7B491F05" w14:textId="77777777" w:rsidR="00BB162C" w:rsidRDefault="00BB162C">
            <w:pPr>
              <w:jc w:val="center"/>
              <w:rPr>
                <w:rFonts w:ascii="Arial" w:hAnsi="Arial"/>
                <w:sz w:val="24"/>
              </w:rPr>
            </w:pPr>
            <w:r>
              <w:rPr>
                <w:rFonts w:ascii="Arial" w:hAnsi="Arial"/>
                <w:sz w:val="24"/>
              </w:rPr>
              <w:t>2</w:t>
            </w:r>
          </w:p>
        </w:tc>
        <w:tc>
          <w:tcPr>
            <w:tcW w:w="2154" w:type="dxa"/>
            <w:tcBorders>
              <w:bottom w:val="nil"/>
              <w:right w:val="nil"/>
            </w:tcBorders>
          </w:tcPr>
          <w:p w14:paraId="3F380245" w14:textId="77777777" w:rsidR="00BB162C" w:rsidRDefault="00F94555">
            <w:pPr>
              <w:pStyle w:val="Textkrper"/>
            </w:pPr>
            <w:r>
              <w:rPr>
                <w:noProof/>
                <w:lang w:val="de-DE" w:eastAsia="de-DE"/>
              </w:rPr>
              <w:drawing>
                <wp:inline distT="0" distB="0" distL="0" distR="0" wp14:anchorId="047B18B8" wp14:editId="016FF1E3">
                  <wp:extent cx="1238250" cy="60007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38250" cy="600075"/>
                          </a:xfrm>
                          <a:prstGeom prst="rect">
                            <a:avLst/>
                          </a:prstGeom>
                          <a:noFill/>
                          <a:ln>
                            <a:noFill/>
                          </a:ln>
                        </pic:spPr>
                      </pic:pic>
                    </a:graphicData>
                  </a:graphic>
                </wp:inline>
              </w:drawing>
            </w:r>
          </w:p>
        </w:tc>
        <w:tc>
          <w:tcPr>
            <w:tcW w:w="540" w:type="dxa"/>
            <w:tcBorders>
              <w:left w:val="nil"/>
              <w:bottom w:val="nil"/>
            </w:tcBorders>
            <w:vAlign w:val="center"/>
          </w:tcPr>
          <w:p w14:paraId="62BBE9DB" w14:textId="77777777" w:rsidR="00BB162C" w:rsidRDefault="00BB162C">
            <w:pPr>
              <w:jc w:val="center"/>
              <w:rPr>
                <w:rFonts w:ascii="Arial" w:hAnsi="Arial"/>
                <w:sz w:val="24"/>
              </w:rPr>
            </w:pPr>
            <w:r>
              <w:rPr>
                <w:rFonts w:ascii="Arial" w:hAnsi="Arial"/>
                <w:sz w:val="32"/>
                <w:szCs w:val="32"/>
              </w:rPr>
              <w:sym w:font="Symbol" w:char="F0AE"/>
            </w:r>
          </w:p>
        </w:tc>
        <w:tc>
          <w:tcPr>
            <w:tcW w:w="2700" w:type="dxa"/>
            <w:tcBorders>
              <w:bottom w:val="nil"/>
              <w:right w:val="nil"/>
            </w:tcBorders>
          </w:tcPr>
          <w:p w14:paraId="5E0759C3" w14:textId="77777777" w:rsidR="00BB162C" w:rsidRDefault="00F94555">
            <w:pPr>
              <w:pStyle w:val="Textkrper"/>
            </w:pPr>
            <w:r>
              <w:rPr>
                <w:noProof/>
                <w:lang w:val="de-DE" w:eastAsia="de-DE"/>
              </w:rPr>
              <w:drawing>
                <wp:inline distT="0" distB="0" distL="0" distR="0" wp14:anchorId="3E9F36EE" wp14:editId="7D0B1B68">
                  <wp:extent cx="1571625" cy="5905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71625" cy="590550"/>
                          </a:xfrm>
                          <a:prstGeom prst="rect">
                            <a:avLst/>
                          </a:prstGeom>
                          <a:noFill/>
                          <a:ln>
                            <a:noFill/>
                          </a:ln>
                        </pic:spPr>
                      </pic:pic>
                    </a:graphicData>
                  </a:graphic>
                </wp:inline>
              </w:drawing>
            </w:r>
          </w:p>
        </w:tc>
        <w:tc>
          <w:tcPr>
            <w:tcW w:w="450" w:type="dxa"/>
            <w:tcBorders>
              <w:left w:val="nil"/>
              <w:bottom w:val="nil"/>
              <w:right w:val="nil"/>
            </w:tcBorders>
            <w:vAlign w:val="center"/>
          </w:tcPr>
          <w:p w14:paraId="5B0B7A8F" w14:textId="77777777" w:rsidR="00BB162C" w:rsidRDefault="00BB162C">
            <w:pPr>
              <w:jc w:val="center"/>
              <w:rPr>
                <w:rFonts w:ascii="Arial" w:hAnsi="Arial"/>
                <w:sz w:val="24"/>
              </w:rPr>
            </w:pPr>
            <w:r>
              <w:rPr>
                <w:rFonts w:ascii="Arial" w:hAnsi="Arial"/>
                <w:sz w:val="24"/>
              </w:rPr>
              <w:t>or</w:t>
            </w:r>
          </w:p>
        </w:tc>
        <w:tc>
          <w:tcPr>
            <w:tcW w:w="2610" w:type="dxa"/>
            <w:tcBorders>
              <w:left w:val="nil"/>
              <w:bottom w:val="nil"/>
            </w:tcBorders>
          </w:tcPr>
          <w:p w14:paraId="6269AF4A" w14:textId="77777777" w:rsidR="00BB162C" w:rsidRDefault="00F94555">
            <w:pPr>
              <w:pStyle w:val="Textkrper"/>
            </w:pPr>
            <w:r>
              <w:rPr>
                <w:noProof/>
                <w:lang w:val="de-DE" w:eastAsia="de-DE"/>
              </w:rPr>
              <w:drawing>
                <wp:inline distT="0" distB="0" distL="0" distR="0" wp14:anchorId="2E274D02" wp14:editId="34C212AE">
                  <wp:extent cx="1457325" cy="5429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57325" cy="542925"/>
                          </a:xfrm>
                          <a:prstGeom prst="rect">
                            <a:avLst/>
                          </a:prstGeom>
                          <a:noFill/>
                          <a:ln>
                            <a:noFill/>
                          </a:ln>
                        </pic:spPr>
                      </pic:pic>
                    </a:graphicData>
                  </a:graphic>
                </wp:inline>
              </w:drawing>
            </w:r>
          </w:p>
        </w:tc>
      </w:tr>
      <w:tr w:rsidR="00BB162C" w14:paraId="17DD0D69" w14:textId="77777777">
        <w:trPr>
          <w:cantSplit/>
          <w:trHeight w:val="359"/>
        </w:trPr>
        <w:tc>
          <w:tcPr>
            <w:tcW w:w="294" w:type="dxa"/>
            <w:tcBorders>
              <w:top w:val="nil"/>
              <w:bottom w:val="single" w:sz="4" w:space="0" w:color="auto"/>
            </w:tcBorders>
            <w:vAlign w:val="center"/>
          </w:tcPr>
          <w:p w14:paraId="61EF2518" w14:textId="77777777" w:rsidR="00BB162C" w:rsidRDefault="00BB162C">
            <w:pPr>
              <w:jc w:val="center"/>
              <w:rPr>
                <w:rFonts w:ascii="Arial" w:hAnsi="Arial"/>
                <w:sz w:val="24"/>
              </w:rPr>
            </w:pPr>
          </w:p>
        </w:tc>
        <w:tc>
          <w:tcPr>
            <w:tcW w:w="2154" w:type="dxa"/>
            <w:tcBorders>
              <w:top w:val="nil"/>
              <w:bottom w:val="single" w:sz="4" w:space="0" w:color="auto"/>
              <w:right w:val="nil"/>
            </w:tcBorders>
            <w:vAlign w:val="center"/>
          </w:tcPr>
          <w:p w14:paraId="2E6EF6BE" w14:textId="77777777" w:rsidR="00BB162C" w:rsidRDefault="00BB162C">
            <w:pPr>
              <w:jc w:val="center"/>
              <w:rPr>
                <w:rFonts w:ascii="Arial" w:hAnsi="Arial"/>
                <w:sz w:val="24"/>
              </w:rPr>
            </w:pPr>
            <w:r>
              <w:rPr>
                <w:rFonts w:ascii="Arial" w:hAnsi="Arial"/>
                <w:sz w:val="24"/>
              </w:rPr>
              <w:t>2a</w:t>
            </w:r>
          </w:p>
        </w:tc>
        <w:tc>
          <w:tcPr>
            <w:tcW w:w="540" w:type="dxa"/>
            <w:tcBorders>
              <w:top w:val="nil"/>
              <w:left w:val="nil"/>
              <w:bottom w:val="single" w:sz="4" w:space="0" w:color="auto"/>
            </w:tcBorders>
            <w:vAlign w:val="center"/>
          </w:tcPr>
          <w:p w14:paraId="71FC9583" w14:textId="77777777" w:rsidR="00BB162C" w:rsidRDefault="00BB162C">
            <w:pPr>
              <w:jc w:val="center"/>
              <w:rPr>
                <w:rFonts w:ascii="Arial" w:hAnsi="Arial"/>
                <w:sz w:val="24"/>
              </w:rPr>
            </w:pPr>
          </w:p>
        </w:tc>
        <w:tc>
          <w:tcPr>
            <w:tcW w:w="2700" w:type="dxa"/>
            <w:tcBorders>
              <w:top w:val="nil"/>
              <w:bottom w:val="single" w:sz="4" w:space="0" w:color="auto"/>
              <w:right w:val="nil"/>
            </w:tcBorders>
            <w:vAlign w:val="center"/>
          </w:tcPr>
          <w:p w14:paraId="0200AF2A" w14:textId="77777777" w:rsidR="00BB162C" w:rsidRDefault="00BB162C">
            <w:pPr>
              <w:jc w:val="center"/>
              <w:rPr>
                <w:rFonts w:ascii="Arial" w:hAnsi="Arial"/>
                <w:sz w:val="24"/>
              </w:rPr>
            </w:pPr>
            <w:r>
              <w:rPr>
                <w:rFonts w:ascii="Arial" w:hAnsi="Arial"/>
                <w:sz w:val="24"/>
              </w:rPr>
              <w:t>2b</w:t>
            </w:r>
          </w:p>
        </w:tc>
        <w:tc>
          <w:tcPr>
            <w:tcW w:w="450" w:type="dxa"/>
            <w:tcBorders>
              <w:top w:val="nil"/>
              <w:left w:val="nil"/>
              <w:bottom w:val="single" w:sz="4" w:space="0" w:color="auto"/>
              <w:right w:val="nil"/>
            </w:tcBorders>
            <w:vAlign w:val="center"/>
          </w:tcPr>
          <w:p w14:paraId="6F4C9960" w14:textId="77777777" w:rsidR="00BB162C" w:rsidRDefault="00BB162C">
            <w:pPr>
              <w:jc w:val="center"/>
              <w:rPr>
                <w:rFonts w:ascii="Arial" w:hAnsi="Arial"/>
                <w:sz w:val="24"/>
              </w:rPr>
            </w:pPr>
          </w:p>
        </w:tc>
        <w:tc>
          <w:tcPr>
            <w:tcW w:w="2610" w:type="dxa"/>
            <w:tcBorders>
              <w:top w:val="nil"/>
              <w:left w:val="nil"/>
              <w:bottom w:val="single" w:sz="4" w:space="0" w:color="auto"/>
            </w:tcBorders>
            <w:vAlign w:val="center"/>
          </w:tcPr>
          <w:p w14:paraId="68A4DDC7" w14:textId="77777777" w:rsidR="00BB162C" w:rsidRDefault="00BB162C">
            <w:pPr>
              <w:jc w:val="center"/>
              <w:rPr>
                <w:rFonts w:ascii="Arial" w:hAnsi="Arial"/>
                <w:sz w:val="24"/>
              </w:rPr>
            </w:pPr>
            <w:r>
              <w:rPr>
                <w:rFonts w:ascii="Arial" w:hAnsi="Arial"/>
                <w:sz w:val="24"/>
              </w:rPr>
              <w:t>2c</w:t>
            </w:r>
          </w:p>
        </w:tc>
      </w:tr>
      <w:tr w:rsidR="00BB162C" w14:paraId="018CA249" w14:textId="77777777">
        <w:trPr>
          <w:cantSplit/>
          <w:trHeight w:val="1619"/>
        </w:trPr>
        <w:tc>
          <w:tcPr>
            <w:tcW w:w="294" w:type="dxa"/>
            <w:tcBorders>
              <w:bottom w:val="nil"/>
            </w:tcBorders>
            <w:vAlign w:val="center"/>
          </w:tcPr>
          <w:p w14:paraId="16584120" w14:textId="77777777" w:rsidR="00BB162C" w:rsidRDefault="00BB162C">
            <w:pPr>
              <w:jc w:val="center"/>
              <w:rPr>
                <w:rFonts w:ascii="Arial" w:hAnsi="Arial"/>
                <w:sz w:val="24"/>
              </w:rPr>
            </w:pPr>
            <w:r>
              <w:rPr>
                <w:rFonts w:ascii="Arial" w:hAnsi="Arial"/>
                <w:sz w:val="24"/>
              </w:rPr>
              <w:t>3</w:t>
            </w:r>
          </w:p>
        </w:tc>
        <w:tc>
          <w:tcPr>
            <w:tcW w:w="2154" w:type="dxa"/>
            <w:tcBorders>
              <w:bottom w:val="nil"/>
              <w:right w:val="nil"/>
            </w:tcBorders>
          </w:tcPr>
          <w:p w14:paraId="52C72325" w14:textId="77777777" w:rsidR="00BB162C" w:rsidRDefault="00F94555">
            <w:pPr>
              <w:pStyle w:val="Textkrper"/>
            </w:pPr>
            <w:r>
              <w:rPr>
                <w:noProof/>
                <w:lang w:val="de-DE" w:eastAsia="de-DE"/>
              </w:rPr>
              <w:drawing>
                <wp:inline distT="0" distB="0" distL="0" distR="0" wp14:anchorId="14536598" wp14:editId="5E6D3D87">
                  <wp:extent cx="1238250" cy="96202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38250" cy="962025"/>
                          </a:xfrm>
                          <a:prstGeom prst="rect">
                            <a:avLst/>
                          </a:prstGeom>
                          <a:noFill/>
                          <a:ln>
                            <a:noFill/>
                          </a:ln>
                        </pic:spPr>
                      </pic:pic>
                    </a:graphicData>
                  </a:graphic>
                </wp:inline>
              </w:drawing>
            </w:r>
          </w:p>
        </w:tc>
        <w:tc>
          <w:tcPr>
            <w:tcW w:w="540" w:type="dxa"/>
            <w:tcBorders>
              <w:left w:val="nil"/>
              <w:bottom w:val="nil"/>
            </w:tcBorders>
            <w:vAlign w:val="center"/>
          </w:tcPr>
          <w:p w14:paraId="3C9C16F6" w14:textId="77777777" w:rsidR="00BB162C" w:rsidRDefault="00BB162C">
            <w:pPr>
              <w:jc w:val="center"/>
              <w:rPr>
                <w:rFonts w:ascii="Arial" w:hAnsi="Arial"/>
                <w:sz w:val="24"/>
              </w:rPr>
            </w:pPr>
            <w:r>
              <w:rPr>
                <w:rFonts w:ascii="Arial" w:hAnsi="Arial"/>
                <w:sz w:val="32"/>
                <w:szCs w:val="32"/>
              </w:rPr>
              <w:sym w:font="Symbol" w:char="F0AE"/>
            </w:r>
          </w:p>
        </w:tc>
        <w:tc>
          <w:tcPr>
            <w:tcW w:w="2700" w:type="dxa"/>
            <w:tcBorders>
              <w:bottom w:val="nil"/>
              <w:right w:val="nil"/>
            </w:tcBorders>
          </w:tcPr>
          <w:p w14:paraId="4B29B103" w14:textId="77777777" w:rsidR="00BB162C" w:rsidRDefault="00F94555">
            <w:pPr>
              <w:pStyle w:val="Textkrper"/>
            </w:pPr>
            <w:r>
              <w:rPr>
                <w:noProof/>
                <w:lang w:val="de-DE" w:eastAsia="de-DE"/>
              </w:rPr>
              <w:drawing>
                <wp:inline distT="0" distB="0" distL="0" distR="0" wp14:anchorId="1FDE3E8F" wp14:editId="2C12B79C">
                  <wp:extent cx="1571625" cy="103822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038225"/>
                          </a:xfrm>
                          <a:prstGeom prst="rect">
                            <a:avLst/>
                          </a:prstGeom>
                          <a:noFill/>
                          <a:ln>
                            <a:noFill/>
                          </a:ln>
                        </pic:spPr>
                      </pic:pic>
                    </a:graphicData>
                  </a:graphic>
                </wp:inline>
              </w:drawing>
            </w:r>
          </w:p>
        </w:tc>
        <w:tc>
          <w:tcPr>
            <w:tcW w:w="450" w:type="dxa"/>
            <w:tcBorders>
              <w:left w:val="nil"/>
              <w:bottom w:val="nil"/>
              <w:right w:val="nil"/>
            </w:tcBorders>
            <w:vAlign w:val="center"/>
          </w:tcPr>
          <w:p w14:paraId="19788B2C" w14:textId="77777777" w:rsidR="00BB162C" w:rsidRDefault="00BB162C">
            <w:pPr>
              <w:jc w:val="center"/>
              <w:rPr>
                <w:rFonts w:ascii="Arial" w:hAnsi="Arial"/>
                <w:sz w:val="24"/>
              </w:rPr>
            </w:pPr>
            <w:r>
              <w:rPr>
                <w:rFonts w:ascii="Arial" w:hAnsi="Arial"/>
                <w:sz w:val="24"/>
              </w:rPr>
              <w:t>or</w:t>
            </w:r>
          </w:p>
        </w:tc>
        <w:tc>
          <w:tcPr>
            <w:tcW w:w="2610" w:type="dxa"/>
            <w:tcBorders>
              <w:left w:val="nil"/>
              <w:bottom w:val="nil"/>
            </w:tcBorders>
          </w:tcPr>
          <w:p w14:paraId="407FCA9C" w14:textId="77777777" w:rsidR="00BB162C" w:rsidRDefault="00F94555">
            <w:pPr>
              <w:pStyle w:val="Textkrper"/>
            </w:pPr>
            <w:r>
              <w:rPr>
                <w:noProof/>
                <w:lang w:val="de-DE" w:eastAsia="de-DE"/>
              </w:rPr>
              <w:drawing>
                <wp:inline distT="0" distB="0" distL="0" distR="0" wp14:anchorId="651AB655" wp14:editId="4CD1D2D7">
                  <wp:extent cx="1638300" cy="10382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38300" cy="1038225"/>
                          </a:xfrm>
                          <a:prstGeom prst="rect">
                            <a:avLst/>
                          </a:prstGeom>
                          <a:noFill/>
                          <a:ln>
                            <a:noFill/>
                          </a:ln>
                        </pic:spPr>
                      </pic:pic>
                    </a:graphicData>
                  </a:graphic>
                </wp:inline>
              </w:drawing>
            </w:r>
          </w:p>
        </w:tc>
      </w:tr>
      <w:tr w:rsidR="00BB162C" w14:paraId="6A13BF79" w14:textId="77777777">
        <w:trPr>
          <w:cantSplit/>
          <w:trHeight w:val="359"/>
        </w:trPr>
        <w:tc>
          <w:tcPr>
            <w:tcW w:w="294" w:type="dxa"/>
            <w:tcBorders>
              <w:top w:val="nil"/>
            </w:tcBorders>
            <w:vAlign w:val="center"/>
          </w:tcPr>
          <w:p w14:paraId="0B3A754F" w14:textId="77777777" w:rsidR="00BB162C" w:rsidRDefault="00BB162C">
            <w:pPr>
              <w:jc w:val="center"/>
              <w:rPr>
                <w:rFonts w:ascii="Arial" w:hAnsi="Arial"/>
                <w:sz w:val="24"/>
              </w:rPr>
            </w:pPr>
          </w:p>
        </w:tc>
        <w:tc>
          <w:tcPr>
            <w:tcW w:w="2154" w:type="dxa"/>
            <w:tcBorders>
              <w:top w:val="nil"/>
              <w:right w:val="nil"/>
            </w:tcBorders>
            <w:vAlign w:val="center"/>
          </w:tcPr>
          <w:p w14:paraId="5CB3004F" w14:textId="77777777" w:rsidR="00BB162C" w:rsidRDefault="00BB162C">
            <w:pPr>
              <w:jc w:val="center"/>
              <w:rPr>
                <w:rFonts w:ascii="Arial" w:hAnsi="Arial"/>
                <w:sz w:val="24"/>
              </w:rPr>
            </w:pPr>
            <w:r>
              <w:rPr>
                <w:rFonts w:ascii="Arial" w:hAnsi="Arial"/>
                <w:sz w:val="24"/>
              </w:rPr>
              <w:t>3a</w:t>
            </w:r>
          </w:p>
        </w:tc>
        <w:tc>
          <w:tcPr>
            <w:tcW w:w="540" w:type="dxa"/>
            <w:tcBorders>
              <w:top w:val="nil"/>
              <w:left w:val="nil"/>
            </w:tcBorders>
            <w:vAlign w:val="center"/>
          </w:tcPr>
          <w:p w14:paraId="5A1FCD46" w14:textId="77777777" w:rsidR="00BB162C" w:rsidRDefault="00BB162C">
            <w:pPr>
              <w:jc w:val="center"/>
              <w:rPr>
                <w:rFonts w:ascii="Arial" w:hAnsi="Arial"/>
                <w:sz w:val="24"/>
              </w:rPr>
            </w:pPr>
          </w:p>
        </w:tc>
        <w:tc>
          <w:tcPr>
            <w:tcW w:w="2700" w:type="dxa"/>
            <w:tcBorders>
              <w:top w:val="nil"/>
              <w:right w:val="nil"/>
            </w:tcBorders>
            <w:vAlign w:val="center"/>
          </w:tcPr>
          <w:p w14:paraId="1112CE40" w14:textId="77777777" w:rsidR="00BB162C" w:rsidRDefault="00BB162C">
            <w:pPr>
              <w:jc w:val="center"/>
              <w:rPr>
                <w:rFonts w:ascii="Arial" w:hAnsi="Arial"/>
                <w:sz w:val="24"/>
              </w:rPr>
            </w:pPr>
            <w:r>
              <w:rPr>
                <w:rFonts w:ascii="Arial" w:hAnsi="Arial"/>
                <w:sz w:val="24"/>
              </w:rPr>
              <w:t>3b</w:t>
            </w:r>
          </w:p>
        </w:tc>
        <w:tc>
          <w:tcPr>
            <w:tcW w:w="450" w:type="dxa"/>
            <w:tcBorders>
              <w:top w:val="nil"/>
              <w:left w:val="nil"/>
              <w:right w:val="nil"/>
            </w:tcBorders>
            <w:vAlign w:val="center"/>
          </w:tcPr>
          <w:p w14:paraId="197F1C3C" w14:textId="77777777" w:rsidR="00BB162C" w:rsidRDefault="00BB162C">
            <w:pPr>
              <w:jc w:val="center"/>
              <w:rPr>
                <w:rFonts w:ascii="Arial" w:hAnsi="Arial"/>
                <w:sz w:val="24"/>
              </w:rPr>
            </w:pPr>
          </w:p>
        </w:tc>
        <w:tc>
          <w:tcPr>
            <w:tcW w:w="2610" w:type="dxa"/>
            <w:tcBorders>
              <w:top w:val="nil"/>
              <w:left w:val="nil"/>
            </w:tcBorders>
            <w:vAlign w:val="center"/>
          </w:tcPr>
          <w:p w14:paraId="3C6AD901" w14:textId="77777777" w:rsidR="00BB162C" w:rsidRDefault="00BB162C">
            <w:pPr>
              <w:jc w:val="center"/>
              <w:rPr>
                <w:rFonts w:ascii="Arial" w:hAnsi="Arial"/>
                <w:sz w:val="24"/>
              </w:rPr>
            </w:pPr>
            <w:r>
              <w:rPr>
                <w:rFonts w:ascii="Arial" w:hAnsi="Arial"/>
                <w:sz w:val="24"/>
              </w:rPr>
              <w:t>3c</w:t>
            </w:r>
          </w:p>
        </w:tc>
      </w:tr>
      <w:tr w:rsidR="00BB162C" w14:paraId="19327361" w14:textId="77777777">
        <w:trPr>
          <w:cantSplit/>
          <w:trHeight w:val="1070"/>
        </w:trPr>
        <w:tc>
          <w:tcPr>
            <w:tcW w:w="294" w:type="dxa"/>
            <w:tcBorders>
              <w:bottom w:val="nil"/>
            </w:tcBorders>
            <w:vAlign w:val="center"/>
          </w:tcPr>
          <w:p w14:paraId="12A56312" w14:textId="77777777" w:rsidR="00BB162C" w:rsidRDefault="00BB162C">
            <w:pPr>
              <w:jc w:val="center"/>
              <w:rPr>
                <w:rFonts w:ascii="Arial" w:hAnsi="Arial"/>
                <w:sz w:val="24"/>
              </w:rPr>
            </w:pPr>
            <w:r>
              <w:rPr>
                <w:rFonts w:ascii="Arial" w:hAnsi="Arial"/>
                <w:sz w:val="24"/>
              </w:rPr>
              <w:lastRenderedPageBreak/>
              <w:t>4</w:t>
            </w:r>
          </w:p>
        </w:tc>
        <w:tc>
          <w:tcPr>
            <w:tcW w:w="2154" w:type="dxa"/>
            <w:tcBorders>
              <w:bottom w:val="nil"/>
              <w:right w:val="nil"/>
            </w:tcBorders>
          </w:tcPr>
          <w:p w14:paraId="6DD66268" w14:textId="77777777" w:rsidR="00BB162C" w:rsidRDefault="00F94555">
            <w:pPr>
              <w:pStyle w:val="Textkrper"/>
            </w:pPr>
            <w:r>
              <w:rPr>
                <w:noProof/>
                <w:lang w:val="de-DE" w:eastAsia="de-DE"/>
              </w:rPr>
              <w:drawing>
                <wp:inline distT="0" distB="0" distL="0" distR="0" wp14:anchorId="28925487" wp14:editId="10C19164">
                  <wp:extent cx="1228725" cy="5905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28725" cy="590550"/>
                          </a:xfrm>
                          <a:prstGeom prst="rect">
                            <a:avLst/>
                          </a:prstGeom>
                          <a:noFill/>
                          <a:ln>
                            <a:noFill/>
                          </a:ln>
                        </pic:spPr>
                      </pic:pic>
                    </a:graphicData>
                  </a:graphic>
                </wp:inline>
              </w:drawing>
            </w:r>
          </w:p>
        </w:tc>
        <w:tc>
          <w:tcPr>
            <w:tcW w:w="540" w:type="dxa"/>
            <w:tcBorders>
              <w:left w:val="nil"/>
              <w:bottom w:val="nil"/>
            </w:tcBorders>
            <w:vAlign w:val="center"/>
          </w:tcPr>
          <w:p w14:paraId="548A2AD0" w14:textId="77777777" w:rsidR="00BB162C" w:rsidRDefault="00BB162C">
            <w:pPr>
              <w:jc w:val="center"/>
              <w:rPr>
                <w:rFonts w:ascii="Arial" w:hAnsi="Arial"/>
                <w:sz w:val="24"/>
              </w:rPr>
            </w:pPr>
            <w:r>
              <w:rPr>
                <w:rFonts w:ascii="Arial" w:hAnsi="Arial"/>
                <w:sz w:val="32"/>
                <w:szCs w:val="32"/>
              </w:rPr>
              <w:sym w:font="Symbol" w:char="F0AE"/>
            </w:r>
          </w:p>
        </w:tc>
        <w:tc>
          <w:tcPr>
            <w:tcW w:w="2700" w:type="dxa"/>
            <w:tcBorders>
              <w:bottom w:val="nil"/>
              <w:right w:val="nil"/>
            </w:tcBorders>
          </w:tcPr>
          <w:p w14:paraId="5399514B" w14:textId="77777777" w:rsidR="00BB162C" w:rsidRDefault="00F94555">
            <w:pPr>
              <w:pStyle w:val="Textkrper"/>
            </w:pPr>
            <w:r>
              <w:rPr>
                <w:noProof/>
                <w:lang w:val="de-DE" w:eastAsia="de-DE"/>
              </w:rPr>
              <w:drawing>
                <wp:inline distT="0" distB="0" distL="0" distR="0" wp14:anchorId="6CF374B4" wp14:editId="52D11341">
                  <wp:extent cx="1352550" cy="6667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2550" cy="666750"/>
                          </a:xfrm>
                          <a:prstGeom prst="rect">
                            <a:avLst/>
                          </a:prstGeom>
                          <a:noFill/>
                          <a:ln>
                            <a:noFill/>
                          </a:ln>
                        </pic:spPr>
                      </pic:pic>
                    </a:graphicData>
                  </a:graphic>
                </wp:inline>
              </w:drawing>
            </w:r>
          </w:p>
        </w:tc>
        <w:tc>
          <w:tcPr>
            <w:tcW w:w="450" w:type="dxa"/>
            <w:tcBorders>
              <w:left w:val="nil"/>
              <w:bottom w:val="nil"/>
              <w:right w:val="nil"/>
            </w:tcBorders>
            <w:vAlign w:val="center"/>
          </w:tcPr>
          <w:p w14:paraId="3BD07B05" w14:textId="77777777" w:rsidR="00BB162C" w:rsidRDefault="00BB162C">
            <w:pPr>
              <w:jc w:val="center"/>
              <w:rPr>
                <w:rFonts w:ascii="Arial" w:hAnsi="Arial"/>
                <w:sz w:val="24"/>
              </w:rPr>
            </w:pPr>
            <w:r>
              <w:rPr>
                <w:rFonts w:ascii="Arial" w:hAnsi="Arial"/>
                <w:sz w:val="24"/>
              </w:rPr>
              <w:t>or</w:t>
            </w:r>
          </w:p>
        </w:tc>
        <w:tc>
          <w:tcPr>
            <w:tcW w:w="2610" w:type="dxa"/>
            <w:tcBorders>
              <w:left w:val="nil"/>
              <w:bottom w:val="nil"/>
            </w:tcBorders>
          </w:tcPr>
          <w:p w14:paraId="480C4150" w14:textId="77777777" w:rsidR="00BB162C" w:rsidRDefault="00F94555">
            <w:pPr>
              <w:pStyle w:val="Textkrper"/>
            </w:pPr>
            <w:r>
              <w:rPr>
                <w:noProof/>
                <w:lang w:val="de-DE" w:eastAsia="de-DE"/>
              </w:rPr>
              <w:drawing>
                <wp:inline distT="0" distB="0" distL="0" distR="0" wp14:anchorId="39DC73D0" wp14:editId="5953CC2D">
                  <wp:extent cx="1524000" cy="7048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tc>
      </w:tr>
      <w:tr w:rsidR="00BB162C" w14:paraId="655CB630" w14:textId="77777777">
        <w:trPr>
          <w:cantSplit/>
          <w:trHeight w:val="359"/>
        </w:trPr>
        <w:tc>
          <w:tcPr>
            <w:tcW w:w="294" w:type="dxa"/>
            <w:tcBorders>
              <w:top w:val="nil"/>
            </w:tcBorders>
            <w:vAlign w:val="center"/>
          </w:tcPr>
          <w:p w14:paraId="3F81177F" w14:textId="77777777" w:rsidR="00BB162C" w:rsidRDefault="00BB162C">
            <w:pPr>
              <w:jc w:val="center"/>
              <w:rPr>
                <w:rFonts w:ascii="Arial" w:hAnsi="Arial"/>
                <w:sz w:val="24"/>
              </w:rPr>
            </w:pPr>
          </w:p>
        </w:tc>
        <w:tc>
          <w:tcPr>
            <w:tcW w:w="2154" w:type="dxa"/>
            <w:tcBorders>
              <w:top w:val="nil"/>
              <w:right w:val="nil"/>
            </w:tcBorders>
            <w:vAlign w:val="center"/>
          </w:tcPr>
          <w:p w14:paraId="566F3302" w14:textId="77777777" w:rsidR="00BB162C" w:rsidRDefault="00BB162C">
            <w:pPr>
              <w:jc w:val="center"/>
              <w:rPr>
                <w:rFonts w:ascii="Arial" w:hAnsi="Arial"/>
                <w:sz w:val="24"/>
              </w:rPr>
            </w:pPr>
            <w:r>
              <w:rPr>
                <w:rFonts w:ascii="Arial" w:hAnsi="Arial"/>
                <w:sz w:val="24"/>
              </w:rPr>
              <w:t>4a</w:t>
            </w:r>
          </w:p>
        </w:tc>
        <w:tc>
          <w:tcPr>
            <w:tcW w:w="540" w:type="dxa"/>
            <w:tcBorders>
              <w:top w:val="nil"/>
              <w:left w:val="nil"/>
            </w:tcBorders>
            <w:vAlign w:val="center"/>
          </w:tcPr>
          <w:p w14:paraId="0304C5B2" w14:textId="77777777" w:rsidR="00BB162C" w:rsidRDefault="00BB162C">
            <w:pPr>
              <w:jc w:val="center"/>
              <w:rPr>
                <w:rFonts w:ascii="Arial" w:hAnsi="Arial"/>
                <w:sz w:val="24"/>
              </w:rPr>
            </w:pPr>
          </w:p>
        </w:tc>
        <w:tc>
          <w:tcPr>
            <w:tcW w:w="2700" w:type="dxa"/>
            <w:tcBorders>
              <w:top w:val="nil"/>
              <w:right w:val="nil"/>
            </w:tcBorders>
            <w:vAlign w:val="center"/>
          </w:tcPr>
          <w:p w14:paraId="6920FBB4" w14:textId="77777777" w:rsidR="00BB162C" w:rsidRDefault="00BB162C">
            <w:pPr>
              <w:jc w:val="center"/>
              <w:rPr>
                <w:rFonts w:ascii="Arial" w:hAnsi="Arial"/>
                <w:sz w:val="24"/>
              </w:rPr>
            </w:pPr>
            <w:r>
              <w:rPr>
                <w:rFonts w:ascii="Arial" w:hAnsi="Arial"/>
                <w:sz w:val="24"/>
              </w:rPr>
              <w:t>4b</w:t>
            </w:r>
          </w:p>
        </w:tc>
        <w:tc>
          <w:tcPr>
            <w:tcW w:w="450" w:type="dxa"/>
            <w:tcBorders>
              <w:top w:val="nil"/>
              <w:left w:val="nil"/>
              <w:right w:val="nil"/>
            </w:tcBorders>
            <w:vAlign w:val="center"/>
          </w:tcPr>
          <w:p w14:paraId="31651185" w14:textId="77777777" w:rsidR="00BB162C" w:rsidRDefault="00BB162C">
            <w:pPr>
              <w:jc w:val="center"/>
              <w:rPr>
                <w:rFonts w:ascii="Arial" w:hAnsi="Arial"/>
                <w:sz w:val="24"/>
              </w:rPr>
            </w:pPr>
          </w:p>
        </w:tc>
        <w:tc>
          <w:tcPr>
            <w:tcW w:w="2610" w:type="dxa"/>
            <w:tcBorders>
              <w:top w:val="nil"/>
              <w:left w:val="nil"/>
            </w:tcBorders>
            <w:vAlign w:val="center"/>
          </w:tcPr>
          <w:p w14:paraId="0D5DDFBB" w14:textId="77777777" w:rsidR="00BB162C" w:rsidRDefault="00BB162C">
            <w:pPr>
              <w:jc w:val="center"/>
              <w:rPr>
                <w:rFonts w:ascii="Arial" w:hAnsi="Arial"/>
                <w:sz w:val="24"/>
              </w:rPr>
            </w:pPr>
            <w:r>
              <w:rPr>
                <w:rFonts w:ascii="Arial" w:hAnsi="Arial"/>
                <w:sz w:val="24"/>
              </w:rPr>
              <w:t>4c</w:t>
            </w:r>
          </w:p>
        </w:tc>
      </w:tr>
      <w:tr w:rsidR="00BB162C" w14:paraId="781AF866" w14:textId="77777777">
        <w:trPr>
          <w:cantSplit/>
          <w:trHeight w:val="1070"/>
        </w:trPr>
        <w:tc>
          <w:tcPr>
            <w:tcW w:w="294" w:type="dxa"/>
            <w:tcBorders>
              <w:bottom w:val="nil"/>
            </w:tcBorders>
            <w:vAlign w:val="center"/>
          </w:tcPr>
          <w:p w14:paraId="30C6448D" w14:textId="77777777" w:rsidR="00BB162C" w:rsidRDefault="00BB162C">
            <w:pPr>
              <w:jc w:val="center"/>
              <w:rPr>
                <w:rFonts w:ascii="Arial" w:hAnsi="Arial"/>
                <w:sz w:val="24"/>
              </w:rPr>
            </w:pPr>
            <w:r>
              <w:rPr>
                <w:rFonts w:ascii="Arial" w:hAnsi="Arial"/>
                <w:sz w:val="24"/>
              </w:rPr>
              <w:t>5</w:t>
            </w:r>
          </w:p>
        </w:tc>
        <w:tc>
          <w:tcPr>
            <w:tcW w:w="2154" w:type="dxa"/>
            <w:tcBorders>
              <w:bottom w:val="nil"/>
              <w:right w:val="nil"/>
            </w:tcBorders>
            <w:vAlign w:val="center"/>
          </w:tcPr>
          <w:p w14:paraId="4140AB64" w14:textId="77777777" w:rsidR="00BB162C" w:rsidRDefault="00F94555">
            <w:pPr>
              <w:pStyle w:val="Textkrper"/>
              <w:jc w:val="center"/>
            </w:pPr>
            <w:r>
              <w:rPr>
                <w:noProof/>
                <w:lang w:val="de-DE" w:eastAsia="de-DE"/>
              </w:rPr>
              <w:drawing>
                <wp:inline distT="0" distB="0" distL="0" distR="0" wp14:anchorId="7ECCBD79" wp14:editId="0F8DD714">
                  <wp:extent cx="895350" cy="60007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95350" cy="600075"/>
                          </a:xfrm>
                          <a:prstGeom prst="rect">
                            <a:avLst/>
                          </a:prstGeom>
                          <a:noFill/>
                          <a:ln>
                            <a:noFill/>
                          </a:ln>
                        </pic:spPr>
                      </pic:pic>
                    </a:graphicData>
                  </a:graphic>
                </wp:inline>
              </w:drawing>
            </w:r>
          </w:p>
        </w:tc>
        <w:tc>
          <w:tcPr>
            <w:tcW w:w="540" w:type="dxa"/>
            <w:tcBorders>
              <w:left w:val="nil"/>
              <w:bottom w:val="nil"/>
            </w:tcBorders>
            <w:vAlign w:val="center"/>
          </w:tcPr>
          <w:p w14:paraId="68FBF0D2" w14:textId="77777777" w:rsidR="00BB162C" w:rsidRDefault="00BB162C">
            <w:pPr>
              <w:jc w:val="center"/>
              <w:rPr>
                <w:rFonts w:ascii="Arial" w:hAnsi="Arial"/>
                <w:sz w:val="24"/>
              </w:rPr>
            </w:pPr>
            <w:r>
              <w:rPr>
                <w:rFonts w:ascii="Arial" w:hAnsi="Arial"/>
                <w:sz w:val="32"/>
                <w:szCs w:val="32"/>
              </w:rPr>
              <w:sym w:font="Symbol" w:char="F0AE"/>
            </w:r>
          </w:p>
        </w:tc>
        <w:tc>
          <w:tcPr>
            <w:tcW w:w="2700" w:type="dxa"/>
            <w:tcBorders>
              <w:bottom w:val="nil"/>
              <w:right w:val="nil"/>
            </w:tcBorders>
            <w:vAlign w:val="center"/>
          </w:tcPr>
          <w:p w14:paraId="24528BCC" w14:textId="77777777" w:rsidR="00BB162C" w:rsidRDefault="00F94555">
            <w:pPr>
              <w:pStyle w:val="Textkrper"/>
              <w:jc w:val="center"/>
            </w:pPr>
            <w:r>
              <w:rPr>
                <w:noProof/>
                <w:lang w:val="de-DE" w:eastAsia="de-DE"/>
              </w:rPr>
              <w:drawing>
                <wp:inline distT="0" distB="0" distL="0" distR="0" wp14:anchorId="4F80C127" wp14:editId="197ED96D">
                  <wp:extent cx="1009650" cy="6096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09650" cy="609600"/>
                          </a:xfrm>
                          <a:prstGeom prst="rect">
                            <a:avLst/>
                          </a:prstGeom>
                          <a:noFill/>
                          <a:ln>
                            <a:noFill/>
                          </a:ln>
                        </pic:spPr>
                      </pic:pic>
                    </a:graphicData>
                  </a:graphic>
                </wp:inline>
              </w:drawing>
            </w:r>
          </w:p>
        </w:tc>
        <w:tc>
          <w:tcPr>
            <w:tcW w:w="450" w:type="dxa"/>
            <w:tcBorders>
              <w:left w:val="nil"/>
              <w:bottom w:val="nil"/>
              <w:right w:val="nil"/>
            </w:tcBorders>
            <w:vAlign w:val="center"/>
          </w:tcPr>
          <w:p w14:paraId="0DC9CCFB" w14:textId="77777777" w:rsidR="00BB162C" w:rsidRDefault="00BB162C">
            <w:pPr>
              <w:jc w:val="center"/>
              <w:rPr>
                <w:rFonts w:ascii="Arial" w:hAnsi="Arial"/>
                <w:sz w:val="24"/>
              </w:rPr>
            </w:pPr>
            <w:r>
              <w:rPr>
                <w:rFonts w:ascii="Arial" w:hAnsi="Arial"/>
                <w:sz w:val="24"/>
              </w:rPr>
              <w:t>or</w:t>
            </w:r>
          </w:p>
        </w:tc>
        <w:tc>
          <w:tcPr>
            <w:tcW w:w="2610" w:type="dxa"/>
            <w:tcBorders>
              <w:left w:val="nil"/>
              <w:bottom w:val="nil"/>
            </w:tcBorders>
            <w:vAlign w:val="center"/>
          </w:tcPr>
          <w:p w14:paraId="11C971AF" w14:textId="77777777" w:rsidR="00BB162C" w:rsidRDefault="00F94555">
            <w:pPr>
              <w:pStyle w:val="Textkrper"/>
              <w:jc w:val="center"/>
            </w:pPr>
            <w:r>
              <w:rPr>
                <w:noProof/>
                <w:lang w:val="de-DE" w:eastAsia="de-DE"/>
              </w:rPr>
              <w:drawing>
                <wp:inline distT="0" distB="0" distL="0" distR="0" wp14:anchorId="3267DF6C" wp14:editId="55F30E3F">
                  <wp:extent cx="1066800" cy="65722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66800" cy="657225"/>
                          </a:xfrm>
                          <a:prstGeom prst="rect">
                            <a:avLst/>
                          </a:prstGeom>
                          <a:noFill/>
                          <a:ln>
                            <a:noFill/>
                          </a:ln>
                        </pic:spPr>
                      </pic:pic>
                    </a:graphicData>
                  </a:graphic>
                </wp:inline>
              </w:drawing>
            </w:r>
          </w:p>
        </w:tc>
      </w:tr>
      <w:tr w:rsidR="00BB162C" w14:paraId="2F77D72A" w14:textId="77777777">
        <w:trPr>
          <w:cantSplit/>
          <w:trHeight w:val="359"/>
        </w:trPr>
        <w:tc>
          <w:tcPr>
            <w:tcW w:w="294" w:type="dxa"/>
            <w:tcBorders>
              <w:top w:val="nil"/>
            </w:tcBorders>
            <w:vAlign w:val="center"/>
          </w:tcPr>
          <w:p w14:paraId="3DB8593D" w14:textId="77777777" w:rsidR="00BB162C" w:rsidRDefault="00BB162C">
            <w:pPr>
              <w:jc w:val="center"/>
              <w:rPr>
                <w:rFonts w:ascii="Arial" w:hAnsi="Arial"/>
                <w:sz w:val="24"/>
              </w:rPr>
            </w:pPr>
          </w:p>
        </w:tc>
        <w:tc>
          <w:tcPr>
            <w:tcW w:w="2154" w:type="dxa"/>
            <w:tcBorders>
              <w:top w:val="nil"/>
              <w:right w:val="nil"/>
            </w:tcBorders>
            <w:vAlign w:val="center"/>
          </w:tcPr>
          <w:p w14:paraId="6444607C" w14:textId="77777777" w:rsidR="00BB162C" w:rsidRDefault="00BB162C">
            <w:pPr>
              <w:jc w:val="center"/>
              <w:rPr>
                <w:rFonts w:ascii="Arial" w:hAnsi="Arial"/>
                <w:sz w:val="24"/>
              </w:rPr>
            </w:pPr>
            <w:r>
              <w:rPr>
                <w:rFonts w:ascii="Arial" w:hAnsi="Arial"/>
                <w:sz w:val="24"/>
              </w:rPr>
              <w:t>5a</w:t>
            </w:r>
          </w:p>
        </w:tc>
        <w:tc>
          <w:tcPr>
            <w:tcW w:w="540" w:type="dxa"/>
            <w:tcBorders>
              <w:top w:val="nil"/>
              <w:left w:val="nil"/>
            </w:tcBorders>
            <w:vAlign w:val="center"/>
          </w:tcPr>
          <w:p w14:paraId="2E366165" w14:textId="77777777" w:rsidR="00BB162C" w:rsidRDefault="00BB162C">
            <w:pPr>
              <w:jc w:val="center"/>
              <w:rPr>
                <w:rFonts w:ascii="Arial" w:hAnsi="Arial"/>
                <w:sz w:val="24"/>
              </w:rPr>
            </w:pPr>
          </w:p>
        </w:tc>
        <w:tc>
          <w:tcPr>
            <w:tcW w:w="2700" w:type="dxa"/>
            <w:tcBorders>
              <w:top w:val="nil"/>
              <w:right w:val="nil"/>
            </w:tcBorders>
            <w:vAlign w:val="center"/>
          </w:tcPr>
          <w:p w14:paraId="77432C31" w14:textId="77777777" w:rsidR="00BB162C" w:rsidRDefault="00BB162C">
            <w:pPr>
              <w:jc w:val="center"/>
              <w:rPr>
                <w:rFonts w:ascii="Arial" w:hAnsi="Arial"/>
                <w:sz w:val="24"/>
              </w:rPr>
            </w:pPr>
            <w:r>
              <w:rPr>
                <w:rFonts w:ascii="Arial" w:hAnsi="Arial"/>
                <w:sz w:val="24"/>
              </w:rPr>
              <w:t>5b</w:t>
            </w:r>
          </w:p>
        </w:tc>
        <w:tc>
          <w:tcPr>
            <w:tcW w:w="450" w:type="dxa"/>
            <w:tcBorders>
              <w:top w:val="nil"/>
              <w:left w:val="nil"/>
              <w:right w:val="nil"/>
            </w:tcBorders>
            <w:vAlign w:val="center"/>
          </w:tcPr>
          <w:p w14:paraId="67033F19" w14:textId="77777777" w:rsidR="00BB162C" w:rsidRDefault="00BB162C">
            <w:pPr>
              <w:jc w:val="center"/>
              <w:rPr>
                <w:rFonts w:ascii="Arial" w:hAnsi="Arial"/>
                <w:sz w:val="24"/>
              </w:rPr>
            </w:pPr>
          </w:p>
        </w:tc>
        <w:tc>
          <w:tcPr>
            <w:tcW w:w="2610" w:type="dxa"/>
            <w:tcBorders>
              <w:top w:val="nil"/>
              <w:left w:val="nil"/>
            </w:tcBorders>
            <w:vAlign w:val="center"/>
          </w:tcPr>
          <w:p w14:paraId="0298801F" w14:textId="77777777" w:rsidR="00BB162C" w:rsidRDefault="00BB162C">
            <w:pPr>
              <w:jc w:val="center"/>
              <w:rPr>
                <w:rFonts w:ascii="Arial" w:hAnsi="Arial"/>
                <w:sz w:val="24"/>
              </w:rPr>
            </w:pPr>
            <w:r>
              <w:rPr>
                <w:rFonts w:ascii="Arial" w:hAnsi="Arial"/>
                <w:sz w:val="24"/>
              </w:rPr>
              <w:t>5c</w:t>
            </w:r>
          </w:p>
        </w:tc>
      </w:tr>
      <w:tr w:rsidR="00BB162C" w14:paraId="702DA991" w14:textId="77777777">
        <w:trPr>
          <w:cantSplit/>
          <w:trHeight w:val="341"/>
        </w:trPr>
        <w:tc>
          <w:tcPr>
            <w:tcW w:w="8748" w:type="dxa"/>
            <w:gridSpan w:val="6"/>
          </w:tcPr>
          <w:p w14:paraId="23863F0D" w14:textId="77777777" w:rsidR="00BB162C" w:rsidRDefault="00BB162C">
            <w:pPr>
              <w:jc w:val="center"/>
              <w:rPr>
                <w:rFonts w:ascii="Arial" w:hAnsi="Arial"/>
                <w:b/>
                <w:sz w:val="24"/>
              </w:rPr>
            </w:pPr>
            <w:r>
              <w:rPr>
                <w:rFonts w:ascii="Arial" w:hAnsi="Arial"/>
                <w:b/>
                <w:sz w:val="24"/>
              </w:rPr>
              <w:t>Figure 11.</w:t>
            </w:r>
          </w:p>
        </w:tc>
      </w:tr>
    </w:tbl>
    <w:p w14:paraId="22CF0355" w14:textId="77777777" w:rsidR="00BB162C" w:rsidRDefault="00BB162C">
      <w:pPr>
        <w:rPr>
          <w:rStyle w:val="BodyTextChar"/>
        </w:rPr>
      </w:pPr>
    </w:p>
    <w:p w14:paraId="7ABF9DD4"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Rows 1, 2, 4, and 5 illustrate “hard” proton removal ambiguities, row 3 illustrates incomplete “simple” removal of protons; structures 3b and 3c also illustrate ambiguous representation in </w:t>
      </w:r>
      <w:r w:rsidR="00DA7DC4">
        <w:rPr>
          <w:rStyle w:val="BodyTextChar"/>
          <w:rFonts w:ascii="Times New Roman" w:hAnsi="Times New Roman"/>
        </w:rPr>
        <w:t xml:space="preserve">the </w:t>
      </w:r>
      <w:r>
        <w:rPr>
          <w:rStyle w:val="BodyTextChar"/>
          <w:rFonts w:ascii="Times New Roman" w:hAnsi="Times New Roman"/>
        </w:rPr>
        <w:t xml:space="preserve">case of charged atoms resembling results of </w:t>
      </w:r>
      <w:proofErr w:type="spellStart"/>
      <w:r>
        <w:rPr>
          <w:rStyle w:val="BodyTextChar"/>
          <w:rFonts w:ascii="Times New Roman" w:hAnsi="Times New Roman"/>
        </w:rPr>
        <w:t>heterolytic</w:t>
      </w:r>
      <w:proofErr w:type="spellEnd"/>
      <w:r>
        <w:rPr>
          <w:rStyle w:val="BodyTextChar"/>
          <w:rFonts w:ascii="Times New Roman" w:hAnsi="Times New Roman"/>
        </w:rPr>
        <w:t xml:space="preserve"> dissociation. </w:t>
      </w:r>
    </w:p>
    <w:p w14:paraId="2416D8EF"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The information about the type of normalization invoked is in the first item in the </w:t>
      </w:r>
      <w:proofErr w:type="spellStart"/>
      <w:r>
        <w:rPr>
          <w:rStyle w:val="BodyTextChar"/>
          <w:rFonts w:ascii="Times New Roman" w:hAnsi="Times New Roman"/>
        </w:rPr>
        <w:t>InChI</w:t>
      </w:r>
      <w:proofErr w:type="spellEnd"/>
      <w:r>
        <w:rPr>
          <w:rStyle w:val="BodyTextChar"/>
          <w:rFonts w:ascii="Times New Roman" w:hAnsi="Times New Roman"/>
        </w:rPr>
        <w:t xml:space="preserve"> Auxiliary information. It is a number such that in its binary representation each bit manifests a specific invoked type of normalization. The bit corresponding to 2</w:t>
      </w:r>
      <w:r w:rsidR="00FC0D0E">
        <w:rPr>
          <w:rStyle w:val="BodyTextChar"/>
          <w:rFonts w:ascii="Times New Roman" w:hAnsi="Times New Roman"/>
          <w:vertAlign w:val="superscript"/>
        </w:rPr>
        <w:t>3-1</w:t>
      </w:r>
      <w:r>
        <w:rPr>
          <w:rStyle w:val="BodyTextChar"/>
          <w:rFonts w:ascii="Times New Roman" w:hAnsi="Times New Roman"/>
        </w:rPr>
        <w:t xml:space="preserve"> means hard proton removal, bit 2</w:t>
      </w:r>
      <w:r w:rsidR="00FC0D0E">
        <w:rPr>
          <w:rStyle w:val="BodyTextChar"/>
          <w:rFonts w:ascii="Times New Roman" w:hAnsi="Times New Roman"/>
          <w:vertAlign w:val="superscript"/>
        </w:rPr>
        <w:t>2-1</w:t>
      </w:r>
      <w:r>
        <w:rPr>
          <w:rStyle w:val="BodyTextChar"/>
          <w:rFonts w:ascii="Times New Roman" w:hAnsi="Times New Roman"/>
        </w:rPr>
        <w:t xml:space="preserve"> means treatment of negative charge position ambiguity similar to 3b and 3c on Fig. 11. The bit corresponding to 2</w:t>
      </w:r>
      <w:r w:rsidR="00FC0D0E">
        <w:rPr>
          <w:rStyle w:val="BodyTextChar"/>
          <w:rFonts w:ascii="Times New Roman" w:hAnsi="Times New Roman"/>
          <w:vertAlign w:val="superscript"/>
        </w:rPr>
        <w:t>1-1</w:t>
      </w:r>
      <w:r>
        <w:rPr>
          <w:rStyle w:val="BodyTextChar"/>
          <w:rFonts w:ascii="Times New Roman" w:hAnsi="Times New Roman"/>
        </w:rPr>
        <w:t xml:space="preserve"> means “simple” </w:t>
      </w:r>
      <w:proofErr w:type="spellStart"/>
      <w:r>
        <w:rPr>
          <w:rStyle w:val="BodyTextChar"/>
          <w:rFonts w:ascii="Times New Roman" w:hAnsi="Times New Roman"/>
        </w:rPr>
        <w:t>tautomerism</w:t>
      </w:r>
      <w:proofErr w:type="spellEnd"/>
      <w:r>
        <w:rPr>
          <w:rStyle w:val="BodyTextChar"/>
          <w:rFonts w:ascii="Times New Roman" w:hAnsi="Times New Roman"/>
        </w:rPr>
        <w:t>.</w:t>
      </w:r>
    </w:p>
    <w:p w14:paraId="1B8D19AD" w14:textId="77777777" w:rsidR="00BB162C" w:rsidRDefault="00BB162C">
      <w:pPr>
        <w:rPr>
          <w:rStyle w:val="BodyTextChar"/>
        </w:rPr>
      </w:pPr>
    </w:p>
    <w:p w14:paraId="0F1EB4F4" w14:textId="77777777" w:rsidR="00BB162C" w:rsidRDefault="00BB162C">
      <w:pPr>
        <w:pStyle w:val="berschrift4"/>
      </w:pPr>
      <w:bookmarkStart w:id="87" w:name="_Toc41832816"/>
      <w:r>
        <w:t xml:space="preserve">Step 6, procedure 1: Simple </w:t>
      </w:r>
      <w:proofErr w:type="spellStart"/>
      <w:r>
        <w:t>tautomerism</w:t>
      </w:r>
      <w:proofErr w:type="spellEnd"/>
      <w:r>
        <w:t xml:space="preserve"> detection</w:t>
      </w:r>
      <w:bookmarkEnd w:id="87"/>
    </w:p>
    <w:p w14:paraId="2810A379" w14:textId="77777777" w:rsidR="00BB162C" w:rsidRDefault="00BB162C" w:rsidP="0054775F">
      <w:pPr>
        <w:pStyle w:val="Textkrper"/>
        <w:rPr>
          <w:rStyle w:val="BodyTextChar"/>
          <w:rFonts w:ascii="Times New Roman" w:hAnsi="Times New Roman"/>
        </w:rPr>
      </w:pPr>
      <w:r>
        <w:t>T</w:t>
      </w:r>
      <w:r>
        <w:rPr>
          <w:rStyle w:val="BodyTextChar"/>
          <w:rFonts w:ascii="Times New Roman" w:hAnsi="Times New Roman"/>
        </w:rPr>
        <w:t xml:space="preserve">he Main layer must be the same for any arrangement of mobile hydrogen atoms. This is achieved by the logical removal of mobile H-atoms and the tagging of H-donor and H-receptor atoms. To identify these H-atoms we have adopted the straightforward varieties of H-transfer </w:t>
      </w:r>
      <w:proofErr w:type="spellStart"/>
      <w:r>
        <w:rPr>
          <w:rStyle w:val="BodyTextChar"/>
          <w:rFonts w:ascii="Times New Roman" w:hAnsi="Times New Roman"/>
        </w:rPr>
        <w:t>tautomerism</w:t>
      </w:r>
      <w:proofErr w:type="spellEnd"/>
      <w:r>
        <w:rPr>
          <w:rStyle w:val="BodyTextChar"/>
          <w:rFonts w:ascii="Times New Roman" w:hAnsi="Times New Roman"/>
        </w:rPr>
        <w:t xml:space="preserve"> listed in Table 6 (see also reference 1) and illustrated in Figures 12 and 13 using Guanine as an example.</w:t>
      </w:r>
    </w:p>
    <w:p w14:paraId="215C2097" w14:textId="77777777" w:rsidR="00BB162C" w:rsidRDefault="00BB162C">
      <w:pPr>
        <w:rPr>
          <w:rStyle w:val="BodyTextChar"/>
        </w:rPr>
      </w:pPr>
    </w:p>
    <w:p w14:paraId="665B0D35" w14:textId="77777777" w:rsidR="00BB162C" w:rsidRDefault="00BB162C">
      <w:pPr>
        <w:rPr>
          <w:rFonts w:ascii="Arial" w:hAnsi="Arial"/>
          <w:sz w:val="24"/>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360"/>
        <w:gridCol w:w="1350"/>
        <w:gridCol w:w="90"/>
        <w:gridCol w:w="450"/>
        <w:gridCol w:w="1800"/>
        <w:gridCol w:w="450"/>
        <w:gridCol w:w="2250"/>
      </w:tblGrid>
      <w:tr w:rsidR="00BB162C" w14:paraId="515D7850" w14:textId="77777777">
        <w:trPr>
          <w:cantSplit/>
          <w:trHeight w:val="314"/>
        </w:trPr>
        <w:tc>
          <w:tcPr>
            <w:tcW w:w="8190" w:type="dxa"/>
            <w:gridSpan w:val="8"/>
          </w:tcPr>
          <w:p w14:paraId="4E16879D" w14:textId="77777777" w:rsidR="00BB162C" w:rsidRDefault="00BB162C">
            <w:pPr>
              <w:keepNext/>
              <w:keepLines/>
              <w:jc w:val="center"/>
              <w:rPr>
                <w:rFonts w:ascii="Arial" w:hAnsi="Arial"/>
                <w:b/>
                <w:sz w:val="24"/>
              </w:rPr>
            </w:pPr>
            <w:r>
              <w:rPr>
                <w:rFonts w:ascii="Arial" w:hAnsi="Arial"/>
                <w:b/>
                <w:sz w:val="24"/>
              </w:rPr>
              <w:lastRenderedPageBreak/>
              <w:t>Table 6</w:t>
            </w:r>
          </w:p>
        </w:tc>
      </w:tr>
      <w:tr w:rsidR="00BB162C" w:rsidRPr="007D2FE1" w14:paraId="70A0B5EC" w14:textId="77777777">
        <w:trPr>
          <w:cantSplit/>
          <w:trHeight w:val="395"/>
        </w:trPr>
        <w:tc>
          <w:tcPr>
            <w:tcW w:w="3150" w:type="dxa"/>
            <w:gridSpan w:val="3"/>
            <w:vMerge w:val="restart"/>
            <w:tcBorders>
              <w:bottom w:val="nil"/>
            </w:tcBorders>
            <w:vAlign w:val="center"/>
          </w:tcPr>
          <w:p w14:paraId="09DD6C95" w14:textId="77777777" w:rsidR="00BB162C" w:rsidRDefault="00BB162C">
            <w:pPr>
              <w:keepNext/>
              <w:keepLines/>
              <w:jc w:val="center"/>
              <w:rPr>
                <w:rFonts w:ascii="Arial" w:hAnsi="Arial"/>
                <w:sz w:val="24"/>
                <w:szCs w:val="24"/>
              </w:rPr>
            </w:pPr>
            <w:r>
              <w:rPr>
                <w:rFonts w:ascii="Arial" w:hAnsi="Arial"/>
                <w:color w:val="0000FF"/>
                <w:sz w:val="24"/>
                <w:szCs w:val="24"/>
              </w:rPr>
              <w:t>M=</w:t>
            </w:r>
            <w:r>
              <w:rPr>
                <w:rFonts w:ascii="Arial" w:hAnsi="Arial"/>
                <w:sz w:val="24"/>
                <w:szCs w:val="24"/>
              </w:rPr>
              <w:t>Q</w:t>
            </w:r>
            <w:r>
              <w:rPr>
                <w:rFonts w:ascii="Arial" w:hAnsi="Arial"/>
                <w:b/>
                <w:color w:val="0000FF"/>
                <w:sz w:val="24"/>
                <w:szCs w:val="24"/>
              </w:rPr>
              <w:sym w:font="Symbol" w:char="F02D"/>
            </w:r>
            <w:r>
              <w:rPr>
                <w:rFonts w:ascii="Arial" w:hAnsi="Arial"/>
                <w:color w:val="0000FF"/>
                <w:sz w:val="24"/>
                <w:szCs w:val="24"/>
              </w:rPr>
              <w:t>ZH</w:t>
            </w:r>
            <w:r>
              <w:rPr>
                <w:rFonts w:ascii="Arial" w:hAnsi="Arial"/>
                <w:sz w:val="24"/>
                <w:szCs w:val="24"/>
              </w:rPr>
              <w:t xml:space="preserve">  </w:t>
            </w:r>
            <w:r>
              <w:rPr>
                <w:rFonts w:ascii="Arial" w:hAnsi="Arial"/>
                <w:sz w:val="24"/>
                <w:szCs w:val="24"/>
              </w:rPr>
              <w:sym w:font="Symbol" w:char="F0AB"/>
            </w:r>
            <w:r>
              <w:rPr>
                <w:rFonts w:ascii="Arial" w:hAnsi="Arial"/>
                <w:sz w:val="24"/>
                <w:szCs w:val="24"/>
              </w:rPr>
              <w:t xml:space="preserve">  </w:t>
            </w:r>
            <w:r>
              <w:rPr>
                <w:rFonts w:ascii="Arial" w:hAnsi="Arial"/>
                <w:color w:val="0000FF"/>
                <w:sz w:val="24"/>
                <w:szCs w:val="24"/>
              </w:rPr>
              <w:t>MH</w:t>
            </w:r>
            <w:r>
              <w:rPr>
                <w:rFonts w:ascii="Arial" w:hAnsi="Arial"/>
                <w:b/>
                <w:color w:val="0000FF"/>
                <w:sz w:val="24"/>
                <w:szCs w:val="24"/>
              </w:rPr>
              <w:sym w:font="Symbol" w:char="F02D"/>
            </w:r>
            <w:r>
              <w:rPr>
                <w:rFonts w:ascii="Arial" w:hAnsi="Arial"/>
                <w:sz w:val="24"/>
                <w:szCs w:val="24"/>
              </w:rPr>
              <w:t>Q</w:t>
            </w:r>
            <w:r>
              <w:rPr>
                <w:rFonts w:ascii="Arial" w:hAnsi="Arial"/>
                <w:color w:val="0000FF"/>
                <w:sz w:val="24"/>
                <w:szCs w:val="24"/>
              </w:rPr>
              <w:t>=Z</w:t>
            </w:r>
            <w:r>
              <w:rPr>
                <w:rFonts w:ascii="Arial" w:hAnsi="Arial"/>
                <w:sz w:val="24"/>
                <w:szCs w:val="24"/>
              </w:rPr>
              <w:t>,</w:t>
            </w:r>
          </w:p>
          <w:p w14:paraId="0E9B499A" w14:textId="77777777" w:rsidR="00BB162C" w:rsidRDefault="00BB162C">
            <w:pPr>
              <w:keepNext/>
              <w:keepLines/>
              <w:jc w:val="center"/>
              <w:rPr>
                <w:rFonts w:ascii="Arial" w:hAnsi="Arial"/>
                <w:sz w:val="24"/>
                <w:szCs w:val="24"/>
              </w:rPr>
            </w:pPr>
            <w:r>
              <w:rPr>
                <w:rFonts w:ascii="Arial" w:hAnsi="Arial"/>
                <w:sz w:val="24"/>
                <w:szCs w:val="24"/>
              </w:rPr>
              <w:t>or</w:t>
            </w:r>
          </w:p>
          <w:p w14:paraId="766358A2" w14:textId="77777777" w:rsidR="00BB162C" w:rsidRDefault="00BB162C">
            <w:pPr>
              <w:keepNext/>
              <w:keepLines/>
              <w:jc w:val="center"/>
              <w:rPr>
                <w:rFonts w:ascii="Arial" w:hAnsi="Arial"/>
                <w:sz w:val="24"/>
                <w:szCs w:val="24"/>
              </w:rPr>
            </w:pPr>
            <w:r>
              <w:rPr>
                <w:rFonts w:ascii="Arial" w:hAnsi="Arial"/>
                <w:color w:val="0000FF"/>
                <w:sz w:val="24"/>
                <w:szCs w:val="24"/>
              </w:rPr>
              <w:t>M=</w:t>
            </w:r>
            <w:r>
              <w:rPr>
                <w:rFonts w:ascii="Arial" w:hAnsi="Arial"/>
                <w:sz w:val="24"/>
                <w:szCs w:val="24"/>
              </w:rPr>
              <w:t>Q</w:t>
            </w:r>
            <w:r>
              <w:rPr>
                <w:rFonts w:ascii="Arial" w:hAnsi="Arial"/>
                <w:b/>
                <w:color w:val="0000FF"/>
                <w:sz w:val="24"/>
                <w:szCs w:val="24"/>
              </w:rPr>
              <w:sym w:font="Symbol" w:char="F02D"/>
            </w:r>
            <w:r>
              <w:rPr>
                <w:rFonts w:ascii="Arial" w:hAnsi="Arial"/>
                <w:color w:val="0000FF"/>
                <w:sz w:val="24"/>
                <w:szCs w:val="24"/>
              </w:rPr>
              <w:t>Z</w:t>
            </w:r>
            <w:r>
              <w:rPr>
                <w:rFonts w:ascii="Courier New" w:hAnsi="Courier New" w:cs="Courier New"/>
                <w:b/>
                <w:sz w:val="24"/>
                <w:szCs w:val="24"/>
                <w:vertAlign w:val="superscript"/>
              </w:rPr>
              <w:t>-</w:t>
            </w:r>
            <w:r>
              <w:rPr>
                <w:rFonts w:ascii="Arial" w:hAnsi="Arial"/>
                <w:sz w:val="24"/>
                <w:szCs w:val="24"/>
              </w:rPr>
              <w:t xml:space="preserve">  </w:t>
            </w:r>
            <w:r>
              <w:rPr>
                <w:rFonts w:ascii="Arial" w:hAnsi="Arial"/>
                <w:sz w:val="24"/>
                <w:szCs w:val="24"/>
              </w:rPr>
              <w:sym w:font="Symbol" w:char="F0AB"/>
            </w:r>
            <w:r>
              <w:rPr>
                <w:rFonts w:ascii="Arial" w:hAnsi="Arial"/>
                <w:sz w:val="24"/>
                <w:szCs w:val="24"/>
              </w:rPr>
              <w:t xml:space="preserve">  </w:t>
            </w:r>
            <w:r>
              <w:rPr>
                <w:rFonts w:ascii="Arial" w:hAnsi="Arial"/>
                <w:color w:val="0000FF"/>
                <w:sz w:val="24"/>
                <w:szCs w:val="24"/>
              </w:rPr>
              <w:t>M</w:t>
            </w:r>
            <w:r>
              <w:rPr>
                <w:rFonts w:ascii="Courier New" w:hAnsi="Courier New" w:cs="Courier New"/>
                <w:b/>
                <w:color w:val="0000FF"/>
                <w:sz w:val="24"/>
                <w:szCs w:val="24"/>
                <w:vertAlign w:val="superscript"/>
              </w:rPr>
              <w:t>-</w:t>
            </w:r>
            <w:r>
              <w:rPr>
                <w:rFonts w:ascii="Arial" w:hAnsi="Arial"/>
                <w:b/>
                <w:color w:val="0000FF"/>
                <w:sz w:val="24"/>
                <w:szCs w:val="24"/>
              </w:rPr>
              <w:sym w:font="Symbol" w:char="F02D"/>
            </w:r>
            <w:r>
              <w:rPr>
                <w:rFonts w:ascii="Arial" w:hAnsi="Arial"/>
                <w:sz w:val="24"/>
                <w:szCs w:val="24"/>
              </w:rPr>
              <w:t>Q</w:t>
            </w:r>
            <w:r>
              <w:rPr>
                <w:rFonts w:ascii="Arial" w:hAnsi="Arial"/>
                <w:color w:val="0000FF"/>
                <w:sz w:val="24"/>
                <w:szCs w:val="24"/>
              </w:rPr>
              <w:t>=Z</w:t>
            </w:r>
          </w:p>
        </w:tc>
        <w:tc>
          <w:tcPr>
            <w:tcW w:w="5040" w:type="dxa"/>
            <w:gridSpan w:val="5"/>
            <w:vAlign w:val="center"/>
          </w:tcPr>
          <w:p w14:paraId="5C4C27D3" w14:textId="77777777" w:rsidR="00BB162C" w:rsidRPr="007D2FE1" w:rsidRDefault="00BB162C">
            <w:pPr>
              <w:keepNext/>
              <w:keepLines/>
              <w:tabs>
                <w:tab w:val="left" w:pos="792"/>
              </w:tabs>
              <w:rPr>
                <w:rFonts w:ascii="Arial" w:hAnsi="Arial"/>
                <w:sz w:val="24"/>
                <w:szCs w:val="24"/>
                <w:lang w:val="fr-FR"/>
              </w:rPr>
            </w:pPr>
            <w:r w:rsidRPr="007D2FE1">
              <w:rPr>
                <w:rFonts w:ascii="Arial" w:hAnsi="Arial"/>
                <w:color w:val="0000FF"/>
                <w:sz w:val="24"/>
                <w:szCs w:val="24"/>
                <w:lang w:val="fr-FR"/>
              </w:rPr>
              <w:t>M</w:t>
            </w:r>
            <w:r w:rsidRPr="007D2FE1">
              <w:rPr>
                <w:rFonts w:ascii="Arial" w:hAnsi="Arial"/>
                <w:sz w:val="24"/>
                <w:szCs w:val="24"/>
                <w:lang w:val="fr-FR"/>
              </w:rPr>
              <w:t xml:space="preserve">, </w:t>
            </w:r>
            <w:r w:rsidRPr="007D2FE1">
              <w:rPr>
                <w:rFonts w:ascii="Arial" w:hAnsi="Arial"/>
                <w:color w:val="0000FF"/>
                <w:sz w:val="24"/>
                <w:szCs w:val="24"/>
                <w:lang w:val="fr-FR"/>
              </w:rPr>
              <w:t>Z</w:t>
            </w:r>
            <w:r w:rsidRPr="007D2FE1">
              <w:rPr>
                <w:rFonts w:ascii="Arial" w:hAnsi="Arial"/>
                <w:sz w:val="24"/>
                <w:szCs w:val="24"/>
                <w:lang w:val="fr-FR"/>
              </w:rPr>
              <w:t xml:space="preserve"> </w:t>
            </w:r>
            <w:r w:rsidRPr="007D2FE1">
              <w:rPr>
                <w:rFonts w:ascii="Arial" w:hAnsi="Arial"/>
                <w:sz w:val="24"/>
                <w:szCs w:val="24"/>
                <w:lang w:val="fr-FR"/>
              </w:rPr>
              <w:tab/>
              <w:t>= N</w:t>
            </w:r>
            <w:r w:rsidRPr="007D2FE1">
              <w:rPr>
                <w:rFonts w:ascii="Arial" w:hAnsi="Arial"/>
                <w:sz w:val="24"/>
                <w:szCs w:val="24"/>
                <w:vertAlign w:val="superscript"/>
                <w:lang w:val="fr-FR"/>
              </w:rPr>
              <w:t>III</w:t>
            </w:r>
            <w:r w:rsidRPr="007D2FE1">
              <w:rPr>
                <w:rFonts w:ascii="Arial" w:hAnsi="Arial"/>
                <w:sz w:val="24"/>
                <w:szCs w:val="24"/>
                <w:lang w:val="fr-FR"/>
              </w:rPr>
              <w:t>, O</w:t>
            </w:r>
            <w:r w:rsidRPr="007D2FE1">
              <w:rPr>
                <w:rFonts w:ascii="Arial" w:hAnsi="Arial"/>
                <w:sz w:val="24"/>
                <w:szCs w:val="24"/>
                <w:vertAlign w:val="superscript"/>
                <w:lang w:val="fr-FR"/>
              </w:rPr>
              <w:t>II</w:t>
            </w:r>
            <w:r w:rsidRPr="007D2FE1">
              <w:rPr>
                <w:rFonts w:ascii="Arial" w:hAnsi="Arial"/>
                <w:sz w:val="24"/>
                <w:szCs w:val="24"/>
                <w:lang w:val="fr-FR"/>
              </w:rPr>
              <w:t>, S</w:t>
            </w:r>
            <w:r w:rsidRPr="007D2FE1">
              <w:rPr>
                <w:rFonts w:ascii="Arial" w:hAnsi="Arial"/>
                <w:sz w:val="24"/>
                <w:szCs w:val="24"/>
                <w:vertAlign w:val="superscript"/>
                <w:lang w:val="fr-FR"/>
              </w:rPr>
              <w:t>II</w:t>
            </w:r>
            <w:r w:rsidRPr="007D2FE1">
              <w:rPr>
                <w:rFonts w:ascii="Arial" w:hAnsi="Arial"/>
                <w:sz w:val="24"/>
                <w:szCs w:val="24"/>
                <w:lang w:val="fr-FR"/>
              </w:rPr>
              <w:t xml:space="preserve">, </w:t>
            </w:r>
            <w:proofErr w:type="spellStart"/>
            <w:r w:rsidRPr="007D2FE1">
              <w:rPr>
                <w:rFonts w:ascii="Arial" w:hAnsi="Arial"/>
                <w:sz w:val="24"/>
                <w:szCs w:val="24"/>
                <w:lang w:val="fr-FR"/>
              </w:rPr>
              <w:t>Se</w:t>
            </w:r>
            <w:r w:rsidRPr="007D2FE1">
              <w:rPr>
                <w:rFonts w:ascii="Arial" w:hAnsi="Arial"/>
                <w:sz w:val="24"/>
                <w:szCs w:val="24"/>
                <w:vertAlign w:val="superscript"/>
                <w:lang w:val="fr-FR"/>
              </w:rPr>
              <w:t>II</w:t>
            </w:r>
            <w:proofErr w:type="spellEnd"/>
            <w:r w:rsidRPr="007D2FE1">
              <w:rPr>
                <w:rFonts w:ascii="Arial" w:hAnsi="Arial"/>
                <w:sz w:val="24"/>
                <w:szCs w:val="24"/>
                <w:lang w:val="fr-FR"/>
              </w:rPr>
              <w:t xml:space="preserve">, </w:t>
            </w:r>
            <w:proofErr w:type="spellStart"/>
            <w:r w:rsidRPr="007D2FE1">
              <w:rPr>
                <w:rFonts w:ascii="Arial" w:hAnsi="Arial"/>
                <w:sz w:val="24"/>
                <w:szCs w:val="24"/>
                <w:lang w:val="fr-FR"/>
              </w:rPr>
              <w:t>Te</w:t>
            </w:r>
            <w:r w:rsidRPr="007D2FE1">
              <w:rPr>
                <w:rFonts w:ascii="Arial" w:hAnsi="Arial"/>
                <w:sz w:val="24"/>
                <w:szCs w:val="24"/>
                <w:vertAlign w:val="superscript"/>
                <w:lang w:val="fr-FR"/>
              </w:rPr>
              <w:t>II</w:t>
            </w:r>
            <w:proofErr w:type="spellEnd"/>
            <w:r w:rsidRPr="007D2FE1">
              <w:rPr>
                <w:rFonts w:ascii="Arial" w:hAnsi="Arial"/>
                <w:sz w:val="24"/>
                <w:szCs w:val="24"/>
                <w:lang w:val="fr-FR"/>
              </w:rPr>
              <w:t xml:space="preserve"> (Roman </w:t>
            </w:r>
            <w:proofErr w:type="spellStart"/>
            <w:r w:rsidRPr="007D2FE1">
              <w:rPr>
                <w:rFonts w:ascii="Arial" w:hAnsi="Arial"/>
                <w:sz w:val="24"/>
                <w:szCs w:val="24"/>
                <w:lang w:val="fr-FR"/>
              </w:rPr>
              <w:t>superscripts</w:t>
            </w:r>
            <w:proofErr w:type="spellEnd"/>
            <w:r w:rsidRPr="007D2FE1">
              <w:rPr>
                <w:rFonts w:ascii="Arial" w:hAnsi="Arial"/>
                <w:sz w:val="24"/>
                <w:szCs w:val="24"/>
                <w:lang w:val="fr-FR"/>
              </w:rPr>
              <w:t xml:space="preserve"> </w:t>
            </w:r>
            <w:proofErr w:type="spellStart"/>
            <w:r w:rsidRPr="007D2FE1">
              <w:rPr>
                <w:rFonts w:ascii="Arial" w:hAnsi="Arial"/>
                <w:sz w:val="24"/>
                <w:szCs w:val="24"/>
                <w:lang w:val="fr-FR"/>
              </w:rPr>
              <w:t>designate</w:t>
            </w:r>
            <w:proofErr w:type="spellEnd"/>
            <w:r w:rsidRPr="007D2FE1">
              <w:rPr>
                <w:rFonts w:ascii="Arial" w:hAnsi="Arial"/>
                <w:sz w:val="24"/>
                <w:szCs w:val="24"/>
                <w:lang w:val="fr-FR"/>
              </w:rPr>
              <w:t xml:space="preserve"> </w:t>
            </w:r>
            <w:proofErr w:type="spellStart"/>
            <w:r w:rsidRPr="007D2FE1">
              <w:rPr>
                <w:rFonts w:ascii="Arial" w:hAnsi="Arial"/>
                <w:sz w:val="24"/>
                <w:szCs w:val="24"/>
                <w:lang w:val="fr-FR"/>
              </w:rPr>
              <w:t>chemical</w:t>
            </w:r>
            <w:proofErr w:type="spellEnd"/>
            <w:r w:rsidRPr="007D2FE1">
              <w:rPr>
                <w:rFonts w:ascii="Arial" w:hAnsi="Arial"/>
                <w:sz w:val="24"/>
                <w:szCs w:val="24"/>
                <w:lang w:val="fr-FR"/>
              </w:rPr>
              <w:t xml:space="preserve"> valence)</w:t>
            </w:r>
          </w:p>
        </w:tc>
      </w:tr>
      <w:tr w:rsidR="00BB162C" w14:paraId="5D39EEF1" w14:textId="77777777">
        <w:trPr>
          <w:cantSplit/>
          <w:trHeight w:val="467"/>
        </w:trPr>
        <w:tc>
          <w:tcPr>
            <w:tcW w:w="3150" w:type="dxa"/>
            <w:gridSpan w:val="3"/>
            <w:vMerge/>
            <w:tcBorders>
              <w:top w:val="nil"/>
              <w:bottom w:val="nil"/>
            </w:tcBorders>
          </w:tcPr>
          <w:p w14:paraId="60700AA1" w14:textId="77777777" w:rsidR="00BB162C" w:rsidRPr="007D2FE1" w:rsidRDefault="00BB162C">
            <w:pPr>
              <w:keepNext/>
              <w:keepLines/>
              <w:rPr>
                <w:rFonts w:ascii="Arial" w:hAnsi="Arial"/>
                <w:sz w:val="24"/>
                <w:szCs w:val="24"/>
                <w:lang w:val="fr-FR"/>
              </w:rPr>
            </w:pPr>
          </w:p>
        </w:tc>
        <w:tc>
          <w:tcPr>
            <w:tcW w:w="5040" w:type="dxa"/>
            <w:gridSpan w:val="5"/>
            <w:vAlign w:val="center"/>
          </w:tcPr>
          <w:p w14:paraId="4554B1E8" w14:textId="77777777" w:rsidR="00BB162C" w:rsidRDefault="00BB162C">
            <w:pPr>
              <w:keepNext/>
              <w:keepLines/>
              <w:rPr>
                <w:rFonts w:ascii="Arial" w:hAnsi="Arial"/>
                <w:sz w:val="24"/>
                <w:szCs w:val="24"/>
                <w:lang w:val="pt-BR"/>
              </w:rPr>
            </w:pPr>
            <w:r>
              <w:rPr>
                <w:rFonts w:ascii="Arial" w:hAnsi="Arial"/>
                <w:sz w:val="24"/>
                <w:szCs w:val="24"/>
                <w:lang w:val="pt-BR"/>
              </w:rPr>
              <w:t>Q</w:t>
            </w:r>
            <w:r>
              <w:rPr>
                <w:rFonts w:ascii="Arial" w:hAnsi="Arial"/>
                <w:sz w:val="24"/>
                <w:szCs w:val="24"/>
                <w:lang w:val="pt-BR"/>
              </w:rPr>
              <w:tab/>
              <w:t>= C, N, S, P, Sb, As, Se, Te, Br, Cl, I</w:t>
            </w:r>
          </w:p>
        </w:tc>
      </w:tr>
      <w:tr w:rsidR="00BB162C" w:rsidRPr="00902627" w14:paraId="4EC0058C" w14:textId="77777777">
        <w:trPr>
          <w:cantSplit/>
          <w:trHeight w:val="422"/>
        </w:trPr>
        <w:tc>
          <w:tcPr>
            <w:tcW w:w="3150" w:type="dxa"/>
            <w:gridSpan w:val="3"/>
            <w:vMerge/>
            <w:tcBorders>
              <w:top w:val="nil"/>
              <w:bottom w:val="nil"/>
            </w:tcBorders>
          </w:tcPr>
          <w:p w14:paraId="12906F57" w14:textId="77777777" w:rsidR="00BB162C" w:rsidRDefault="00BB162C">
            <w:pPr>
              <w:keepNext/>
              <w:keepLines/>
              <w:tabs>
                <w:tab w:val="left" w:pos="810"/>
                <w:tab w:val="left" w:pos="1350"/>
              </w:tabs>
              <w:rPr>
                <w:rFonts w:ascii="Arial" w:hAnsi="Arial"/>
                <w:sz w:val="24"/>
                <w:szCs w:val="24"/>
                <w:lang w:val="pt-BR"/>
              </w:rPr>
            </w:pPr>
          </w:p>
        </w:tc>
        <w:tc>
          <w:tcPr>
            <w:tcW w:w="5040" w:type="dxa"/>
            <w:gridSpan w:val="5"/>
            <w:tcBorders>
              <w:bottom w:val="nil"/>
            </w:tcBorders>
            <w:vAlign w:val="center"/>
          </w:tcPr>
          <w:p w14:paraId="4A0C23A3" w14:textId="77777777" w:rsidR="00BB162C" w:rsidRPr="000805E7" w:rsidRDefault="00BB162C">
            <w:pPr>
              <w:keepNext/>
              <w:keepLines/>
              <w:tabs>
                <w:tab w:val="left" w:pos="792"/>
              </w:tabs>
              <w:rPr>
                <w:rFonts w:ascii="Arial" w:hAnsi="Arial"/>
                <w:sz w:val="24"/>
                <w:szCs w:val="24"/>
                <w:lang w:val="de-DE"/>
              </w:rPr>
            </w:pPr>
            <w:r w:rsidRPr="000805E7">
              <w:rPr>
                <w:rFonts w:ascii="Arial" w:hAnsi="Arial"/>
                <w:sz w:val="24"/>
                <w:szCs w:val="24"/>
                <w:lang w:val="de-DE"/>
              </w:rPr>
              <w:t>H</w:t>
            </w:r>
            <w:r w:rsidRPr="000805E7">
              <w:rPr>
                <w:rFonts w:ascii="Arial" w:hAnsi="Arial"/>
                <w:sz w:val="24"/>
                <w:szCs w:val="24"/>
                <w:lang w:val="de-DE"/>
              </w:rPr>
              <w:tab/>
              <w:t xml:space="preserve">= hydrogen, </w:t>
            </w:r>
            <w:proofErr w:type="spellStart"/>
            <w:r w:rsidRPr="000805E7">
              <w:rPr>
                <w:rFonts w:ascii="Arial" w:hAnsi="Arial"/>
                <w:sz w:val="24"/>
                <w:szCs w:val="24"/>
                <w:lang w:val="de-DE"/>
              </w:rPr>
              <w:t>deuterium</w:t>
            </w:r>
            <w:proofErr w:type="spellEnd"/>
            <w:r w:rsidRPr="000805E7">
              <w:rPr>
                <w:rFonts w:ascii="Arial" w:hAnsi="Arial"/>
                <w:sz w:val="24"/>
                <w:szCs w:val="24"/>
                <w:lang w:val="de-DE"/>
              </w:rPr>
              <w:t xml:space="preserve">, </w:t>
            </w:r>
            <w:proofErr w:type="spellStart"/>
            <w:r w:rsidRPr="000805E7">
              <w:rPr>
                <w:rFonts w:ascii="Arial" w:hAnsi="Arial"/>
                <w:sz w:val="24"/>
                <w:szCs w:val="24"/>
                <w:lang w:val="de-DE"/>
              </w:rPr>
              <w:t>or</w:t>
            </w:r>
            <w:proofErr w:type="spellEnd"/>
            <w:r w:rsidRPr="000805E7">
              <w:rPr>
                <w:rFonts w:ascii="Arial" w:hAnsi="Arial"/>
                <w:sz w:val="24"/>
                <w:szCs w:val="24"/>
                <w:lang w:val="de-DE"/>
              </w:rPr>
              <w:t xml:space="preserve"> </w:t>
            </w:r>
            <w:proofErr w:type="spellStart"/>
            <w:r w:rsidRPr="000805E7">
              <w:rPr>
                <w:rFonts w:ascii="Arial" w:hAnsi="Arial"/>
                <w:sz w:val="24"/>
                <w:szCs w:val="24"/>
                <w:lang w:val="de-DE"/>
              </w:rPr>
              <w:t>tritium</w:t>
            </w:r>
            <w:proofErr w:type="spellEnd"/>
          </w:p>
        </w:tc>
      </w:tr>
      <w:tr w:rsidR="00BB162C" w14:paraId="35C17627" w14:textId="77777777">
        <w:trPr>
          <w:cantSplit/>
          <w:trHeight w:val="980"/>
        </w:trPr>
        <w:tc>
          <w:tcPr>
            <w:tcW w:w="8190" w:type="dxa"/>
            <w:gridSpan w:val="8"/>
            <w:tcBorders>
              <w:top w:val="single" w:sz="4" w:space="0" w:color="auto"/>
              <w:bottom w:val="nil"/>
            </w:tcBorders>
            <w:vAlign w:val="center"/>
          </w:tcPr>
          <w:p w14:paraId="37A1A3D3" w14:textId="77777777" w:rsidR="00BB162C" w:rsidRDefault="00BB162C">
            <w:pPr>
              <w:keepNext/>
              <w:keepLines/>
              <w:rPr>
                <w:rStyle w:val="BodyTextChar"/>
              </w:rPr>
            </w:pPr>
            <w:r>
              <w:rPr>
                <w:rStyle w:val="BodyTextChar"/>
              </w:rPr>
              <w:t xml:space="preserve">The “=” bond may be a double bond, a bond in the alternating single/double bond ring, or a “tautomeric” bond (shown in blue) </w:t>
            </w:r>
          </w:p>
          <w:p w14:paraId="4F16B8EF" w14:textId="77777777" w:rsidR="00BB162C" w:rsidRDefault="00BB162C">
            <w:pPr>
              <w:keepNext/>
              <w:keepLines/>
              <w:rPr>
                <w:rStyle w:val="BodyTextChar"/>
              </w:rPr>
            </w:pPr>
            <w:r>
              <w:rPr>
                <w:rStyle w:val="BodyTextChar"/>
              </w:rPr>
              <w:t>Below H atom can be replaced with a negative charge</w:t>
            </w:r>
          </w:p>
        </w:tc>
      </w:tr>
      <w:tr w:rsidR="00BB162C" w14:paraId="218338D8" w14:textId="77777777">
        <w:trPr>
          <w:cantSplit/>
          <w:trHeight w:val="1664"/>
        </w:trPr>
        <w:tc>
          <w:tcPr>
            <w:tcW w:w="1440" w:type="dxa"/>
            <w:tcBorders>
              <w:top w:val="single" w:sz="4" w:space="0" w:color="auto"/>
              <w:left w:val="single" w:sz="4" w:space="0" w:color="auto"/>
              <w:bottom w:val="single" w:sz="4" w:space="0" w:color="auto"/>
              <w:right w:val="nil"/>
            </w:tcBorders>
            <w:vAlign w:val="center"/>
          </w:tcPr>
          <w:p w14:paraId="59DE7B07" w14:textId="77777777" w:rsidR="00BB162C" w:rsidRDefault="00F94555">
            <w:pPr>
              <w:keepNext/>
              <w:keepLines/>
              <w:jc w:val="center"/>
              <w:rPr>
                <w:rFonts w:ascii="Arial" w:hAnsi="Arial"/>
                <w:sz w:val="24"/>
                <w:szCs w:val="24"/>
              </w:rPr>
            </w:pPr>
            <w:r>
              <w:rPr>
                <w:rFonts w:ascii="Arial" w:hAnsi="Arial"/>
                <w:noProof/>
                <w:sz w:val="24"/>
                <w:szCs w:val="24"/>
                <w:lang w:val="de-DE" w:eastAsia="de-DE"/>
              </w:rPr>
              <w:drawing>
                <wp:inline distT="0" distB="0" distL="0" distR="0" wp14:anchorId="687662D2" wp14:editId="20BA0DA0">
                  <wp:extent cx="828675" cy="8096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8675" cy="809625"/>
                          </a:xfrm>
                          <a:prstGeom prst="rect">
                            <a:avLst/>
                          </a:prstGeom>
                          <a:noFill/>
                          <a:ln>
                            <a:noFill/>
                          </a:ln>
                        </pic:spPr>
                      </pic:pic>
                    </a:graphicData>
                  </a:graphic>
                </wp:inline>
              </w:drawing>
            </w:r>
          </w:p>
        </w:tc>
        <w:tc>
          <w:tcPr>
            <w:tcW w:w="360" w:type="dxa"/>
            <w:tcBorders>
              <w:top w:val="single" w:sz="4" w:space="0" w:color="auto"/>
              <w:left w:val="nil"/>
              <w:bottom w:val="single" w:sz="4" w:space="0" w:color="auto"/>
              <w:right w:val="nil"/>
            </w:tcBorders>
            <w:vAlign w:val="center"/>
          </w:tcPr>
          <w:p w14:paraId="4722929C" w14:textId="77777777" w:rsidR="00BB162C" w:rsidRDefault="00BB162C">
            <w:pPr>
              <w:keepNext/>
              <w:keepLines/>
              <w:jc w:val="center"/>
              <w:rPr>
                <w:rFonts w:ascii="Arial" w:hAnsi="Arial"/>
                <w:sz w:val="24"/>
                <w:szCs w:val="24"/>
              </w:rPr>
            </w:pPr>
            <w:r>
              <w:rPr>
                <w:rFonts w:ascii="Arial" w:hAnsi="Arial"/>
                <w:sz w:val="24"/>
                <w:szCs w:val="24"/>
              </w:rPr>
              <w:sym w:font="Symbol" w:char="F0AB"/>
            </w:r>
          </w:p>
        </w:tc>
        <w:tc>
          <w:tcPr>
            <w:tcW w:w="1440" w:type="dxa"/>
            <w:gridSpan w:val="2"/>
            <w:tcBorders>
              <w:top w:val="single" w:sz="4" w:space="0" w:color="auto"/>
              <w:left w:val="nil"/>
              <w:bottom w:val="single" w:sz="4" w:space="0" w:color="auto"/>
              <w:right w:val="single" w:sz="4" w:space="0" w:color="auto"/>
            </w:tcBorders>
            <w:vAlign w:val="center"/>
          </w:tcPr>
          <w:p w14:paraId="145F4710" w14:textId="77777777" w:rsidR="00BB162C" w:rsidRDefault="00F94555">
            <w:pPr>
              <w:keepNext/>
              <w:keepLines/>
              <w:jc w:val="center"/>
              <w:rPr>
                <w:rFonts w:ascii="Arial" w:hAnsi="Arial"/>
                <w:sz w:val="24"/>
                <w:szCs w:val="24"/>
              </w:rPr>
            </w:pPr>
            <w:r>
              <w:rPr>
                <w:rFonts w:ascii="Arial" w:hAnsi="Arial"/>
                <w:noProof/>
                <w:sz w:val="24"/>
                <w:szCs w:val="24"/>
                <w:lang w:val="de-DE" w:eastAsia="de-DE"/>
              </w:rPr>
              <w:drawing>
                <wp:inline distT="0" distB="0" distL="0" distR="0" wp14:anchorId="1CA965DB" wp14:editId="29B534E9">
                  <wp:extent cx="838200" cy="80962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38200" cy="809625"/>
                          </a:xfrm>
                          <a:prstGeom prst="rect">
                            <a:avLst/>
                          </a:prstGeom>
                          <a:noFill/>
                          <a:ln>
                            <a:noFill/>
                          </a:ln>
                        </pic:spPr>
                      </pic:pic>
                    </a:graphicData>
                  </a:graphic>
                </wp:inline>
              </w:drawing>
            </w:r>
          </w:p>
        </w:tc>
        <w:tc>
          <w:tcPr>
            <w:tcW w:w="450" w:type="dxa"/>
            <w:tcBorders>
              <w:top w:val="single" w:sz="4" w:space="0" w:color="auto"/>
              <w:left w:val="nil"/>
              <w:bottom w:val="nil"/>
              <w:right w:val="single" w:sz="4" w:space="0" w:color="auto"/>
            </w:tcBorders>
            <w:vAlign w:val="center"/>
          </w:tcPr>
          <w:p w14:paraId="2635E2DE" w14:textId="77777777" w:rsidR="00BB162C" w:rsidRDefault="00BB162C">
            <w:pPr>
              <w:keepNext/>
              <w:keepLines/>
              <w:jc w:val="center"/>
              <w:rPr>
                <w:rFonts w:ascii="Arial" w:hAnsi="Arial"/>
                <w:color w:val="FFFFFF"/>
                <w:sz w:val="24"/>
                <w:szCs w:val="24"/>
              </w:rPr>
            </w:pPr>
          </w:p>
        </w:tc>
        <w:tc>
          <w:tcPr>
            <w:tcW w:w="1800" w:type="dxa"/>
            <w:tcBorders>
              <w:left w:val="nil"/>
              <w:bottom w:val="nil"/>
              <w:right w:val="nil"/>
            </w:tcBorders>
            <w:vAlign w:val="center"/>
          </w:tcPr>
          <w:p w14:paraId="7C4D1F02" w14:textId="77777777" w:rsidR="00BB162C" w:rsidRDefault="00F94555">
            <w:pPr>
              <w:keepNext/>
              <w:keepLines/>
              <w:jc w:val="center"/>
              <w:rPr>
                <w:rFonts w:ascii="Arial" w:hAnsi="Arial"/>
                <w:sz w:val="24"/>
                <w:szCs w:val="24"/>
              </w:rPr>
            </w:pPr>
            <w:r>
              <w:rPr>
                <w:rFonts w:ascii="Arial" w:hAnsi="Arial"/>
                <w:noProof/>
                <w:sz w:val="24"/>
                <w:szCs w:val="24"/>
                <w:lang w:val="de-DE" w:eastAsia="de-DE"/>
              </w:rPr>
              <w:drawing>
                <wp:inline distT="0" distB="0" distL="0" distR="0" wp14:anchorId="27BBAAE2" wp14:editId="65976A94">
                  <wp:extent cx="942975" cy="9906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42975" cy="990600"/>
                          </a:xfrm>
                          <a:prstGeom prst="rect">
                            <a:avLst/>
                          </a:prstGeom>
                          <a:noFill/>
                          <a:ln>
                            <a:noFill/>
                          </a:ln>
                        </pic:spPr>
                      </pic:pic>
                    </a:graphicData>
                  </a:graphic>
                </wp:inline>
              </w:drawing>
            </w:r>
          </w:p>
        </w:tc>
        <w:tc>
          <w:tcPr>
            <w:tcW w:w="450" w:type="dxa"/>
            <w:tcBorders>
              <w:left w:val="nil"/>
              <w:bottom w:val="nil"/>
              <w:right w:val="nil"/>
            </w:tcBorders>
            <w:vAlign w:val="center"/>
          </w:tcPr>
          <w:p w14:paraId="35AB910E" w14:textId="77777777" w:rsidR="00BB162C" w:rsidRDefault="00BB162C">
            <w:pPr>
              <w:keepNext/>
              <w:keepLines/>
              <w:jc w:val="center"/>
              <w:rPr>
                <w:rFonts w:ascii="Arial" w:hAnsi="Arial"/>
                <w:sz w:val="24"/>
                <w:szCs w:val="24"/>
              </w:rPr>
            </w:pPr>
            <w:r>
              <w:rPr>
                <w:rFonts w:ascii="Arial" w:hAnsi="Arial"/>
                <w:sz w:val="24"/>
                <w:szCs w:val="24"/>
              </w:rPr>
              <w:sym w:font="Symbol" w:char="F0AB"/>
            </w:r>
          </w:p>
        </w:tc>
        <w:tc>
          <w:tcPr>
            <w:tcW w:w="2250" w:type="dxa"/>
            <w:tcBorders>
              <w:left w:val="nil"/>
              <w:bottom w:val="nil"/>
            </w:tcBorders>
            <w:vAlign w:val="center"/>
          </w:tcPr>
          <w:p w14:paraId="11E88D59" w14:textId="77777777" w:rsidR="00BB162C" w:rsidRDefault="00F94555">
            <w:pPr>
              <w:keepNext/>
              <w:keepLines/>
              <w:jc w:val="center"/>
              <w:rPr>
                <w:rFonts w:ascii="Arial" w:hAnsi="Arial"/>
                <w:sz w:val="24"/>
                <w:szCs w:val="24"/>
              </w:rPr>
            </w:pPr>
            <w:r>
              <w:rPr>
                <w:rFonts w:ascii="Arial" w:hAnsi="Arial"/>
                <w:noProof/>
                <w:sz w:val="24"/>
                <w:szCs w:val="24"/>
                <w:lang w:val="de-DE" w:eastAsia="de-DE"/>
              </w:rPr>
              <w:drawing>
                <wp:inline distT="0" distB="0" distL="0" distR="0" wp14:anchorId="7CE09EBB" wp14:editId="50366C83">
                  <wp:extent cx="1047750" cy="11239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7750" cy="1123950"/>
                          </a:xfrm>
                          <a:prstGeom prst="rect">
                            <a:avLst/>
                          </a:prstGeom>
                          <a:noFill/>
                          <a:ln>
                            <a:noFill/>
                          </a:ln>
                        </pic:spPr>
                      </pic:pic>
                    </a:graphicData>
                  </a:graphic>
                </wp:inline>
              </w:drawing>
            </w:r>
          </w:p>
        </w:tc>
      </w:tr>
      <w:tr w:rsidR="00BB162C" w14:paraId="64AA0D7F" w14:textId="77777777">
        <w:trPr>
          <w:cantSplit/>
          <w:trHeight w:val="1655"/>
        </w:trPr>
        <w:tc>
          <w:tcPr>
            <w:tcW w:w="1440" w:type="dxa"/>
            <w:tcBorders>
              <w:top w:val="single" w:sz="4" w:space="0" w:color="auto"/>
              <w:left w:val="single" w:sz="4" w:space="0" w:color="auto"/>
              <w:bottom w:val="single" w:sz="4" w:space="0" w:color="auto"/>
              <w:right w:val="nil"/>
            </w:tcBorders>
            <w:vAlign w:val="center"/>
          </w:tcPr>
          <w:p w14:paraId="42288212" w14:textId="77777777" w:rsidR="00BB162C" w:rsidRDefault="00F94555">
            <w:pPr>
              <w:jc w:val="center"/>
              <w:rPr>
                <w:rFonts w:ascii="Arial" w:hAnsi="Arial"/>
                <w:sz w:val="24"/>
                <w:szCs w:val="24"/>
              </w:rPr>
            </w:pPr>
            <w:r>
              <w:rPr>
                <w:rFonts w:ascii="Arial" w:hAnsi="Arial"/>
                <w:noProof/>
                <w:sz w:val="24"/>
                <w:szCs w:val="24"/>
                <w:lang w:val="de-DE" w:eastAsia="de-DE"/>
              </w:rPr>
              <w:drawing>
                <wp:inline distT="0" distB="0" distL="0" distR="0" wp14:anchorId="52EDABBD" wp14:editId="02E25CD0">
                  <wp:extent cx="790575" cy="77152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90575" cy="771525"/>
                          </a:xfrm>
                          <a:prstGeom prst="rect">
                            <a:avLst/>
                          </a:prstGeom>
                          <a:noFill/>
                          <a:ln>
                            <a:noFill/>
                          </a:ln>
                        </pic:spPr>
                      </pic:pic>
                    </a:graphicData>
                  </a:graphic>
                </wp:inline>
              </w:drawing>
            </w:r>
          </w:p>
        </w:tc>
        <w:tc>
          <w:tcPr>
            <w:tcW w:w="360" w:type="dxa"/>
            <w:tcBorders>
              <w:top w:val="single" w:sz="4" w:space="0" w:color="auto"/>
              <w:left w:val="nil"/>
              <w:bottom w:val="single" w:sz="4" w:space="0" w:color="auto"/>
              <w:right w:val="nil"/>
            </w:tcBorders>
            <w:vAlign w:val="center"/>
          </w:tcPr>
          <w:p w14:paraId="2712D0F2" w14:textId="77777777" w:rsidR="00BB162C" w:rsidRDefault="00BB162C">
            <w:pPr>
              <w:jc w:val="center"/>
              <w:rPr>
                <w:rFonts w:ascii="Arial" w:hAnsi="Arial"/>
                <w:sz w:val="24"/>
                <w:szCs w:val="24"/>
              </w:rPr>
            </w:pPr>
            <w:r>
              <w:rPr>
                <w:rFonts w:ascii="Arial" w:hAnsi="Arial"/>
                <w:sz w:val="24"/>
                <w:szCs w:val="24"/>
              </w:rPr>
              <w:sym w:font="Symbol" w:char="F0AB"/>
            </w:r>
          </w:p>
        </w:tc>
        <w:tc>
          <w:tcPr>
            <w:tcW w:w="1440" w:type="dxa"/>
            <w:gridSpan w:val="2"/>
            <w:tcBorders>
              <w:top w:val="single" w:sz="4" w:space="0" w:color="auto"/>
              <w:left w:val="nil"/>
              <w:bottom w:val="single" w:sz="4" w:space="0" w:color="auto"/>
              <w:right w:val="single" w:sz="4" w:space="0" w:color="auto"/>
            </w:tcBorders>
            <w:vAlign w:val="center"/>
          </w:tcPr>
          <w:p w14:paraId="17E696AE" w14:textId="77777777" w:rsidR="00BB162C" w:rsidRDefault="00F94555">
            <w:pPr>
              <w:jc w:val="center"/>
              <w:rPr>
                <w:rFonts w:ascii="Arial" w:hAnsi="Arial"/>
                <w:sz w:val="24"/>
                <w:szCs w:val="24"/>
              </w:rPr>
            </w:pPr>
            <w:r>
              <w:rPr>
                <w:rFonts w:ascii="Arial" w:hAnsi="Arial"/>
                <w:noProof/>
                <w:sz w:val="24"/>
                <w:szCs w:val="24"/>
                <w:lang w:val="de-DE" w:eastAsia="de-DE"/>
              </w:rPr>
              <w:drawing>
                <wp:inline distT="0" distB="0" distL="0" distR="0" wp14:anchorId="410F414C" wp14:editId="0148E120">
                  <wp:extent cx="800100" cy="7810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a:ln>
                            <a:noFill/>
                          </a:ln>
                        </pic:spPr>
                      </pic:pic>
                    </a:graphicData>
                  </a:graphic>
                </wp:inline>
              </w:drawing>
            </w:r>
          </w:p>
        </w:tc>
        <w:tc>
          <w:tcPr>
            <w:tcW w:w="450" w:type="dxa"/>
            <w:tcBorders>
              <w:top w:val="nil"/>
              <w:left w:val="nil"/>
              <w:bottom w:val="single" w:sz="4" w:space="0" w:color="auto"/>
              <w:right w:val="single" w:sz="4" w:space="0" w:color="auto"/>
            </w:tcBorders>
            <w:vAlign w:val="center"/>
          </w:tcPr>
          <w:p w14:paraId="042F3E9F" w14:textId="77777777" w:rsidR="00BB162C" w:rsidRDefault="00BB162C">
            <w:pPr>
              <w:jc w:val="center"/>
              <w:rPr>
                <w:rFonts w:ascii="Arial" w:hAnsi="Arial"/>
                <w:color w:val="FFFFFF"/>
                <w:sz w:val="24"/>
                <w:szCs w:val="24"/>
              </w:rPr>
            </w:pPr>
          </w:p>
        </w:tc>
        <w:tc>
          <w:tcPr>
            <w:tcW w:w="1800" w:type="dxa"/>
            <w:tcBorders>
              <w:left w:val="nil"/>
              <w:right w:val="nil"/>
            </w:tcBorders>
            <w:vAlign w:val="center"/>
          </w:tcPr>
          <w:p w14:paraId="23821016" w14:textId="77777777" w:rsidR="00BB162C" w:rsidRDefault="00F94555">
            <w:pPr>
              <w:jc w:val="center"/>
              <w:rPr>
                <w:rFonts w:ascii="Arial" w:hAnsi="Arial"/>
                <w:sz w:val="24"/>
                <w:szCs w:val="24"/>
              </w:rPr>
            </w:pPr>
            <w:r>
              <w:rPr>
                <w:rFonts w:ascii="Arial" w:hAnsi="Arial"/>
                <w:noProof/>
                <w:sz w:val="24"/>
                <w:szCs w:val="24"/>
                <w:lang w:val="de-DE" w:eastAsia="de-DE"/>
              </w:rPr>
              <w:drawing>
                <wp:inline distT="0" distB="0" distL="0" distR="0" wp14:anchorId="63F12AF1" wp14:editId="360940BC">
                  <wp:extent cx="771525" cy="67627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71525" cy="676275"/>
                          </a:xfrm>
                          <a:prstGeom prst="rect">
                            <a:avLst/>
                          </a:prstGeom>
                          <a:noFill/>
                          <a:ln>
                            <a:noFill/>
                          </a:ln>
                        </pic:spPr>
                      </pic:pic>
                    </a:graphicData>
                  </a:graphic>
                </wp:inline>
              </w:drawing>
            </w:r>
          </w:p>
        </w:tc>
        <w:tc>
          <w:tcPr>
            <w:tcW w:w="450" w:type="dxa"/>
            <w:tcBorders>
              <w:left w:val="nil"/>
              <w:right w:val="nil"/>
            </w:tcBorders>
            <w:vAlign w:val="center"/>
          </w:tcPr>
          <w:p w14:paraId="4FAFE9EB" w14:textId="77777777" w:rsidR="00BB162C" w:rsidRDefault="00BB162C">
            <w:pPr>
              <w:jc w:val="center"/>
              <w:rPr>
                <w:rFonts w:ascii="Arial" w:hAnsi="Arial"/>
                <w:sz w:val="24"/>
                <w:szCs w:val="24"/>
              </w:rPr>
            </w:pPr>
            <w:r>
              <w:rPr>
                <w:rFonts w:ascii="Arial" w:hAnsi="Arial"/>
                <w:sz w:val="24"/>
                <w:szCs w:val="24"/>
              </w:rPr>
              <w:sym w:font="Symbol" w:char="F0AB"/>
            </w:r>
          </w:p>
        </w:tc>
        <w:tc>
          <w:tcPr>
            <w:tcW w:w="2250" w:type="dxa"/>
            <w:tcBorders>
              <w:left w:val="nil"/>
            </w:tcBorders>
            <w:vAlign w:val="center"/>
          </w:tcPr>
          <w:p w14:paraId="2AADB29D" w14:textId="77777777" w:rsidR="00BB162C" w:rsidRDefault="00F94555">
            <w:pPr>
              <w:jc w:val="center"/>
              <w:rPr>
                <w:rFonts w:ascii="Arial" w:hAnsi="Arial"/>
                <w:sz w:val="24"/>
                <w:szCs w:val="24"/>
              </w:rPr>
            </w:pPr>
            <w:r>
              <w:rPr>
                <w:rFonts w:ascii="Arial" w:hAnsi="Arial"/>
                <w:noProof/>
                <w:sz w:val="24"/>
                <w:szCs w:val="24"/>
                <w:lang w:val="de-DE" w:eastAsia="de-DE"/>
              </w:rPr>
              <w:drawing>
                <wp:inline distT="0" distB="0" distL="0" distR="0" wp14:anchorId="1C0541CB" wp14:editId="10B9C5E4">
                  <wp:extent cx="781050" cy="6953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81050" cy="695325"/>
                          </a:xfrm>
                          <a:prstGeom prst="rect">
                            <a:avLst/>
                          </a:prstGeom>
                          <a:noFill/>
                          <a:ln>
                            <a:noFill/>
                          </a:ln>
                        </pic:spPr>
                      </pic:pic>
                    </a:graphicData>
                  </a:graphic>
                </wp:inline>
              </w:drawing>
            </w:r>
          </w:p>
        </w:tc>
      </w:tr>
    </w:tbl>
    <w:p w14:paraId="6AD4A085" w14:textId="77777777" w:rsidR="00BB162C" w:rsidRDefault="00BB162C">
      <w:pPr>
        <w:rPr>
          <w:rFonts w:ascii="Arial" w:hAnsi="Arial"/>
          <w:sz w:val="24"/>
        </w:rPr>
      </w:pPr>
    </w:p>
    <w:p w14:paraId="7A1EF0EB" w14:textId="77777777" w:rsidR="00BB162C" w:rsidRDefault="00BB162C">
      <w:pPr>
        <w:keepNext/>
        <w:keepLines/>
        <w:rPr>
          <w:rFonts w:ascii="Arial" w:hAnsi="Arial"/>
          <w:i/>
          <w:sz w:val="24"/>
        </w:rPr>
      </w:pPr>
      <w:r>
        <w:rPr>
          <w:rFonts w:ascii="Arial" w:hAnsi="Arial"/>
          <w:i/>
          <w:sz w:val="24"/>
        </w:rPr>
        <w:t>Guanine example.</w:t>
      </w:r>
    </w:p>
    <w:p w14:paraId="100D6913" w14:textId="77777777" w:rsidR="00BB162C" w:rsidRDefault="00BB162C">
      <w:pPr>
        <w:keepNext/>
        <w:keepLines/>
        <w:rPr>
          <w:rFonts w:ascii="Arial" w:hAnsi="Arial"/>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8"/>
        <w:gridCol w:w="2070"/>
        <w:gridCol w:w="2250"/>
        <w:gridCol w:w="2029"/>
      </w:tblGrid>
      <w:tr w:rsidR="00BB162C" w14:paraId="55E9B15F" w14:textId="77777777">
        <w:trPr>
          <w:jc w:val="center"/>
        </w:trPr>
        <w:tc>
          <w:tcPr>
            <w:tcW w:w="2088" w:type="dxa"/>
            <w:tcBorders>
              <w:top w:val="nil"/>
              <w:left w:val="nil"/>
              <w:bottom w:val="nil"/>
              <w:right w:val="nil"/>
            </w:tcBorders>
          </w:tcPr>
          <w:p w14:paraId="6D84C18F" w14:textId="77777777" w:rsidR="00BB162C" w:rsidRDefault="00F94555">
            <w:pPr>
              <w:pStyle w:val="Funotentext"/>
              <w:keepNext/>
              <w:keepLines/>
            </w:pPr>
            <w:r>
              <w:rPr>
                <w:noProof/>
                <w:lang w:val="de-DE" w:eastAsia="de-DE"/>
              </w:rPr>
              <w:drawing>
                <wp:inline distT="0" distB="0" distL="0" distR="0" wp14:anchorId="41E977B2" wp14:editId="34A1C686">
                  <wp:extent cx="1238250" cy="10382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38250" cy="1038225"/>
                          </a:xfrm>
                          <a:prstGeom prst="rect">
                            <a:avLst/>
                          </a:prstGeom>
                          <a:noFill/>
                          <a:ln>
                            <a:noFill/>
                          </a:ln>
                        </pic:spPr>
                      </pic:pic>
                    </a:graphicData>
                  </a:graphic>
                </wp:inline>
              </w:drawing>
            </w:r>
          </w:p>
        </w:tc>
        <w:tc>
          <w:tcPr>
            <w:tcW w:w="2070" w:type="dxa"/>
            <w:tcBorders>
              <w:top w:val="nil"/>
              <w:left w:val="nil"/>
              <w:bottom w:val="nil"/>
              <w:right w:val="nil"/>
            </w:tcBorders>
          </w:tcPr>
          <w:p w14:paraId="19028BFA" w14:textId="77777777" w:rsidR="00BB162C" w:rsidRDefault="00F94555">
            <w:pPr>
              <w:keepNext/>
              <w:keepLines/>
            </w:pPr>
            <w:r>
              <w:rPr>
                <w:noProof/>
                <w:lang w:val="de-DE" w:eastAsia="de-DE"/>
              </w:rPr>
              <w:drawing>
                <wp:inline distT="0" distB="0" distL="0" distR="0" wp14:anchorId="3D49DADF" wp14:editId="555E6ED5">
                  <wp:extent cx="1190625" cy="990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90625" cy="990600"/>
                          </a:xfrm>
                          <a:prstGeom prst="rect">
                            <a:avLst/>
                          </a:prstGeom>
                          <a:noFill/>
                          <a:ln>
                            <a:noFill/>
                          </a:ln>
                        </pic:spPr>
                      </pic:pic>
                    </a:graphicData>
                  </a:graphic>
                </wp:inline>
              </w:drawing>
            </w:r>
          </w:p>
        </w:tc>
        <w:tc>
          <w:tcPr>
            <w:tcW w:w="2250" w:type="dxa"/>
            <w:tcBorders>
              <w:top w:val="nil"/>
              <w:left w:val="nil"/>
              <w:bottom w:val="nil"/>
              <w:right w:val="nil"/>
            </w:tcBorders>
          </w:tcPr>
          <w:p w14:paraId="11C0C792" w14:textId="77777777" w:rsidR="00BB162C" w:rsidRDefault="00F94555">
            <w:pPr>
              <w:keepNext/>
              <w:keepLines/>
            </w:pPr>
            <w:r>
              <w:rPr>
                <w:noProof/>
                <w:lang w:val="de-DE" w:eastAsia="de-DE"/>
              </w:rPr>
              <w:drawing>
                <wp:inline distT="0" distB="0" distL="0" distR="0" wp14:anchorId="22CEC8B5" wp14:editId="71F68DBC">
                  <wp:extent cx="1247775" cy="11334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47775" cy="1133475"/>
                          </a:xfrm>
                          <a:prstGeom prst="rect">
                            <a:avLst/>
                          </a:prstGeom>
                          <a:noFill/>
                          <a:ln>
                            <a:noFill/>
                          </a:ln>
                        </pic:spPr>
                      </pic:pic>
                    </a:graphicData>
                  </a:graphic>
                </wp:inline>
              </w:drawing>
            </w:r>
          </w:p>
        </w:tc>
        <w:tc>
          <w:tcPr>
            <w:tcW w:w="2029" w:type="dxa"/>
            <w:tcBorders>
              <w:top w:val="nil"/>
              <w:left w:val="nil"/>
              <w:bottom w:val="nil"/>
              <w:right w:val="nil"/>
            </w:tcBorders>
          </w:tcPr>
          <w:p w14:paraId="2BB4E609" w14:textId="77777777" w:rsidR="00BB162C" w:rsidRDefault="00F94555">
            <w:pPr>
              <w:keepNext/>
              <w:keepLines/>
            </w:pPr>
            <w:r>
              <w:rPr>
                <w:noProof/>
                <w:lang w:val="de-DE" w:eastAsia="de-DE"/>
              </w:rPr>
              <w:drawing>
                <wp:inline distT="0" distB="0" distL="0" distR="0" wp14:anchorId="1AA8582A" wp14:editId="474B0844">
                  <wp:extent cx="1190625" cy="971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90625" cy="971550"/>
                          </a:xfrm>
                          <a:prstGeom prst="rect">
                            <a:avLst/>
                          </a:prstGeom>
                          <a:noFill/>
                          <a:ln>
                            <a:noFill/>
                          </a:ln>
                        </pic:spPr>
                      </pic:pic>
                    </a:graphicData>
                  </a:graphic>
                </wp:inline>
              </w:drawing>
            </w:r>
          </w:p>
        </w:tc>
      </w:tr>
      <w:tr w:rsidR="00BB162C" w14:paraId="080FFAD3" w14:textId="77777777">
        <w:trPr>
          <w:cantSplit/>
          <w:trHeight w:val="306"/>
          <w:jc w:val="center"/>
        </w:trPr>
        <w:tc>
          <w:tcPr>
            <w:tcW w:w="8437" w:type="dxa"/>
            <w:gridSpan w:val="4"/>
            <w:tcBorders>
              <w:top w:val="nil"/>
              <w:left w:val="nil"/>
              <w:bottom w:val="nil"/>
              <w:right w:val="nil"/>
            </w:tcBorders>
          </w:tcPr>
          <w:p w14:paraId="01467C02" w14:textId="77777777" w:rsidR="00BB162C" w:rsidRDefault="00BB162C">
            <w:pPr>
              <w:jc w:val="center"/>
              <w:rPr>
                <w:rFonts w:ascii="Arial" w:hAnsi="Arial"/>
                <w:b/>
                <w:color w:val="000000"/>
                <w:sz w:val="24"/>
              </w:rPr>
            </w:pPr>
            <w:r>
              <w:rPr>
                <w:rFonts w:ascii="Arial" w:hAnsi="Arial"/>
                <w:b/>
                <w:color w:val="000000"/>
                <w:sz w:val="24"/>
              </w:rPr>
              <w:t xml:space="preserve">Figure 12. </w:t>
            </w:r>
            <w:r>
              <w:rPr>
                <w:rFonts w:ascii="Arial" w:hAnsi="Arial"/>
                <w:sz w:val="24"/>
              </w:rPr>
              <w:t>Tautomeric structures of Guanine (not all possible are shown)</w:t>
            </w:r>
          </w:p>
        </w:tc>
      </w:tr>
    </w:tbl>
    <w:p w14:paraId="68161691" w14:textId="77777777" w:rsidR="00BB162C" w:rsidRDefault="00BB162C">
      <w:pPr>
        <w:pStyle w:val="Style1"/>
        <w:rPr>
          <w:b w:val="0"/>
        </w:rPr>
      </w:pPr>
    </w:p>
    <w:p w14:paraId="326C9A92" w14:textId="77777777" w:rsidR="00BB162C" w:rsidRDefault="00BB162C">
      <w:pPr>
        <w:pStyle w:val="Style1"/>
        <w:rPr>
          <w:b w:val="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2610"/>
        <w:gridCol w:w="2880"/>
      </w:tblGrid>
      <w:tr w:rsidR="00BB162C" w14:paraId="769BA0BB" w14:textId="77777777">
        <w:trPr>
          <w:trHeight w:val="71"/>
        </w:trPr>
        <w:tc>
          <w:tcPr>
            <w:tcW w:w="2070" w:type="dxa"/>
            <w:tcBorders>
              <w:top w:val="nil"/>
              <w:left w:val="nil"/>
              <w:bottom w:val="nil"/>
              <w:right w:val="nil"/>
            </w:tcBorders>
          </w:tcPr>
          <w:p w14:paraId="0B72A5C3" w14:textId="77777777" w:rsidR="00BB162C" w:rsidRDefault="00BB162C">
            <w:pPr>
              <w:keepNext/>
              <w:keepLines/>
              <w:jc w:val="center"/>
              <w:rPr>
                <w:rFonts w:ascii="Arial" w:hAnsi="Arial"/>
                <w:sz w:val="24"/>
              </w:rPr>
            </w:pPr>
            <w:r>
              <w:rPr>
                <w:rFonts w:ascii="Arial" w:hAnsi="Arial"/>
                <w:sz w:val="24"/>
              </w:rPr>
              <w:lastRenderedPageBreak/>
              <w:t>Input Structure</w:t>
            </w:r>
          </w:p>
        </w:tc>
        <w:tc>
          <w:tcPr>
            <w:tcW w:w="2610" w:type="dxa"/>
            <w:tcBorders>
              <w:top w:val="nil"/>
              <w:left w:val="nil"/>
              <w:bottom w:val="nil"/>
              <w:right w:val="nil"/>
            </w:tcBorders>
          </w:tcPr>
          <w:p w14:paraId="484DF1B2" w14:textId="77777777" w:rsidR="00BB162C" w:rsidRDefault="00BB162C">
            <w:pPr>
              <w:keepNext/>
              <w:keepLines/>
              <w:jc w:val="center"/>
              <w:rPr>
                <w:rFonts w:ascii="Arial" w:hAnsi="Arial"/>
                <w:sz w:val="24"/>
              </w:rPr>
            </w:pPr>
            <w:r>
              <w:rPr>
                <w:rFonts w:ascii="Arial" w:hAnsi="Arial"/>
                <w:sz w:val="24"/>
              </w:rPr>
              <w:t>Normalized structure</w:t>
            </w:r>
          </w:p>
        </w:tc>
        <w:tc>
          <w:tcPr>
            <w:tcW w:w="2880" w:type="dxa"/>
            <w:tcBorders>
              <w:top w:val="nil"/>
              <w:left w:val="nil"/>
              <w:bottom w:val="nil"/>
              <w:right w:val="nil"/>
            </w:tcBorders>
          </w:tcPr>
          <w:p w14:paraId="713E1AEB" w14:textId="77777777" w:rsidR="00BB162C" w:rsidRDefault="00BB162C">
            <w:pPr>
              <w:keepNext/>
              <w:keepLines/>
              <w:jc w:val="center"/>
              <w:rPr>
                <w:rFonts w:ascii="Arial" w:hAnsi="Arial"/>
                <w:sz w:val="24"/>
              </w:rPr>
            </w:pPr>
            <w:r>
              <w:rPr>
                <w:rFonts w:ascii="Arial" w:hAnsi="Arial"/>
                <w:sz w:val="24"/>
              </w:rPr>
              <w:t>Canonical numbering</w:t>
            </w:r>
          </w:p>
        </w:tc>
      </w:tr>
      <w:tr w:rsidR="00BB162C" w14:paraId="3DF35943" w14:textId="77777777">
        <w:trPr>
          <w:trHeight w:val="1628"/>
        </w:trPr>
        <w:tc>
          <w:tcPr>
            <w:tcW w:w="2070" w:type="dxa"/>
            <w:tcBorders>
              <w:top w:val="nil"/>
              <w:left w:val="nil"/>
              <w:bottom w:val="nil"/>
              <w:right w:val="nil"/>
            </w:tcBorders>
            <w:vAlign w:val="center"/>
          </w:tcPr>
          <w:p w14:paraId="4B720D69"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2488FDB5" wp14:editId="3679DCE6">
                  <wp:extent cx="1123950" cy="800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23950" cy="800100"/>
                          </a:xfrm>
                          <a:prstGeom prst="rect">
                            <a:avLst/>
                          </a:prstGeom>
                          <a:noFill/>
                          <a:ln>
                            <a:noFill/>
                          </a:ln>
                        </pic:spPr>
                      </pic:pic>
                    </a:graphicData>
                  </a:graphic>
                </wp:inline>
              </w:drawing>
            </w:r>
          </w:p>
        </w:tc>
        <w:tc>
          <w:tcPr>
            <w:tcW w:w="2610" w:type="dxa"/>
            <w:tcBorders>
              <w:top w:val="nil"/>
              <w:left w:val="nil"/>
              <w:bottom w:val="nil"/>
              <w:right w:val="nil"/>
            </w:tcBorders>
            <w:vAlign w:val="center"/>
          </w:tcPr>
          <w:p w14:paraId="71794923"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7C1C3CB7" wp14:editId="62523E87">
                  <wp:extent cx="1495425" cy="10668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95425" cy="1066800"/>
                          </a:xfrm>
                          <a:prstGeom prst="rect">
                            <a:avLst/>
                          </a:prstGeom>
                          <a:noFill/>
                          <a:ln>
                            <a:noFill/>
                          </a:ln>
                        </pic:spPr>
                      </pic:pic>
                    </a:graphicData>
                  </a:graphic>
                </wp:inline>
              </w:drawing>
            </w:r>
          </w:p>
        </w:tc>
        <w:tc>
          <w:tcPr>
            <w:tcW w:w="2880" w:type="dxa"/>
            <w:tcBorders>
              <w:top w:val="nil"/>
              <w:left w:val="nil"/>
              <w:bottom w:val="nil"/>
              <w:right w:val="nil"/>
            </w:tcBorders>
            <w:vAlign w:val="center"/>
          </w:tcPr>
          <w:p w14:paraId="54F7B54E"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0835993D" wp14:editId="0B44649F">
                  <wp:extent cx="1352550" cy="107632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52550" cy="1076325"/>
                          </a:xfrm>
                          <a:prstGeom prst="rect">
                            <a:avLst/>
                          </a:prstGeom>
                          <a:noFill/>
                          <a:ln>
                            <a:noFill/>
                          </a:ln>
                        </pic:spPr>
                      </pic:pic>
                    </a:graphicData>
                  </a:graphic>
                </wp:inline>
              </w:drawing>
            </w:r>
          </w:p>
        </w:tc>
      </w:tr>
      <w:tr w:rsidR="00BB162C" w14:paraId="2971F2CF" w14:textId="77777777">
        <w:tc>
          <w:tcPr>
            <w:tcW w:w="2070" w:type="dxa"/>
            <w:tcBorders>
              <w:top w:val="nil"/>
              <w:left w:val="nil"/>
              <w:bottom w:val="nil"/>
              <w:right w:val="nil"/>
            </w:tcBorders>
          </w:tcPr>
          <w:p w14:paraId="3BB436B5" w14:textId="77777777" w:rsidR="00BB162C" w:rsidRDefault="00BB162C">
            <w:pPr>
              <w:pStyle w:val="Style1"/>
              <w:keepNext/>
              <w:keepLines/>
              <w:rPr>
                <w:rFonts w:ascii="Arial" w:hAnsi="Arial"/>
                <w:b w:val="0"/>
                <w:sz w:val="24"/>
              </w:rPr>
            </w:pPr>
          </w:p>
        </w:tc>
        <w:tc>
          <w:tcPr>
            <w:tcW w:w="2610" w:type="dxa"/>
            <w:tcBorders>
              <w:top w:val="nil"/>
              <w:left w:val="nil"/>
              <w:bottom w:val="nil"/>
              <w:right w:val="nil"/>
            </w:tcBorders>
          </w:tcPr>
          <w:p w14:paraId="0BA38FA7" w14:textId="77777777" w:rsidR="00BB162C" w:rsidRDefault="00BB162C">
            <w:pPr>
              <w:keepNext/>
              <w:keepLines/>
              <w:jc w:val="center"/>
              <w:rPr>
                <w:rFonts w:ascii="Arial" w:hAnsi="Arial"/>
                <w:sz w:val="24"/>
              </w:rPr>
            </w:pPr>
            <w:r>
              <w:rPr>
                <w:rFonts w:ascii="Arial" w:hAnsi="Arial"/>
                <w:sz w:val="24"/>
              </w:rPr>
              <w:t xml:space="preserve">donors and receptors of H and changeable bonds are </w:t>
            </w:r>
            <w:r>
              <w:rPr>
                <w:rFonts w:ascii="Arial" w:hAnsi="Arial"/>
                <w:color w:val="0000FF"/>
                <w:sz w:val="24"/>
              </w:rPr>
              <w:t>highlighted</w:t>
            </w:r>
          </w:p>
        </w:tc>
        <w:tc>
          <w:tcPr>
            <w:tcW w:w="2880" w:type="dxa"/>
            <w:tcBorders>
              <w:top w:val="nil"/>
              <w:left w:val="nil"/>
              <w:bottom w:val="nil"/>
              <w:right w:val="nil"/>
            </w:tcBorders>
          </w:tcPr>
          <w:p w14:paraId="1CCAC19A" w14:textId="77777777" w:rsidR="00BB162C" w:rsidRDefault="00BB162C">
            <w:pPr>
              <w:pStyle w:val="Style1"/>
              <w:keepNext/>
              <w:keepLines/>
              <w:rPr>
                <w:rFonts w:ascii="Arial" w:hAnsi="Arial"/>
                <w:b w:val="0"/>
                <w:sz w:val="24"/>
              </w:rPr>
            </w:pPr>
          </w:p>
        </w:tc>
      </w:tr>
      <w:tr w:rsidR="00BB162C" w14:paraId="33480CAE" w14:textId="77777777">
        <w:trPr>
          <w:cantSplit/>
          <w:trHeight w:val="431"/>
        </w:trPr>
        <w:tc>
          <w:tcPr>
            <w:tcW w:w="7560" w:type="dxa"/>
            <w:gridSpan w:val="3"/>
            <w:tcBorders>
              <w:top w:val="nil"/>
              <w:left w:val="nil"/>
              <w:bottom w:val="nil"/>
              <w:right w:val="nil"/>
            </w:tcBorders>
            <w:vAlign w:val="center"/>
          </w:tcPr>
          <w:p w14:paraId="137CBC14" w14:textId="77777777" w:rsidR="00BB162C" w:rsidRDefault="00BB162C">
            <w:pPr>
              <w:keepNext/>
              <w:keepLines/>
              <w:jc w:val="center"/>
              <w:rPr>
                <w:rFonts w:ascii="Arial" w:hAnsi="Arial"/>
                <w:sz w:val="24"/>
              </w:rPr>
            </w:pPr>
            <w:r>
              <w:rPr>
                <w:rFonts w:ascii="Arial" w:hAnsi="Arial"/>
                <w:b/>
                <w:sz w:val="24"/>
              </w:rPr>
              <w:t>Figure 13</w:t>
            </w:r>
            <w:r>
              <w:rPr>
                <w:rFonts w:ascii="Arial" w:hAnsi="Arial"/>
                <w:sz w:val="24"/>
              </w:rPr>
              <w:t>. Guanine normalization and canonical numbering</w:t>
            </w:r>
          </w:p>
        </w:tc>
      </w:tr>
    </w:tbl>
    <w:p w14:paraId="6E1B38A3" w14:textId="77777777" w:rsidR="00BB162C" w:rsidRDefault="00BB162C">
      <w:pPr>
        <w:rPr>
          <w:rFonts w:ascii="Arial" w:hAnsi="Arial"/>
          <w:sz w:val="24"/>
        </w:rPr>
      </w:pPr>
    </w:p>
    <w:p w14:paraId="2558C5B8" w14:textId="77777777" w:rsidR="00BB162C" w:rsidRDefault="00BB162C">
      <w:pPr>
        <w:rPr>
          <w:rFonts w:ascii="Arial" w:hAnsi="Arial"/>
          <w:sz w:val="24"/>
        </w:rPr>
      </w:pPr>
      <w:proofErr w:type="spellStart"/>
      <w:r>
        <w:rPr>
          <w:rFonts w:ascii="Arial" w:hAnsi="Arial"/>
          <w:sz w:val="24"/>
        </w:rPr>
        <w:t>InChI</w:t>
      </w:r>
      <w:proofErr w:type="spellEnd"/>
      <w:r>
        <w:rPr>
          <w:rFonts w:ascii="Arial" w:hAnsi="Arial"/>
          <w:sz w:val="24"/>
        </w:rPr>
        <w:t xml:space="preserve"> for Guanine (optional fixed H layer included) is</w:t>
      </w:r>
    </w:p>
    <w:p w14:paraId="59A5EB19" w14:textId="77777777" w:rsidR="00BB162C" w:rsidRDefault="00BB162C">
      <w:pPr>
        <w:rPr>
          <w:rFonts w:ascii="Arial Narrow" w:hAnsi="Arial Narrow"/>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BB162C" w14:paraId="21CD5965" w14:textId="77777777">
        <w:trPr>
          <w:trHeight w:val="440"/>
        </w:trPr>
        <w:tc>
          <w:tcPr>
            <w:tcW w:w="8856" w:type="dxa"/>
            <w:vAlign w:val="center"/>
          </w:tcPr>
          <w:p w14:paraId="4D391452" w14:textId="77777777" w:rsidR="00BB162C" w:rsidRPr="000F728D" w:rsidRDefault="000F728D">
            <w:pPr>
              <w:rPr>
                <w:rFonts w:ascii="Arial Narrow" w:hAnsi="Arial Narrow"/>
                <w:b/>
                <w:sz w:val="24"/>
                <w:lang w:val="pt-BR"/>
              </w:rPr>
            </w:pPr>
            <w:r w:rsidRPr="000F728D">
              <w:rPr>
                <w:rFonts w:ascii="Arial Narrow" w:hAnsi="Arial Narrow"/>
                <w:b/>
                <w:sz w:val="24"/>
                <w:lang w:val="pt-BR"/>
              </w:rPr>
              <w:t>InChI=1/C5H5N5O/c6-5-9-3-2(4(11)10-5)7-1-8-3/h1H,(H4,6,7,8,9,10,11)/f/h8,10H,6H2</w:t>
            </w:r>
          </w:p>
        </w:tc>
      </w:tr>
    </w:tbl>
    <w:p w14:paraId="5DEB35BB" w14:textId="77777777" w:rsidR="00BB162C" w:rsidRDefault="00BB162C" w:rsidP="0054775F">
      <w:pPr>
        <w:pStyle w:val="Textkrper"/>
      </w:pPr>
      <w:r>
        <w:t xml:space="preserve">The same </w:t>
      </w:r>
      <w:proofErr w:type="spellStart"/>
      <w:r>
        <w:t>InChI</w:t>
      </w:r>
      <w:proofErr w:type="spellEnd"/>
      <w:r>
        <w:t xml:space="preserve"> of Guanine with added annotations {in curly braces} is</w:t>
      </w:r>
    </w:p>
    <w:p w14:paraId="2379300F" w14:textId="77777777" w:rsidR="00BB162C" w:rsidRDefault="00F94555">
      <w:pPr>
        <w:rPr>
          <w:rFonts w:ascii="Arial" w:hAnsi="Arial"/>
          <w:sz w:val="24"/>
        </w:rPr>
      </w:pPr>
      <w:r>
        <w:rPr>
          <w:rFonts w:ascii="Arial" w:hAnsi="Arial"/>
          <w:noProof/>
          <w:sz w:val="24"/>
          <w:lang w:val="de-DE" w:eastAsia="de-DE"/>
        </w:rPr>
        <mc:AlternateContent>
          <mc:Choice Requires="wpc">
            <w:drawing>
              <wp:inline distT="0" distB="0" distL="0" distR="0" wp14:anchorId="59D4E8B9" wp14:editId="57F0ED8D">
                <wp:extent cx="4229100" cy="1828800"/>
                <wp:effectExtent l="5715" t="635" r="3810" b="0"/>
                <wp:docPr id="590"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41" name="Rectangle 79"/>
                        <wps:cNvSpPr>
                          <a:spLocks noChangeArrowheads="1"/>
                        </wps:cNvSpPr>
                        <wps:spPr bwMode="auto">
                          <a:xfrm>
                            <a:off x="0" y="114069"/>
                            <a:ext cx="4114800" cy="1600663"/>
                          </a:xfrm>
                          <a:prstGeom prst="rect">
                            <a:avLst/>
                          </a:prstGeom>
                          <a:solidFill>
                            <a:srgbClr val="FFFFFF"/>
                          </a:solidFill>
                          <a:ln w="9525">
                            <a:solidFill>
                              <a:srgbClr val="000000"/>
                            </a:solidFill>
                            <a:miter lim="800000"/>
                            <a:headEnd/>
                            <a:tailEnd/>
                          </a:ln>
                        </wps:spPr>
                        <wps:txbx>
                          <w:txbxContent>
                            <w:p w14:paraId="2E191938" w14:textId="77777777" w:rsidR="00964F81" w:rsidRDefault="00964F81">
                              <w:pPr>
                                <w:rPr>
                                  <w:rFonts w:ascii="Arial" w:hAnsi="Arial" w:cs="Arial"/>
                                  <w:sz w:val="24"/>
                                  <w:lang w:val="pt-BR"/>
                                </w:rPr>
                              </w:pPr>
                              <w:r>
                                <w:rPr>
                                  <w:rFonts w:ascii="Arial" w:hAnsi="Arial" w:cs="Arial"/>
                                  <w:sz w:val="24"/>
                                  <w:lang w:val="pt-BR"/>
                                </w:rPr>
                                <w:t>InChI=</w:t>
                              </w:r>
                            </w:p>
                            <w:p w14:paraId="13E93D75" w14:textId="77777777" w:rsidR="00964F81" w:rsidRDefault="00964F81">
                              <w:pPr>
                                <w:rPr>
                                  <w:rFonts w:ascii="Arial" w:hAnsi="Arial" w:cs="Arial"/>
                                  <w:sz w:val="24"/>
                                  <w:lang w:val="pt-BR"/>
                                </w:rPr>
                              </w:pPr>
                              <w:r>
                                <w:rPr>
                                  <w:rFonts w:ascii="Arial" w:hAnsi="Arial" w:cs="Arial"/>
                                  <w:sz w:val="24"/>
                                  <w:lang w:val="pt-BR"/>
                                </w:rPr>
                                <w:t>{version}1</w:t>
                              </w:r>
                            </w:p>
                            <w:p w14:paraId="75E7693F" w14:textId="77777777" w:rsidR="00964F81" w:rsidRDefault="00964F81">
                              <w:pPr>
                                <w:rPr>
                                  <w:rFonts w:ascii="Arial" w:hAnsi="Arial" w:cs="Arial"/>
                                  <w:sz w:val="24"/>
                                  <w:lang w:val="pt-BR"/>
                                </w:rPr>
                              </w:pPr>
                              <w:r>
                                <w:rPr>
                                  <w:rFonts w:ascii="Arial" w:hAnsi="Arial" w:cs="Arial"/>
                                  <w:sz w:val="24"/>
                                  <w:lang w:val="pt-BR"/>
                                </w:rPr>
                                <w:t>/{formula}C5H5N5O</w:t>
                              </w:r>
                            </w:p>
                            <w:p w14:paraId="49BD9B7C" w14:textId="77777777" w:rsidR="00964F81" w:rsidRDefault="00964F81">
                              <w:pPr>
                                <w:rPr>
                                  <w:rFonts w:ascii="Arial" w:hAnsi="Arial" w:cs="Arial"/>
                                  <w:sz w:val="24"/>
                                  <w:lang w:val="pt-BR"/>
                                </w:rPr>
                              </w:pPr>
                              <w:r>
                                <w:rPr>
                                  <w:rFonts w:ascii="Arial" w:hAnsi="Arial" w:cs="Arial"/>
                                  <w:sz w:val="24"/>
                                  <w:lang w:val="pt-BR"/>
                                </w:rPr>
                                <w:t>/c{connections}6-5-9-3-2(4(11)10-5)7-1-8-3</w:t>
                              </w:r>
                            </w:p>
                            <w:p w14:paraId="0A02B8CB" w14:textId="77777777" w:rsidR="00964F81" w:rsidRDefault="00964F81">
                              <w:pPr>
                                <w:rPr>
                                  <w:rFonts w:ascii="Arial" w:hAnsi="Arial" w:cs="Arial"/>
                                  <w:sz w:val="24"/>
                                  <w:lang w:val="pt-BR"/>
                                </w:rPr>
                              </w:pPr>
                              <w:r>
                                <w:rPr>
                                  <w:rFonts w:ascii="Arial" w:hAnsi="Arial" w:cs="Arial"/>
                                  <w:sz w:val="24"/>
                                  <w:lang w:val="pt-BR"/>
                                </w:rPr>
                                <w:t>/h{H_atoms}1H,(H4,6,7,8,9,10,11)</w:t>
                              </w:r>
                            </w:p>
                            <w:p w14:paraId="257807EF" w14:textId="77777777" w:rsidR="00964F81" w:rsidRDefault="00964F81">
                              <w:pPr>
                                <w:rPr>
                                  <w:rFonts w:ascii="Arial" w:hAnsi="Arial" w:cs="Arial"/>
                                  <w:sz w:val="24"/>
                                  <w:lang w:val="pt-BR"/>
                                </w:rPr>
                              </w:pPr>
                            </w:p>
                            <w:p w14:paraId="08D51A8B" w14:textId="77777777" w:rsidR="00964F81" w:rsidRDefault="00964F81">
                              <w:pPr>
                                <w:rPr>
                                  <w:rFonts w:ascii="Arial" w:hAnsi="Arial" w:cs="Arial"/>
                                  <w:sz w:val="24"/>
                                </w:rPr>
                              </w:pPr>
                              <w:r>
                                <w:rPr>
                                  <w:rFonts w:ascii="Arial" w:hAnsi="Arial" w:cs="Arial"/>
                                  <w:sz w:val="24"/>
                                </w:rPr>
                                <w:t>/f{</w:t>
                              </w:r>
                              <w:proofErr w:type="spellStart"/>
                              <w:r>
                                <w:rPr>
                                  <w:rFonts w:ascii="Arial" w:hAnsi="Arial" w:cs="Arial"/>
                                  <w:sz w:val="24"/>
                                </w:rPr>
                                <w:t>fixed_</w:t>
                              </w:r>
                              <w:proofErr w:type="gramStart"/>
                              <w:r>
                                <w:rPr>
                                  <w:rFonts w:ascii="Arial" w:hAnsi="Arial" w:cs="Arial"/>
                                  <w:sz w:val="24"/>
                                </w:rPr>
                                <w:t>H:formula</w:t>
                              </w:r>
                              <w:proofErr w:type="spellEnd"/>
                              <w:proofErr w:type="gramEnd"/>
                              <w:r>
                                <w:rPr>
                                  <w:rFonts w:ascii="Arial" w:hAnsi="Arial" w:cs="Arial"/>
                                  <w:sz w:val="24"/>
                                </w:rPr>
                                <w:t>}</w:t>
                              </w:r>
                            </w:p>
                            <w:p w14:paraId="7267FB3E" w14:textId="77777777" w:rsidR="00964F81" w:rsidRDefault="00964F81">
                              <w:pPr>
                                <w:rPr>
                                  <w:rFonts w:ascii="Arial" w:hAnsi="Arial" w:cs="Arial"/>
                                  <w:sz w:val="24"/>
                                </w:rPr>
                              </w:pPr>
                              <w:r>
                                <w:rPr>
                                  <w:rFonts w:ascii="Arial" w:hAnsi="Arial" w:cs="Arial"/>
                                  <w:sz w:val="24"/>
                                  <w:lang w:val="pt-BR"/>
                                </w:rPr>
                                <w:t>/h{fixed_H:H_fixed}8,10H,6H2</w:t>
                              </w:r>
                            </w:p>
                          </w:txbxContent>
                        </wps:txbx>
                        <wps:bodyPr rot="0" vert="horz" wrap="square" lIns="91440" tIns="45720" rIns="91440" bIns="45720" anchor="t" anchorCtr="0" upright="1">
                          <a:noAutofit/>
                        </wps:bodyPr>
                      </wps:wsp>
                    </wpc:wpc>
                  </a:graphicData>
                </a:graphic>
              </wp:inline>
            </w:drawing>
          </mc:Choice>
          <mc:Fallback>
            <w:pict>
              <v:group w14:anchorId="59D4E8B9" id="Canvas 77" o:spid="_x0000_s1140" editas="canvas" style="width:333pt;height:2in;mso-position-horizontal-relative:char;mso-position-vertical-relative:line" coordsize="42291,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">
                <v:shape id="_x0000_s1141" type="#_x0000_t75" style="position:absolute;width:42291;height:18288;visibility:visible;mso-wrap-style:square">
                  <v:fill o:detectmouseclick="t"/>
                  <v:path o:connecttype="none"/>
                </v:shape>
                <v:rect id="Rectangle 79" o:spid="_x0000_s1142" style="position:absolute;top:1140;width:41148;height:16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0o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VHP7OhCMgd78AAAD//wMAUEsBAi0AFAAGAAgAAAAhANvh9svuAAAAhQEAABMAAAAAAAAA&#10;AAAAAAAAAAAAAFtDb250ZW50X1R5cGVzXS54bWxQSwECLQAUAAYACAAAACEAWvQsW78AAAAVAQAA&#10;CwAAAAAAAAAAAAAAAAAfAQAAX3JlbHMvLnJlbHNQSwECLQAUAAYACAAAACEAEk0NKMYAAADcAAAA&#10;DwAAAAAAAAAAAAAAAAAHAgAAZHJzL2Rvd25yZXYueG1sUEsFBgAAAAADAAMAtwAAAPoCAAAAAA==&#10;">
                  <v:textbox>
                    <w:txbxContent>
                      <w:p w14:paraId="2E191938" w14:textId="77777777" w:rsidR="00964F81" w:rsidRDefault="00964F81">
                        <w:pPr>
                          <w:rPr>
                            <w:rFonts w:ascii="Arial" w:hAnsi="Arial" w:cs="Arial"/>
                            <w:sz w:val="24"/>
                            <w:lang w:val="pt-BR"/>
                          </w:rPr>
                        </w:pPr>
                        <w:r>
                          <w:rPr>
                            <w:rFonts w:ascii="Arial" w:hAnsi="Arial" w:cs="Arial"/>
                            <w:sz w:val="24"/>
                            <w:lang w:val="pt-BR"/>
                          </w:rPr>
                          <w:t>InChI=</w:t>
                        </w:r>
                      </w:p>
                      <w:p w14:paraId="13E93D75" w14:textId="77777777" w:rsidR="00964F81" w:rsidRDefault="00964F81">
                        <w:pPr>
                          <w:rPr>
                            <w:rFonts w:ascii="Arial" w:hAnsi="Arial" w:cs="Arial"/>
                            <w:sz w:val="24"/>
                            <w:lang w:val="pt-BR"/>
                          </w:rPr>
                        </w:pPr>
                        <w:r>
                          <w:rPr>
                            <w:rFonts w:ascii="Arial" w:hAnsi="Arial" w:cs="Arial"/>
                            <w:sz w:val="24"/>
                            <w:lang w:val="pt-BR"/>
                          </w:rPr>
                          <w:t>{version}1</w:t>
                        </w:r>
                      </w:p>
                      <w:p w14:paraId="75E7693F" w14:textId="77777777" w:rsidR="00964F81" w:rsidRDefault="00964F81">
                        <w:pPr>
                          <w:rPr>
                            <w:rFonts w:ascii="Arial" w:hAnsi="Arial" w:cs="Arial"/>
                            <w:sz w:val="24"/>
                            <w:lang w:val="pt-BR"/>
                          </w:rPr>
                        </w:pPr>
                        <w:r>
                          <w:rPr>
                            <w:rFonts w:ascii="Arial" w:hAnsi="Arial" w:cs="Arial"/>
                            <w:sz w:val="24"/>
                            <w:lang w:val="pt-BR"/>
                          </w:rPr>
                          <w:t>/{formula}C5H5N5O</w:t>
                        </w:r>
                      </w:p>
                      <w:p w14:paraId="49BD9B7C" w14:textId="77777777" w:rsidR="00964F81" w:rsidRDefault="00964F81">
                        <w:pPr>
                          <w:rPr>
                            <w:rFonts w:ascii="Arial" w:hAnsi="Arial" w:cs="Arial"/>
                            <w:sz w:val="24"/>
                            <w:lang w:val="pt-BR"/>
                          </w:rPr>
                        </w:pPr>
                        <w:r>
                          <w:rPr>
                            <w:rFonts w:ascii="Arial" w:hAnsi="Arial" w:cs="Arial"/>
                            <w:sz w:val="24"/>
                            <w:lang w:val="pt-BR"/>
                          </w:rPr>
                          <w:t>/c{connections}6-5-9-3-2(4(11)10-5)7-1-8-3</w:t>
                        </w:r>
                      </w:p>
                      <w:p w14:paraId="0A02B8CB" w14:textId="77777777" w:rsidR="00964F81" w:rsidRDefault="00964F81">
                        <w:pPr>
                          <w:rPr>
                            <w:rFonts w:ascii="Arial" w:hAnsi="Arial" w:cs="Arial"/>
                            <w:sz w:val="24"/>
                            <w:lang w:val="pt-BR"/>
                          </w:rPr>
                        </w:pPr>
                        <w:r>
                          <w:rPr>
                            <w:rFonts w:ascii="Arial" w:hAnsi="Arial" w:cs="Arial"/>
                            <w:sz w:val="24"/>
                            <w:lang w:val="pt-BR"/>
                          </w:rPr>
                          <w:t>/h{H_atoms}1H,(H4,6,7,8,9,10,11)</w:t>
                        </w:r>
                      </w:p>
                      <w:p w14:paraId="257807EF" w14:textId="77777777" w:rsidR="00964F81" w:rsidRDefault="00964F81">
                        <w:pPr>
                          <w:rPr>
                            <w:rFonts w:ascii="Arial" w:hAnsi="Arial" w:cs="Arial"/>
                            <w:sz w:val="24"/>
                            <w:lang w:val="pt-BR"/>
                          </w:rPr>
                        </w:pPr>
                      </w:p>
                      <w:p w14:paraId="08D51A8B" w14:textId="77777777" w:rsidR="00964F81" w:rsidRDefault="00964F81">
                        <w:pPr>
                          <w:rPr>
                            <w:rFonts w:ascii="Arial" w:hAnsi="Arial" w:cs="Arial"/>
                            <w:sz w:val="24"/>
                          </w:rPr>
                        </w:pPr>
                        <w:r>
                          <w:rPr>
                            <w:rFonts w:ascii="Arial" w:hAnsi="Arial" w:cs="Arial"/>
                            <w:sz w:val="24"/>
                          </w:rPr>
                          <w:t>/f{</w:t>
                        </w:r>
                        <w:proofErr w:type="spellStart"/>
                        <w:r>
                          <w:rPr>
                            <w:rFonts w:ascii="Arial" w:hAnsi="Arial" w:cs="Arial"/>
                            <w:sz w:val="24"/>
                          </w:rPr>
                          <w:t>fixed_</w:t>
                        </w:r>
                        <w:proofErr w:type="gramStart"/>
                        <w:r>
                          <w:rPr>
                            <w:rFonts w:ascii="Arial" w:hAnsi="Arial" w:cs="Arial"/>
                            <w:sz w:val="24"/>
                          </w:rPr>
                          <w:t>H:formula</w:t>
                        </w:r>
                        <w:proofErr w:type="spellEnd"/>
                        <w:proofErr w:type="gramEnd"/>
                        <w:r>
                          <w:rPr>
                            <w:rFonts w:ascii="Arial" w:hAnsi="Arial" w:cs="Arial"/>
                            <w:sz w:val="24"/>
                          </w:rPr>
                          <w:t>}</w:t>
                        </w:r>
                      </w:p>
                      <w:p w14:paraId="7267FB3E" w14:textId="77777777" w:rsidR="00964F81" w:rsidRDefault="00964F81">
                        <w:pPr>
                          <w:rPr>
                            <w:rFonts w:ascii="Arial" w:hAnsi="Arial" w:cs="Arial"/>
                            <w:sz w:val="24"/>
                          </w:rPr>
                        </w:pPr>
                        <w:r>
                          <w:rPr>
                            <w:rFonts w:ascii="Arial" w:hAnsi="Arial" w:cs="Arial"/>
                            <w:sz w:val="24"/>
                            <w:lang w:val="pt-BR"/>
                          </w:rPr>
                          <w:t>/h{fixed_H:H_fixed}8,10H,6H2</w:t>
                        </w:r>
                      </w:p>
                    </w:txbxContent>
                  </v:textbox>
                </v:rect>
                <w10:anchorlock/>
              </v:group>
            </w:pict>
          </mc:Fallback>
        </mc:AlternateContent>
      </w:r>
    </w:p>
    <w:p w14:paraId="7B358337" w14:textId="77777777" w:rsidR="00BB162C" w:rsidRPr="00F0384C" w:rsidRDefault="00BB162C" w:rsidP="00F0384C">
      <w:pPr>
        <w:pStyle w:val="Textkrper"/>
        <w:rPr>
          <w:rStyle w:val="BodyTextChar"/>
          <w:i/>
        </w:rPr>
      </w:pPr>
      <w:r w:rsidRPr="00F0384C">
        <w:rPr>
          <w:rStyle w:val="BodyTextChar"/>
          <w:i/>
        </w:rPr>
        <w:t>Explanation of Guanine Identifier:</w:t>
      </w:r>
    </w:p>
    <w:p w14:paraId="4EF7D808" w14:textId="77777777" w:rsidR="00BB162C" w:rsidRDefault="00BB162C">
      <w:pPr>
        <w:rPr>
          <w:rStyle w:val="BodyTextChar"/>
        </w:rPr>
      </w:pPr>
    </w:p>
    <w:p w14:paraId="152778E9" w14:textId="77777777" w:rsidR="00BB162C" w:rsidRDefault="00BB162C">
      <w:pPr>
        <w:rPr>
          <w:rStyle w:val="BodyTextChar"/>
          <w:rFonts w:cs="Arial"/>
        </w:rPr>
      </w:pPr>
      <w:r>
        <w:rPr>
          <w:rFonts w:ascii="Arial" w:hAnsi="Arial" w:cs="Arial"/>
          <w:sz w:val="24"/>
        </w:rPr>
        <w:t>/h{</w:t>
      </w:r>
      <w:proofErr w:type="spellStart"/>
      <w:r>
        <w:rPr>
          <w:rFonts w:ascii="Arial" w:hAnsi="Arial" w:cs="Arial"/>
          <w:sz w:val="24"/>
        </w:rPr>
        <w:t>H_atoms</w:t>
      </w:r>
      <w:proofErr w:type="spellEnd"/>
      <w:r>
        <w:rPr>
          <w:rFonts w:ascii="Arial" w:hAnsi="Arial" w:cs="Arial"/>
          <w:sz w:val="24"/>
        </w:rPr>
        <w:t>}1H</w:t>
      </w:r>
      <w:r>
        <w:rPr>
          <w:rFonts w:ascii="Arial" w:hAnsi="Arial" w:cs="Arial"/>
          <w:b/>
          <w:sz w:val="24"/>
        </w:rPr>
        <w:t>,(H4,6,7,8,9,10,11)</w:t>
      </w:r>
    </w:p>
    <w:p w14:paraId="2656397E" w14:textId="77777777" w:rsidR="00BB162C" w:rsidRPr="0054775F" w:rsidRDefault="00BB162C">
      <w:pPr>
        <w:rPr>
          <w:rStyle w:val="BodyTextChar"/>
          <w:rFonts w:ascii="Times New Roman" w:hAnsi="Times New Roman"/>
        </w:rPr>
      </w:pPr>
      <w:r w:rsidRPr="0054775F">
        <w:rPr>
          <w:rStyle w:val="BodyTextChar"/>
          <w:rFonts w:ascii="Times New Roman" w:hAnsi="Times New Roman"/>
        </w:rPr>
        <w:t>atom number 1 has one H, 4 atoms H are shared by atoms 6,7,8,9,10, and 11</w:t>
      </w:r>
    </w:p>
    <w:p w14:paraId="54E86F1D" w14:textId="77777777" w:rsidR="00BB162C" w:rsidRPr="0054775F" w:rsidRDefault="00BB162C">
      <w:pPr>
        <w:rPr>
          <w:rStyle w:val="BodyTextChar"/>
          <w:rFonts w:ascii="Times New Roman" w:hAnsi="Times New Roman"/>
        </w:rPr>
      </w:pPr>
    </w:p>
    <w:p w14:paraId="73FB8B4A" w14:textId="77777777" w:rsidR="00BB162C" w:rsidRDefault="00BB162C">
      <w:pPr>
        <w:rPr>
          <w:rStyle w:val="BodyTextChar"/>
          <w:lang w:val="pt-BR"/>
        </w:rPr>
      </w:pPr>
      <w:r>
        <w:rPr>
          <w:rFonts w:ascii="Arial" w:hAnsi="Arial" w:cs="Arial"/>
          <w:sz w:val="24"/>
          <w:lang w:val="pt-BR"/>
        </w:rPr>
        <w:t>/h{fixed_H:H_fixed}</w:t>
      </w:r>
      <w:r>
        <w:rPr>
          <w:rFonts w:ascii="Arial" w:hAnsi="Arial" w:cs="Arial"/>
          <w:b/>
          <w:sz w:val="24"/>
          <w:lang w:val="pt-BR"/>
        </w:rPr>
        <w:t>8,10H,6H2</w:t>
      </w:r>
    </w:p>
    <w:p w14:paraId="141B9B55" w14:textId="77777777" w:rsidR="00BB162C" w:rsidRPr="0054775F" w:rsidRDefault="00BB162C">
      <w:pPr>
        <w:rPr>
          <w:rStyle w:val="BodyTextChar"/>
          <w:rFonts w:ascii="Times New Roman" w:hAnsi="Times New Roman"/>
        </w:rPr>
      </w:pPr>
      <w:r w:rsidRPr="0054775F">
        <w:rPr>
          <w:rStyle w:val="BodyTextChar"/>
          <w:rFonts w:ascii="Times New Roman" w:hAnsi="Times New Roman"/>
        </w:rPr>
        <w:t>atom 6 has 2H, atom 8 has 1H, atom 10 has 1H.</w:t>
      </w:r>
    </w:p>
    <w:p w14:paraId="0222D2B1" w14:textId="77777777" w:rsidR="00BB162C" w:rsidRDefault="00BB162C">
      <w:pPr>
        <w:rPr>
          <w:rStyle w:val="BodyTextChar"/>
        </w:rPr>
      </w:pPr>
    </w:p>
    <w:p w14:paraId="0CF9765E" w14:textId="77777777" w:rsidR="00BB162C" w:rsidRDefault="00BB162C">
      <w:pPr>
        <w:rPr>
          <w:rStyle w:val="BodyTextChar"/>
        </w:rPr>
      </w:pPr>
      <w:r>
        <w:rPr>
          <w:rStyle w:val="BodyTextChar"/>
        </w:rPr>
        <w:t>/f{</w:t>
      </w:r>
      <w:proofErr w:type="spellStart"/>
      <w:r>
        <w:rPr>
          <w:rStyle w:val="BodyTextChar"/>
        </w:rPr>
        <w:t>fixed_H:formula</w:t>
      </w:r>
      <w:proofErr w:type="spellEnd"/>
      <w:r>
        <w:rPr>
          <w:rStyle w:val="BodyTextChar"/>
        </w:rPr>
        <w:t>}</w:t>
      </w:r>
    </w:p>
    <w:p w14:paraId="593EB21E" w14:textId="77777777" w:rsidR="00BB162C" w:rsidRPr="0054775F" w:rsidRDefault="00BB162C">
      <w:pPr>
        <w:rPr>
          <w:rStyle w:val="BodyTextChar"/>
          <w:rFonts w:ascii="Times New Roman" w:hAnsi="Times New Roman"/>
        </w:rPr>
      </w:pPr>
      <w:r w:rsidRPr="0054775F">
        <w:rPr>
          <w:rStyle w:val="BodyTextChar"/>
          <w:rFonts w:ascii="Times New Roman" w:hAnsi="Times New Roman"/>
        </w:rPr>
        <w:t>is empty because the chemical formula for fixed H layer is same as in the Main layer.</w:t>
      </w:r>
    </w:p>
    <w:p w14:paraId="5543FBAF" w14:textId="77777777" w:rsidR="00BB162C" w:rsidRPr="0054775F" w:rsidRDefault="00BB162C">
      <w:pPr>
        <w:rPr>
          <w:rStyle w:val="BodyTextChar"/>
          <w:rFonts w:ascii="Times New Roman" w:hAnsi="Times New Roman"/>
        </w:rPr>
      </w:pPr>
    </w:p>
    <w:p w14:paraId="2C1B4E7A" w14:textId="77777777" w:rsidR="00BB162C" w:rsidRPr="0054775F" w:rsidRDefault="00BB162C">
      <w:pPr>
        <w:keepNext/>
        <w:keepLines/>
        <w:rPr>
          <w:rStyle w:val="BodyTextChar"/>
          <w:rFonts w:ascii="Times New Roman" w:hAnsi="Times New Roman"/>
        </w:rPr>
      </w:pPr>
      <w:r w:rsidRPr="0054775F">
        <w:rPr>
          <w:rStyle w:val="BodyTextChar"/>
          <w:rFonts w:ascii="Times New Roman" w:hAnsi="Times New Roman"/>
        </w:rPr>
        <w:t xml:space="preserve">This example illustrates important features of </w:t>
      </w:r>
      <w:proofErr w:type="spellStart"/>
      <w:r w:rsidRPr="0054775F">
        <w:rPr>
          <w:rStyle w:val="BodyTextChar"/>
          <w:rFonts w:ascii="Times New Roman" w:hAnsi="Times New Roman"/>
        </w:rPr>
        <w:t>InChI</w:t>
      </w:r>
      <w:proofErr w:type="spellEnd"/>
      <w:r w:rsidRPr="0054775F">
        <w:rPr>
          <w:rStyle w:val="BodyTextChar"/>
          <w:rFonts w:ascii="Times New Roman" w:hAnsi="Times New Roman"/>
        </w:rPr>
        <w:t>:</w:t>
      </w:r>
    </w:p>
    <w:p w14:paraId="2E9E795C" w14:textId="77777777" w:rsidR="00BB162C" w:rsidRPr="0054775F" w:rsidRDefault="00BB162C" w:rsidP="007D2FE1">
      <w:pPr>
        <w:keepNext/>
        <w:keepLines/>
        <w:numPr>
          <w:ilvl w:val="0"/>
          <w:numId w:val="1"/>
        </w:numPr>
        <w:tabs>
          <w:tab w:val="clear" w:pos="1008"/>
          <w:tab w:val="num" w:pos="450"/>
        </w:tabs>
        <w:ind w:left="450" w:hanging="378"/>
        <w:rPr>
          <w:rStyle w:val="BodyTextChar"/>
          <w:rFonts w:ascii="Times New Roman" w:hAnsi="Times New Roman"/>
        </w:rPr>
      </w:pPr>
      <w:r w:rsidRPr="0054775F">
        <w:rPr>
          <w:rStyle w:val="BodyTextChar"/>
          <w:rFonts w:ascii="Times New Roman" w:hAnsi="Times New Roman"/>
        </w:rPr>
        <w:t>Ignoring the fixed H layer (beginning with /f in the box above) establishes the equivalence of different tautomeric forms of Guanine.</w:t>
      </w:r>
    </w:p>
    <w:p w14:paraId="10A28C80" w14:textId="77777777" w:rsidR="00BB162C" w:rsidRPr="0054775F" w:rsidRDefault="00BB162C" w:rsidP="007D2FE1">
      <w:pPr>
        <w:numPr>
          <w:ilvl w:val="0"/>
          <w:numId w:val="1"/>
        </w:numPr>
        <w:tabs>
          <w:tab w:val="clear" w:pos="1008"/>
          <w:tab w:val="num" w:pos="450"/>
        </w:tabs>
        <w:ind w:left="450" w:hanging="378"/>
        <w:rPr>
          <w:rStyle w:val="BodyTextChar"/>
          <w:rFonts w:ascii="Times New Roman" w:hAnsi="Times New Roman"/>
        </w:rPr>
      </w:pPr>
      <w:r w:rsidRPr="0054775F">
        <w:rPr>
          <w:rStyle w:val="BodyTextChar"/>
          <w:rFonts w:ascii="Times New Roman" w:hAnsi="Times New Roman"/>
        </w:rPr>
        <w:t>Including the fixed H layer specifies a single tautomeric form of Guanine.</w:t>
      </w:r>
    </w:p>
    <w:p w14:paraId="46F4C851" w14:textId="77777777" w:rsidR="00BB162C" w:rsidRPr="0054775F" w:rsidRDefault="00BB162C">
      <w:pPr>
        <w:rPr>
          <w:rStyle w:val="BodyTextChar"/>
          <w:rFonts w:ascii="Times New Roman" w:hAnsi="Times New Roman"/>
        </w:rPr>
      </w:pPr>
    </w:p>
    <w:p w14:paraId="37B59FA5" w14:textId="77777777" w:rsidR="00BB162C" w:rsidRDefault="00BB162C">
      <w:pPr>
        <w:pStyle w:val="berschrift4"/>
      </w:pPr>
      <w:bookmarkStart w:id="88" w:name="_Toc41832817"/>
      <w:r>
        <w:lastRenderedPageBreak/>
        <w:t>Step 6, procedure 2.  Moveable positive charge detection</w:t>
      </w:r>
      <w:bookmarkEnd w:id="88"/>
    </w:p>
    <w:p w14:paraId="4DBA5D13"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Positive charges located on N-atoms are considered moveable along alternating bonds between these atoms. This also applies to phosphorus atoms. Atoms that may exchange positive charges are assigned to  a “mobile charge group”. The interference between mobile H and mobile charges may occur.</w:t>
      </w:r>
    </w:p>
    <w:p w14:paraId="01917D78"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Hypothetical structures on Fig. 14a-14c serve as an illustration. </w:t>
      </w: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8"/>
        <w:gridCol w:w="3060"/>
        <w:gridCol w:w="2880"/>
      </w:tblGrid>
      <w:tr w:rsidR="00BB162C" w14:paraId="31CEEC84" w14:textId="77777777">
        <w:trPr>
          <w:trHeight w:val="1367"/>
        </w:trPr>
        <w:tc>
          <w:tcPr>
            <w:tcW w:w="2718" w:type="dxa"/>
            <w:vAlign w:val="center"/>
          </w:tcPr>
          <w:p w14:paraId="458716B9"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50D62D16" wp14:editId="438C904A">
                  <wp:extent cx="1476375" cy="6477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76375" cy="647700"/>
                          </a:xfrm>
                          <a:prstGeom prst="rect">
                            <a:avLst/>
                          </a:prstGeom>
                          <a:noFill/>
                          <a:ln>
                            <a:noFill/>
                          </a:ln>
                        </pic:spPr>
                      </pic:pic>
                    </a:graphicData>
                  </a:graphic>
                </wp:inline>
              </w:drawing>
            </w:r>
          </w:p>
        </w:tc>
        <w:tc>
          <w:tcPr>
            <w:tcW w:w="3060" w:type="dxa"/>
            <w:vAlign w:val="center"/>
          </w:tcPr>
          <w:p w14:paraId="6A7F7E8A"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028844EC" wp14:editId="40C8C3A3">
                  <wp:extent cx="1733550" cy="71437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33550" cy="714375"/>
                          </a:xfrm>
                          <a:prstGeom prst="rect">
                            <a:avLst/>
                          </a:prstGeom>
                          <a:noFill/>
                          <a:ln>
                            <a:noFill/>
                          </a:ln>
                        </pic:spPr>
                      </pic:pic>
                    </a:graphicData>
                  </a:graphic>
                </wp:inline>
              </w:drawing>
            </w:r>
          </w:p>
        </w:tc>
        <w:tc>
          <w:tcPr>
            <w:tcW w:w="2880" w:type="dxa"/>
            <w:vAlign w:val="center"/>
          </w:tcPr>
          <w:p w14:paraId="38265671"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1061D01" wp14:editId="1293A993">
                  <wp:extent cx="1733550" cy="7048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33550" cy="704850"/>
                          </a:xfrm>
                          <a:prstGeom prst="rect">
                            <a:avLst/>
                          </a:prstGeom>
                          <a:noFill/>
                          <a:ln>
                            <a:noFill/>
                          </a:ln>
                        </pic:spPr>
                      </pic:pic>
                    </a:graphicData>
                  </a:graphic>
                </wp:inline>
              </w:drawing>
            </w:r>
          </w:p>
        </w:tc>
      </w:tr>
      <w:tr w:rsidR="00BB162C" w14:paraId="277688F4" w14:textId="77777777">
        <w:trPr>
          <w:trHeight w:val="377"/>
        </w:trPr>
        <w:tc>
          <w:tcPr>
            <w:tcW w:w="2718" w:type="dxa"/>
            <w:vAlign w:val="center"/>
          </w:tcPr>
          <w:p w14:paraId="6A545805" w14:textId="77777777" w:rsidR="00BB162C" w:rsidRDefault="00BB162C">
            <w:pPr>
              <w:jc w:val="center"/>
              <w:rPr>
                <w:rFonts w:ascii="Arial" w:hAnsi="Arial"/>
                <w:b/>
                <w:sz w:val="24"/>
              </w:rPr>
            </w:pPr>
            <w:r>
              <w:rPr>
                <w:rFonts w:ascii="Arial" w:hAnsi="Arial"/>
                <w:b/>
                <w:sz w:val="24"/>
              </w:rPr>
              <w:t>Figure 14a</w:t>
            </w:r>
          </w:p>
        </w:tc>
        <w:tc>
          <w:tcPr>
            <w:tcW w:w="3060" w:type="dxa"/>
            <w:vAlign w:val="center"/>
          </w:tcPr>
          <w:p w14:paraId="40C1B060" w14:textId="77777777" w:rsidR="00BB162C" w:rsidRDefault="00BB162C">
            <w:pPr>
              <w:jc w:val="center"/>
              <w:rPr>
                <w:rFonts w:ascii="Arial" w:hAnsi="Arial"/>
                <w:b/>
                <w:sz w:val="24"/>
              </w:rPr>
            </w:pPr>
            <w:r>
              <w:rPr>
                <w:rFonts w:ascii="Arial" w:hAnsi="Arial"/>
                <w:b/>
                <w:sz w:val="24"/>
              </w:rPr>
              <w:t>Figure 14b</w:t>
            </w:r>
          </w:p>
        </w:tc>
        <w:tc>
          <w:tcPr>
            <w:tcW w:w="2880" w:type="dxa"/>
            <w:vAlign w:val="center"/>
          </w:tcPr>
          <w:p w14:paraId="619836AE" w14:textId="77777777" w:rsidR="00BB162C" w:rsidRDefault="00BB162C">
            <w:pPr>
              <w:jc w:val="center"/>
              <w:rPr>
                <w:rFonts w:ascii="Arial" w:hAnsi="Arial"/>
                <w:b/>
                <w:sz w:val="24"/>
              </w:rPr>
            </w:pPr>
            <w:r>
              <w:rPr>
                <w:rFonts w:ascii="Arial" w:hAnsi="Arial"/>
                <w:b/>
                <w:sz w:val="24"/>
              </w:rPr>
              <w:t>Figure 14c</w:t>
            </w:r>
          </w:p>
        </w:tc>
      </w:tr>
    </w:tbl>
    <w:p w14:paraId="0970C705" w14:textId="77777777" w:rsidR="00BB162C" w:rsidRDefault="00BB162C">
      <w:pPr>
        <w:rPr>
          <w:rStyle w:val="BodyTextChar"/>
        </w:rPr>
      </w:pPr>
    </w:p>
    <w:p w14:paraId="468FBE24" w14:textId="77777777" w:rsidR="00453A9F" w:rsidRDefault="00BB162C" w:rsidP="000805E7">
      <w:pPr>
        <w:spacing w:before="240" w:line="360" w:lineRule="auto"/>
        <w:jc w:val="both"/>
        <w:rPr>
          <w:rStyle w:val="BodyTextChar"/>
          <w:rFonts w:ascii="Times New Roman" w:hAnsi="Times New Roman"/>
        </w:rPr>
      </w:pPr>
      <w:r w:rsidRPr="0054775F">
        <w:rPr>
          <w:rStyle w:val="BodyTextChar"/>
          <w:rFonts w:ascii="Times New Roman" w:hAnsi="Times New Roman"/>
        </w:rPr>
        <w:t xml:space="preserve">Structure 14b was obtained from 14a by formally moving the positive charge from left to right along an alternating bond path. This allows the discovery (Fig 14b) of a tautomeric pattern (highlighted in </w:t>
      </w:r>
      <w:r w:rsidRPr="0054775F">
        <w:rPr>
          <w:b/>
          <w:color w:val="0000FF"/>
          <w:sz w:val="24"/>
        </w:rPr>
        <w:t>blue</w:t>
      </w:r>
      <w:r w:rsidRPr="0054775F">
        <w:rPr>
          <w:rStyle w:val="BodyTextChar"/>
          <w:rFonts w:ascii="Times New Roman" w:hAnsi="Times New Roman"/>
        </w:rPr>
        <w:t xml:space="preserve">). Bonds that may be changed by moving positive charges are highlighted in </w:t>
      </w:r>
      <w:r w:rsidRPr="0054775F">
        <w:rPr>
          <w:b/>
          <w:color w:val="006600"/>
          <w:sz w:val="24"/>
        </w:rPr>
        <w:t>green</w:t>
      </w:r>
      <w:r w:rsidRPr="0054775F">
        <w:rPr>
          <w:rStyle w:val="BodyTextChar"/>
          <w:rFonts w:ascii="Times New Roman" w:hAnsi="Times New Roman"/>
        </w:rPr>
        <w:t xml:space="preserve">. Fig. 14c shows another tautomeric form obtained from 14b. Note that Fig. 14c does not allow movement of a positive charge back from right to left. These three structures generate the same </w:t>
      </w:r>
      <w:r w:rsidR="00C0549D">
        <w:rPr>
          <w:rStyle w:val="BodyTextChar"/>
          <w:rFonts w:ascii="Times New Roman" w:hAnsi="Times New Roman"/>
        </w:rPr>
        <w:t xml:space="preserve">standard </w:t>
      </w:r>
      <w:proofErr w:type="spellStart"/>
      <w:r w:rsidR="00C0549D">
        <w:rPr>
          <w:rStyle w:val="BodyTextChar"/>
          <w:rFonts w:ascii="Times New Roman" w:hAnsi="Times New Roman"/>
        </w:rPr>
        <w:t>InChI</w:t>
      </w:r>
      <w:proofErr w:type="spellEnd"/>
      <w:r w:rsidR="00453A9F">
        <w:rPr>
          <w:rStyle w:val="BodyTextChar"/>
          <w:rFonts w:ascii="Times New Roman" w:hAnsi="Times New Roman"/>
        </w:rPr>
        <w:t>:</w:t>
      </w:r>
    </w:p>
    <w:p w14:paraId="137E552E" w14:textId="77777777" w:rsidR="00BB162C" w:rsidRPr="00453A9F" w:rsidRDefault="00453A9F" w:rsidP="00C0549D">
      <w:pPr>
        <w:spacing w:before="120"/>
        <w:jc w:val="both"/>
        <w:rPr>
          <w:rStyle w:val="BodyTextChar"/>
          <w:szCs w:val="24"/>
        </w:rPr>
      </w:pPr>
      <w:proofErr w:type="spellStart"/>
      <w:r w:rsidRPr="00453A9F">
        <w:rPr>
          <w:rStyle w:val="BodyTextChar"/>
          <w:szCs w:val="24"/>
        </w:rPr>
        <w:t>InChI</w:t>
      </w:r>
      <w:proofErr w:type="spellEnd"/>
      <w:r w:rsidRPr="00453A9F">
        <w:rPr>
          <w:rStyle w:val="BodyTextChar"/>
          <w:szCs w:val="24"/>
        </w:rPr>
        <w:t xml:space="preserve">=1S/C6H13N3O/c1-8(2)5-6(10)7-9(3)4/h5H,1-4H3/p+1 </w:t>
      </w:r>
    </w:p>
    <w:p w14:paraId="709680FA" w14:textId="77777777" w:rsidR="000805E7" w:rsidRPr="000805E7" w:rsidRDefault="000805E7" w:rsidP="000805E7">
      <w:pPr>
        <w:spacing w:before="240" w:line="360" w:lineRule="auto"/>
        <w:jc w:val="both"/>
        <w:rPr>
          <w:sz w:val="24"/>
        </w:rPr>
      </w:pPr>
      <w:r w:rsidRPr="000805E7">
        <w:rPr>
          <w:sz w:val="24"/>
        </w:rPr>
        <w:t xml:space="preserve">but </w:t>
      </w:r>
      <w:proofErr w:type="spellStart"/>
      <w:r w:rsidRPr="000805E7">
        <w:rPr>
          <w:sz w:val="24"/>
        </w:rPr>
        <w:t>InChI</w:t>
      </w:r>
      <w:proofErr w:type="spellEnd"/>
      <w:r w:rsidRPr="000805E7">
        <w:rPr>
          <w:sz w:val="24"/>
        </w:rPr>
        <w:t xml:space="preserve"> possessing </w:t>
      </w:r>
      <w:proofErr w:type="spellStart"/>
      <w:r w:rsidRPr="000805E7">
        <w:rPr>
          <w:sz w:val="24"/>
        </w:rPr>
        <w:t>fixedH</w:t>
      </w:r>
      <w:proofErr w:type="spellEnd"/>
      <w:r w:rsidRPr="000805E7">
        <w:rPr>
          <w:sz w:val="24"/>
        </w:rPr>
        <w:t xml:space="preserve"> layer for structure 14c differs from those of 14a,b:</w:t>
      </w:r>
    </w:p>
    <w:p w14:paraId="58DEEAA9" w14:textId="77777777" w:rsidR="000805E7" w:rsidRPr="000805E7" w:rsidRDefault="000805E7">
      <w:pPr>
        <w:rPr>
          <w:rStyle w:val="BodyTextChar"/>
          <w:rFonts w:ascii="Times New Roman" w:hAnsi="Times New Roman"/>
          <w:lang w:val="pt-BR"/>
        </w:rPr>
      </w:pPr>
      <w:r w:rsidRPr="000805E7">
        <w:rPr>
          <w:rStyle w:val="BodyTextChar"/>
          <w:rFonts w:ascii="Times New Roman" w:hAnsi="Times New Roman"/>
          <w:lang w:val="pt-BR"/>
        </w:rPr>
        <w:t>14a,b</w:t>
      </w:r>
    </w:p>
    <w:p w14:paraId="7ADD2856" w14:textId="77777777" w:rsidR="000805E7" w:rsidRPr="000805E7" w:rsidRDefault="000805E7" w:rsidP="000805E7">
      <w:pPr>
        <w:autoSpaceDE w:val="0"/>
        <w:autoSpaceDN w:val="0"/>
        <w:adjustRightInd w:val="0"/>
        <w:rPr>
          <w:rFonts w:ascii="Arial" w:hAnsi="Arial" w:cs="Arial"/>
          <w:sz w:val="24"/>
          <w:szCs w:val="24"/>
          <w:lang w:val="pt-BR" w:eastAsia="ru-RU"/>
        </w:rPr>
      </w:pPr>
      <w:r w:rsidRPr="000805E7">
        <w:rPr>
          <w:rFonts w:ascii="Arial" w:hAnsi="Arial" w:cs="Arial"/>
          <w:sz w:val="24"/>
          <w:szCs w:val="24"/>
          <w:lang w:val="pt-BR" w:eastAsia="ru-RU"/>
        </w:rPr>
        <w:t>InChI=1/C6H13N3O/c1-8(2)5-6(10)7-9(3)4/h5H,1-4H3/p+1/fC6H14N3O/h10H/q+1</w:t>
      </w:r>
    </w:p>
    <w:p w14:paraId="11616E5F" w14:textId="77777777" w:rsidR="000805E7" w:rsidRPr="000805E7" w:rsidRDefault="000805E7">
      <w:pPr>
        <w:rPr>
          <w:rStyle w:val="BodyTextChar"/>
          <w:rFonts w:ascii="Times New Roman" w:hAnsi="Times New Roman"/>
          <w:lang w:val="pt-BR"/>
        </w:rPr>
      </w:pPr>
      <w:r w:rsidRPr="000805E7">
        <w:rPr>
          <w:rStyle w:val="BodyTextChar"/>
          <w:rFonts w:ascii="Times New Roman" w:hAnsi="Times New Roman"/>
          <w:lang w:val="pt-BR"/>
        </w:rPr>
        <w:t>14c</w:t>
      </w:r>
    </w:p>
    <w:p w14:paraId="61D3E131" w14:textId="77777777" w:rsidR="000805E7" w:rsidRPr="000805E7" w:rsidRDefault="000805E7" w:rsidP="000805E7">
      <w:pPr>
        <w:autoSpaceDE w:val="0"/>
        <w:autoSpaceDN w:val="0"/>
        <w:adjustRightInd w:val="0"/>
        <w:rPr>
          <w:rFonts w:ascii="Arial" w:hAnsi="Arial" w:cs="Arial"/>
          <w:sz w:val="24"/>
          <w:szCs w:val="24"/>
          <w:lang w:val="pt-BR" w:eastAsia="ru-RU"/>
        </w:rPr>
      </w:pPr>
      <w:r w:rsidRPr="000805E7">
        <w:rPr>
          <w:rFonts w:ascii="Arial" w:hAnsi="Arial" w:cs="Arial"/>
          <w:sz w:val="24"/>
          <w:szCs w:val="24"/>
          <w:lang w:val="pt-BR" w:eastAsia="ru-RU"/>
        </w:rPr>
        <w:t>InChI=1/C6H13N3O/c1-8(2)5-6(10)7-9(3)4/h5H,1-4H3/p+1/fC6H14N3O/h7H/q+1</w:t>
      </w:r>
    </w:p>
    <w:p w14:paraId="1872F4DD" w14:textId="77777777" w:rsidR="00BB162C" w:rsidRPr="000805E7" w:rsidRDefault="000805E7">
      <w:pPr>
        <w:rPr>
          <w:rStyle w:val="BodyTextChar"/>
          <w:lang w:val="pt-BR"/>
        </w:rPr>
      </w:pPr>
      <w:r w:rsidRPr="000805E7">
        <w:rPr>
          <w:rStyle w:val="BodyTextChar"/>
          <w:lang w:val="pt-BR"/>
        </w:rPr>
        <w:t xml:space="preserve"> </w:t>
      </w:r>
    </w:p>
    <w:p w14:paraId="0D287085" w14:textId="77777777" w:rsidR="00BB162C" w:rsidRDefault="00BB162C" w:rsidP="00453A9F">
      <w:pPr>
        <w:pStyle w:val="Textkrper"/>
        <w:rPr>
          <w:rStyle w:val="BodyTextChar"/>
          <w:rFonts w:ascii="Times New Roman" w:hAnsi="Times New Roman"/>
        </w:rPr>
      </w:pPr>
      <w:r>
        <w:rPr>
          <w:rStyle w:val="BodyTextChar"/>
          <w:rFonts w:ascii="Times New Roman" w:hAnsi="Times New Roman"/>
        </w:rPr>
        <w:t xml:space="preserve">For the purpose of detecting </w:t>
      </w:r>
      <w:proofErr w:type="spellStart"/>
      <w:r>
        <w:rPr>
          <w:rStyle w:val="BodyTextChar"/>
          <w:rFonts w:ascii="Times New Roman" w:hAnsi="Times New Roman"/>
        </w:rPr>
        <w:t>stereogenic</w:t>
      </w:r>
      <w:proofErr w:type="spellEnd"/>
      <w:r>
        <w:rPr>
          <w:rStyle w:val="BodyTextChar"/>
          <w:rFonts w:ascii="Times New Roman" w:hAnsi="Times New Roman"/>
        </w:rPr>
        <w:t xml:space="preserve"> bonds the algorithm must also provide a means for testing whether a bond order is changeable. </w:t>
      </w:r>
      <w:proofErr w:type="spellStart"/>
      <w:r>
        <w:rPr>
          <w:rStyle w:val="BodyTextChar"/>
          <w:rFonts w:ascii="Times New Roman" w:hAnsi="Times New Roman"/>
        </w:rPr>
        <w:t>InChI</w:t>
      </w:r>
      <w:proofErr w:type="spellEnd"/>
      <w:r>
        <w:rPr>
          <w:rStyle w:val="BodyTextChar"/>
          <w:rFonts w:ascii="Times New Roman" w:hAnsi="Times New Roman"/>
        </w:rPr>
        <w:t xml:space="preserve"> assumes that a changeable bond cannot support </w:t>
      </w:r>
      <w:r w:rsidRPr="007D503A">
        <w:rPr>
          <w:rStyle w:val="BodyTextChar"/>
          <w:rFonts w:ascii="Times New Roman" w:hAnsi="Times New Roman"/>
          <w:i/>
        </w:rPr>
        <w:t>Z/E</w:t>
      </w:r>
      <w:r>
        <w:rPr>
          <w:rStyle w:val="BodyTextChar"/>
          <w:rFonts w:ascii="Times New Roman" w:hAnsi="Times New Roman"/>
        </w:rPr>
        <w:t xml:space="preserve"> stereoisomerism. This is accomplished by introducing fictitious bonds and atoms (used only for internal processing) that represent a mobile H group (red H below) and charge group (red plus below). In the mobile H group fictitious double bonds (red) point to the atom-</w:t>
      </w:r>
      <w:r>
        <w:rPr>
          <w:rStyle w:val="BodyTextChar"/>
          <w:rFonts w:ascii="Times New Roman" w:hAnsi="Times New Roman"/>
        </w:rPr>
        <w:lastRenderedPageBreak/>
        <w:t xml:space="preserve">donors of H or negative charge; in </w:t>
      </w:r>
      <w:r w:rsidR="007D503A">
        <w:rPr>
          <w:rStyle w:val="BodyTextChar"/>
          <w:rFonts w:ascii="Times New Roman" w:hAnsi="Times New Roman"/>
        </w:rPr>
        <w:t xml:space="preserve">the </w:t>
      </w:r>
      <w:r>
        <w:rPr>
          <w:rStyle w:val="BodyTextChar"/>
          <w:rFonts w:ascii="Times New Roman" w:hAnsi="Times New Roman"/>
        </w:rPr>
        <w:t>mobile positive charge group fictitious single bonds point to positively charged atoms.</w:t>
      </w:r>
    </w:p>
    <w:p w14:paraId="63715490" w14:textId="77777777" w:rsidR="00BB162C" w:rsidRDefault="00BB162C">
      <w:pPr>
        <w:rPr>
          <w:rStyle w:val="BodyTextChar"/>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8"/>
        <w:gridCol w:w="3060"/>
        <w:gridCol w:w="2880"/>
      </w:tblGrid>
      <w:tr w:rsidR="00BB162C" w14:paraId="03DFE316" w14:textId="77777777">
        <w:trPr>
          <w:trHeight w:val="1547"/>
        </w:trPr>
        <w:tc>
          <w:tcPr>
            <w:tcW w:w="2718" w:type="dxa"/>
            <w:vAlign w:val="center"/>
          </w:tcPr>
          <w:p w14:paraId="0DC605A3"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45DD29C5" wp14:editId="50983B57">
                  <wp:extent cx="1590675" cy="94297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90675" cy="942975"/>
                          </a:xfrm>
                          <a:prstGeom prst="rect">
                            <a:avLst/>
                          </a:prstGeom>
                          <a:noFill/>
                          <a:ln>
                            <a:noFill/>
                          </a:ln>
                        </pic:spPr>
                      </pic:pic>
                    </a:graphicData>
                  </a:graphic>
                </wp:inline>
              </w:drawing>
            </w:r>
          </w:p>
        </w:tc>
        <w:tc>
          <w:tcPr>
            <w:tcW w:w="3060" w:type="dxa"/>
            <w:vAlign w:val="center"/>
          </w:tcPr>
          <w:p w14:paraId="00D2F238"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B294B19" wp14:editId="7A32FDC2">
                  <wp:extent cx="1666875" cy="962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66875" cy="962025"/>
                          </a:xfrm>
                          <a:prstGeom prst="rect">
                            <a:avLst/>
                          </a:prstGeom>
                          <a:noFill/>
                          <a:ln>
                            <a:noFill/>
                          </a:ln>
                        </pic:spPr>
                      </pic:pic>
                    </a:graphicData>
                  </a:graphic>
                </wp:inline>
              </w:drawing>
            </w:r>
          </w:p>
        </w:tc>
        <w:tc>
          <w:tcPr>
            <w:tcW w:w="2880" w:type="dxa"/>
            <w:vAlign w:val="center"/>
          </w:tcPr>
          <w:p w14:paraId="37A30411"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113DE91A" wp14:editId="0F243409">
                  <wp:extent cx="1533525" cy="8763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33525" cy="876300"/>
                          </a:xfrm>
                          <a:prstGeom prst="rect">
                            <a:avLst/>
                          </a:prstGeom>
                          <a:noFill/>
                          <a:ln>
                            <a:noFill/>
                          </a:ln>
                        </pic:spPr>
                      </pic:pic>
                    </a:graphicData>
                  </a:graphic>
                </wp:inline>
              </w:drawing>
            </w:r>
          </w:p>
        </w:tc>
      </w:tr>
      <w:tr w:rsidR="00BB162C" w14:paraId="17EEA2A4" w14:textId="77777777">
        <w:trPr>
          <w:trHeight w:val="350"/>
        </w:trPr>
        <w:tc>
          <w:tcPr>
            <w:tcW w:w="2718" w:type="dxa"/>
            <w:vAlign w:val="center"/>
          </w:tcPr>
          <w:p w14:paraId="3F1778F1" w14:textId="77777777" w:rsidR="00BB162C" w:rsidRDefault="00BB162C">
            <w:pPr>
              <w:jc w:val="center"/>
              <w:rPr>
                <w:rFonts w:ascii="Arial" w:hAnsi="Arial"/>
                <w:b/>
                <w:sz w:val="24"/>
              </w:rPr>
            </w:pPr>
            <w:r>
              <w:rPr>
                <w:rFonts w:ascii="Arial" w:hAnsi="Arial"/>
                <w:b/>
                <w:sz w:val="24"/>
              </w:rPr>
              <w:t>Figure 15a</w:t>
            </w:r>
          </w:p>
        </w:tc>
        <w:tc>
          <w:tcPr>
            <w:tcW w:w="3060" w:type="dxa"/>
            <w:vAlign w:val="center"/>
          </w:tcPr>
          <w:p w14:paraId="02878700" w14:textId="77777777" w:rsidR="00BB162C" w:rsidRDefault="00BB162C">
            <w:pPr>
              <w:jc w:val="center"/>
              <w:rPr>
                <w:rFonts w:ascii="Arial" w:hAnsi="Arial"/>
                <w:b/>
                <w:sz w:val="24"/>
              </w:rPr>
            </w:pPr>
            <w:r>
              <w:rPr>
                <w:rFonts w:ascii="Arial" w:hAnsi="Arial"/>
                <w:b/>
                <w:sz w:val="24"/>
              </w:rPr>
              <w:t>Figure 15b</w:t>
            </w:r>
          </w:p>
        </w:tc>
        <w:tc>
          <w:tcPr>
            <w:tcW w:w="2880" w:type="dxa"/>
            <w:vAlign w:val="center"/>
          </w:tcPr>
          <w:p w14:paraId="2452CF7D" w14:textId="77777777" w:rsidR="00BB162C" w:rsidRDefault="00BB162C">
            <w:pPr>
              <w:jc w:val="center"/>
              <w:rPr>
                <w:rFonts w:ascii="Arial" w:hAnsi="Arial"/>
                <w:b/>
                <w:sz w:val="24"/>
              </w:rPr>
            </w:pPr>
            <w:r>
              <w:rPr>
                <w:rFonts w:ascii="Arial" w:hAnsi="Arial"/>
                <w:b/>
                <w:sz w:val="24"/>
              </w:rPr>
              <w:t>Figure 15c</w:t>
            </w:r>
          </w:p>
        </w:tc>
      </w:tr>
      <w:tr w:rsidR="00BB162C" w14:paraId="5745DA4F" w14:textId="77777777">
        <w:trPr>
          <w:trHeight w:val="350"/>
        </w:trPr>
        <w:tc>
          <w:tcPr>
            <w:tcW w:w="8658" w:type="dxa"/>
            <w:gridSpan w:val="3"/>
            <w:vAlign w:val="center"/>
          </w:tcPr>
          <w:p w14:paraId="38E228D9" w14:textId="77777777" w:rsidR="00BB162C" w:rsidRDefault="00BB162C">
            <w:pPr>
              <w:rPr>
                <w:rFonts w:ascii="Arial" w:hAnsi="Arial"/>
                <w:sz w:val="24"/>
              </w:rPr>
            </w:pPr>
            <w:r>
              <w:rPr>
                <w:rFonts w:ascii="Arial" w:hAnsi="Arial"/>
                <w:sz w:val="24"/>
              </w:rPr>
              <w:t>Internal representation of structures from Figures 14a-14c.</w:t>
            </w:r>
          </w:p>
        </w:tc>
      </w:tr>
    </w:tbl>
    <w:p w14:paraId="2DD4DB7F"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After the discovery of a new mobile group it is added to the structure. This results in the discovery of changeable bonds. In case of </w:t>
      </w:r>
      <w:r w:rsidR="00FE35CC">
        <w:rPr>
          <w:rStyle w:val="BodyTextChar"/>
          <w:rFonts w:ascii="Times New Roman" w:hAnsi="Times New Roman"/>
        </w:rPr>
        <w:t xml:space="preserve">the </w:t>
      </w:r>
      <w:r>
        <w:rPr>
          <w:rStyle w:val="BodyTextChar"/>
          <w:rFonts w:ascii="Times New Roman" w:hAnsi="Times New Roman"/>
        </w:rPr>
        <w:t xml:space="preserve">structure on Fig. 14a adding a charge group allows </w:t>
      </w:r>
      <w:r w:rsidR="00FE35CC">
        <w:rPr>
          <w:rStyle w:val="BodyTextChar"/>
          <w:rFonts w:ascii="Times New Roman" w:hAnsi="Times New Roman"/>
        </w:rPr>
        <w:t xml:space="preserve">one </w:t>
      </w:r>
      <w:r>
        <w:rPr>
          <w:rStyle w:val="BodyTextChar"/>
          <w:rFonts w:ascii="Times New Roman" w:hAnsi="Times New Roman"/>
        </w:rPr>
        <w:t>to discover changeable bond N</w:t>
      </w:r>
      <w:r>
        <w:rPr>
          <w:rStyle w:val="BodyTextChar"/>
          <w:rFonts w:ascii="Times New Roman" w:hAnsi="Times New Roman"/>
        </w:rPr>
        <w:noBreakHyphen/>
        <w:t xml:space="preserve">C (shown in blue) and, as a result, discover the mobile H group. These processing steps correct for common ambiguities in input information for conjugated systems where </w:t>
      </w:r>
      <w:r w:rsidRPr="00FE35CC">
        <w:rPr>
          <w:rStyle w:val="BodyTextChar"/>
          <w:rFonts w:ascii="Times New Roman" w:hAnsi="Times New Roman"/>
          <w:i/>
        </w:rPr>
        <w:t>Z/E</w:t>
      </w:r>
      <w:r>
        <w:rPr>
          <w:rStyle w:val="BodyTextChar"/>
          <w:rFonts w:ascii="Times New Roman" w:hAnsi="Times New Roman"/>
        </w:rPr>
        <w:t xml:space="preserve"> stereochemistry is implied by the drawing, but was not really intended.</w:t>
      </w:r>
    </w:p>
    <w:p w14:paraId="59F565F6" w14:textId="77777777" w:rsidR="00BB162C" w:rsidRDefault="00BB162C">
      <w:pPr>
        <w:rPr>
          <w:rStyle w:val="BodyTextChar"/>
        </w:rPr>
      </w:pPr>
    </w:p>
    <w:p w14:paraId="36556B81" w14:textId="77777777" w:rsidR="00BB162C" w:rsidRDefault="00BB162C">
      <w:pPr>
        <w:pStyle w:val="berschrift4"/>
      </w:pPr>
      <w:bookmarkStart w:id="89" w:name="_Toc41832818"/>
      <w:r>
        <w:t>Step 6, procedure 3. Additional normalization</w:t>
      </w:r>
      <w:bookmarkEnd w:id="89"/>
    </w:p>
    <w:p w14:paraId="060A053D"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t xml:space="preserve">As mentioned above, complications arise from ambiguities introduced at step 5 during “hard” or incomplete “simple” removal or addition of protons and in </w:t>
      </w:r>
      <w:r w:rsidR="0078467B">
        <w:rPr>
          <w:rStyle w:val="BodyTextChar"/>
          <w:rFonts w:ascii="Times New Roman" w:hAnsi="Times New Roman"/>
        </w:rPr>
        <w:t xml:space="preserve">the </w:t>
      </w:r>
      <w:r>
        <w:rPr>
          <w:rStyle w:val="BodyTextChar"/>
          <w:rFonts w:ascii="Times New Roman" w:hAnsi="Times New Roman"/>
        </w:rPr>
        <w:t xml:space="preserve">case of charged atoms resembling results of </w:t>
      </w:r>
      <w:proofErr w:type="spellStart"/>
      <w:r>
        <w:rPr>
          <w:rStyle w:val="BodyTextChar"/>
          <w:rFonts w:ascii="Times New Roman" w:hAnsi="Times New Roman"/>
        </w:rPr>
        <w:t>heterolytic</w:t>
      </w:r>
      <w:proofErr w:type="spellEnd"/>
      <w:r>
        <w:rPr>
          <w:rStyle w:val="BodyTextChar"/>
          <w:rFonts w:ascii="Times New Roman" w:hAnsi="Times New Roman"/>
        </w:rPr>
        <w:t xml:space="preserve"> dissociation. Since there could be more than one possible set of added/removed proton locations or more than one alternating path for “hard” addition or removal, ambiguity may be introduced. Another potential source of ambiguity (already mentioned in the introduction to Step 6 and illustrated on Fig. 11, structures 3b and 3c) can be found in a hypothetical </w:t>
      </w:r>
      <w:proofErr w:type="spellStart"/>
      <w:r>
        <w:rPr>
          <w:rStyle w:val="BodyTextChar"/>
          <w:rFonts w:ascii="Times New Roman" w:hAnsi="Times New Roman"/>
        </w:rPr>
        <w:t>zwitterionic</w:t>
      </w:r>
      <w:proofErr w:type="spellEnd"/>
      <w:r>
        <w:rPr>
          <w:rStyle w:val="BodyTextChar"/>
          <w:rFonts w:ascii="Times New Roman" w:hAnsi="Times New Roman"/>
        </w:rPr>
        <w:t xml:space="preserve"> structure that may be drawn in more than one way:</w:t>
      </w:r>
    </w:p>
    <w:p w14:paraId="4977B2AD" w14:textId="77777777" w:rsidR="00BB162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3330"/>
      </w:tblGrid>
      <w:tr w:rsidR="00BB162C" w14:paraId="1D8DD9F5" w14:textId="77777777">
        <w:tc>
          <w:tcPr>
            <w:tcW w:w="3348" w:type="dxa"/>
            <w:vAlign w:val="center"/>
          </w:tcPr>
          <w:p w14:paraId="100E758F"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AECE979" wp14:editId="6DC5CD9A">
                  <wp:extent cx="1438275" cy="113347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38275" cy="1133475"/>
                          </a:xfrm>
                          <a:prstGeom prst="rect">
                            <a:avLst/>
                          </a:prstGeom>
                          <a:noFill/>
                          <a:ln>
                            <a:noFill/>
                          </a:ln>
                        </pic:spPr>
                      </pic:pic>
                    </a:graphicData>
                  </a:graphic>
                </wp:inline>
              </w:drawing>
            </w:r>
          </w:p>
        </w:tc>
        <w:tc>
          <w:tcPr>
            <w:tcW w:w="3330" w:type="dxa"/>
            <w:vAlign w:val="center"/>
          </w:tcPr>
          <w:p w14:paraId="15C0B935"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586D7685" wp14:editId="7A68A39B">
                  <wp:extent cx="1352550" cy="113347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2550" cy="1133475"/>
                          </a:xfrm>
                          <a:prstGeom prst="rect">
                            <a:avLst/>
                          </a:prstGeom>
                          <a:noFill/>
                          <a:ln>
                            <a:noFill/>
                          </a:ln>
                        </pic:spPr>
                      </pic:pic>
                    </a:graphicData>
                  </a:graphic>
                </wp:inline>
              </w:drawing>
            </w:r>
          </w:p>
        </w:tc>
      </w:tr>
      <w:tr w:rsidR="00BB162C" w14:paraId="7F1284DB" w14:textId="77777777">
        <w:tc>
          <w:tcPr>
            <w:tcW w:w="3348" w:type="dxa"/>
          </w:tcPr>
          <w:p w14:paraId="65EF4C37" w14:textId="77777777" w:rsidR="00BB162C" w:rsidRDefault="00BB162C">
            <w:pPr>
              <w:jc w:val="center"/>
              <w:rPr>
                <w:rFonts w:ascii="Arial" w:hAnsi="Arial"/>
                <w:b/>
                <w:sz w:val="24"/>
              </w:rPr>
            </w:pPr>
            <w:r>
              <w:rPr>
                <w:rFonts w:ascii="Arial" w:hAnsi="Arial"/>
                <w:b/>
                <w:sz w:val="24"/>
              </w:rPr>
              <w:t>Figure 16a</w:t>
            </w:r>
          </w:p>
        </w:tc>
        <w:tc>
          <w:tcPr>
            <w:tcW w:w="3330" w:type="dxa"/>
          </w:tcPr>
          <w:p w14:paraId="284BCD5F" w14:textId="77777777" w:rsidR="00BB162C" w:rsidRDefault="00BB162C">
            <w:pPr>
              <w:jc w:val="center"/>
              <w:rPr>
                <w:rFonts w:ascii="Arial" w:hAnsi="Arial"/>
                <w:b/>
                <w:sz w:val="24"/>
              </w:rPr>
            </w:pPr>
            <w:r>
              <w:rPr>
                <w:rFonts w:ascii="Arial" w:hAnsi="Arial"/>
                <w:b/>
                <w:sz w:val="24"/>
              </w:rPr>
              <w:t>Figure 16b</w:t>
            </w:r>
          </w:p>
        </w:tc>
      </w:tr>
    </w:tbl>
    <w:p w14:paraId="047FD37A" w14:textId="77777777" w:rsidR="00BB162C" w:rsidRDefault="00BB162C">
      <w:pPr>
        <w:rPr>
          <w:rStyle w:val="BodyTextChar"/>
        </w:rPr>
      </w:pPr>
    </w:p>
    <w:p w14:paraId="36E0A3FF" w14:textId="77777777" w:rsidR="00BB162C" w:rsidRDefault="00BB162C" w:rsidP="0054775F">
      <w:pPr>
        <w:pStyle w:val="Textkrper"/>
        <w:rPr>
          <w:rStyle w:val="BodyTextChar"/>
          <w:rFonts w:ascii="Times New Roman" w:hAnsi="Times New Roman"/>
        </w:rPr>
      </w:pPr>
      <w:r>
        <w:rPr>
          <w:rStyle w:val="BodyTextChar"/>
          <w:rFonts w:ascii="Times New Roman" w:hAnsi="Times New Roman"/>
        </w:rPr>
        <w:lastRenderedPageBreak/>
        <w:t>To avoid the ambiguity due to “hard” removal of protons or uncertain location of acidic hydrogen atoms the structure is tested for formal possibilities of:</w:t>
      </w:r>
    </w:p>
    <w:p w14:paraId="63003BB6" w14:textId="77777777" w:rsidR="00BB162C" w:rsidRPr="0054775F" w:rsidRDefault="00BB162C" w:rsidP="00AC01F9">
      <w:pPr>
        <w:numPr>
          <w:ilvl w:val="0"/>
          <w:numId w:val="3"/>
        </w:numPr>
        <w:spacing w:before="120"/>
        <w:ind w:left="714" w:hanging="357"/>
        <w:rPr>
          <w:rStyle w:val="BodyTextChar"/>
          <w:rFonts w:ascii="Times New Roman" w:hAnsi="Times New Roman"/>
        </w:rPr>
      </w:pPr>
      <w:r w:rsidRPr="0054775F">
        <w:rPr>
          <w:rStyle w:val="BodyTextChar"/>
          <w:rFonts w:ascii="Times New Roman" w:hAnsi="Times New Roman"/>
        </w:rPr>
        <w:t>moving positive charges between two atoms N or two atoms P, or between two atoms –O– and –O</w:t>
      </w:r>
      <w:r w:rsidRPr="0054775F">
        <w:rPr>
          <w:rStyle w:val="BodyTextChar"/>
          <w:rFonts w:ascii="Times New Roman" w:hAnsi="Times New Roman"/>
          <w:vertAlign w:val="superscript"/>
        </w:rPr>
        <w:t>+</w:t>
      </w:r>
      <w:r w:rsidRPr="0054775F">
        <w:rPr>
          <w:rStyle w:val="BodyTextChar"/>
          <w:rFonts w:ascii="Times New Roman" w:hAnsi="Times New Roman"/>
        </w:rPr>
        <w:t xml:space="preserve">= where each O belongs to at least </w:t>
      </w:r>
      <w:r w:rsidR="0078467B">
        <w:rPr>
          <w:rStyle w:val="BodyTextChar"/>
          <w:rFonts w:ascii="Times New Roman" w:hAnsi="Times New Roman"/>
        </w:rPr>
        <w:t xml:space="preserve">a </w:t>
      </w:r>
      <w:r w:rsidRPr="0054775F">
        <w:rPr>
          <w:rStyle w:val="BodyTextChar"/>
          <w:rFonts w:ascii="Times New Roman" w:hAnsi="Times New Roman"/>
        </w:rPr>
        <w:t xml:space="preserve">5-atom ring system and O is O, S, Se, or </w:t>
      </w:r>
      <w:proofErr w:type="spellStart"/>
      <w:r w:rsidRPr="0054775F">
        <w:rPr>
          <w:rStyle w:val="BodyTextChar"/>
          <w:rFonts w:ascii="Times New Roman" w:hAnsi="Times New Roman"/>
        </w:rPr>
        <w:t>Te</w:t>
      </w:r>
      <w:proofErr w:type="spellEnd"/>
      <w:r w:rsidRPr="0054775F">
        <w:rPr>
          <w:rStyle w:val="BodyTextChar"/>
          <w:rFonts w:ascii="Times New Roman" w:hAnsi="Times New Roman"/>
        </w:rPr>
        <w:t>;</w:t>
      </w:r>
    </w:p>
    <w:p w14:paraId="1AFF994D" w14:textId="77777777" w:rsidR="00BB162C" w:rsidRPr="0054775F" w:rsidRDefault="00BB162C" w:rsidP="00AC01F9">
      <w:pPr>
        <w:numPr>
          <w:ilvl w:val="0"/>
          <w:numId w:val="3"/>
        </w:numPr>
        <w:spacing w:before="120"/>
        <w:ind w:left="714" w:hanging="357"/>
        <w:rPr>
          <w:rStyle w:val="BodyTextChar"/>
          <w:rFonts w:ascii="Times New Roman" w:hAnsi="Times New Roman"/>
        </w:rPr>
      </w:pPr>
      <w:r w:rsidRPr="0054775F">
        <w:rPr>
          <w:rStyle w:val="BodyTextChar"/>
          <w:rFonts w:ascii="Times New Roman" w:hAnsi="Times New Roman"/>
        </w:rPr>
        <w:t>discovery new tautomeric patterns described in Table 6;</w:t>
      </w:r>
    </w:p>
    <w:p w14:paraId="5AA8CCD4" w14:textId="77777777" w:rsidR="00BB162C" w:rsidRPr="0054775F" w:rsidRDefault="00BB162C" w:rsidP="00AC01F9">
      <w:pPr>
        <w:numPr>
          <w:ilvl w:val="0"/>
          <w:numId w:val="3"/>
        </w:numPr>
        <w:spacing w:before="120"/>
        <w:ind w:left="714" w:hanging="357"/>
        <w:rPr>
          <w:rStyle w:val="BodyTextChar"/>
          <w:rFonts w:ascii="Times New Roman" w:hAnsi="Times New Roman"/>
        </w:rPr>
      </w:pPr>
      <w:r w:rsidRPr="0054775F">
        <w:rPr>
          <w:rStyle w:val="BodyTextChar"/>
          <w:rFonts w:ascii="Times New Roman" w:hAnsi="Times New Roman"/>
        </w:rPr>
        <w:t>moving H or negative charges between heteroatoms along paths of alternating bonds between atoms M and Z located in fragments MX-Q and Z=Q (M, Z, and Q are defined in Table 6)</w:t>
      </w:r>
    </w:p>
    <w:p w14:paraId="18C6C127" w14:textId="77777777" w:rsidR="00BB162C" w:rsidRPr="0054775F" w:rsidRDefault="00BB162C" w:rsidP="00AC01F9">
      <w:pPr>
        <w:numPr>
          <w:ilvl w:val="0"/>
          <w:numId w:val="3"/>
        </w:numPr>
        <w:spacing w:before="120"/>
        <w:ind w:left="714" w:hanging="357"/>
        <w:rPr>
          <w:rStyle w:val="BodyTextChar"/>
          <w:rFonts w:ascii="Times New Roman" w:hAnsi="Times New Roman"/>
        </w:rPr>
      </w:pPr>
      <w:r w:rsidRPr="0054775F">
        <w:rPr>
          <w:rStyle w:val="BodyTextChar"/>
          <w:rFonts w:ascii="Times New Roman" w:hAnsi="Times New Roman"/>
        </w:rPr>
        <w:t>removing a pair of H and/or negative charges from a pair of heteroatoms M connected by a path of alternating bonds and attaching this pair of H and/or negative charges to another pair of heteroatoms Z connected by a path of alternating bonds. If ‘hard’ proton addition or removal was done M and Z definition is relaxed to include donors and acceptors of H and negative charges defined in Step 5.1(b).</w:t>
      </w:r>
    </w:p>
    <w:p w14:paraId="1BECAA5F" w14:textId="77777777" w:rsidR="00BB162C" w:rsidRPr="0054775F" w:rsidRDefault="00BB162C" w:rsidP="00AC01F9">
      <w:pPr>
        <w:numPr>
          <w:ilvl w:val="0"/>
          <w:numId w:val="3"/>
        </w:numPr>
        <w:spacing w:before="120"/>
        <w:ind w:left="714" w:hanging="357"/>
        <w:rPr>
          <w:rStyle w:val="BodyTextChar"/>
          <w:rFonts w:ascii="Times New Roman" w:hAnsi="Times New Roman"/>
        </w:rPr>
      </w:pPr>
      <w:r w:rsidRPr="0054775F">
        <w:rPr>
          <w:rStyle w:val="BodyTextChar"/>
          <w:rFonts w:ascii="Times New Roman" w:hAnsi="Times New Roman"/>
        </w:rPr>
        <w:t xml:space="preserve">The final step is executed only in </w:t>
      </w:r>
      <w:r w:rsidR="0078467B">
        <w:rPr>
          <w:rStyle w:val="BodyTextChar"/>
          <w:rFonts w:ascii="Times New Roman" w:hAnsi="Times New Roman"/>
        </w:rPr>
        <w:t xml:space="preserve">the </w:t>
      </w:r>
      <w:r w:rsidRPr="0054775F">
        <w:rPr>
          <w:rStyle w:val="BodyTextChar"/>
          <w:rFonts w:ascii="Times New Roman" w:hAnsi="Times New Roman"/>
        </w:rPr>
        <w:t xml:space="preserve">case of mobile negative charges. It puts all discovered atoms that possess previously discovered H and negative charges into a single mobile group. Atoms </w:t>
      </w:r>
      <w:r w:rsidRPr="0054775F">
        <w:rPr>
          <w:rStyle w:val="BodyTextChar"/>
          <w:rFonts w:ascii="Times New Roman" w:hAnsi="Times New Roman"/>
          <w:u w:val="single"/>
        </w:rPr>
        <w:t>O</w:t>
      </w:r>
      <w:r w:rsidRPr="0054775F">
        <w:rPr>
          <w:rStyle w:val="BodyTextChar"/>
          <w:rFonts w:ascii="Times New Roman" w:hAnsi="Times New Roman"/>
        </w:rPr>
        <w:t xml:space="preserve"> and </w:t>
      </w:r>
      <w:r w:rsidRPr="0054775F">
        <w:rPr>
          <w:rStyle w:val="BodyTextChar"/>
          <w:rFonts w:ascii="Times New Roman" w:hAnsi="Times New Roman"/>
          <w:u w:val="single"/>
        </w:rPr>
        <w:t>S</w:t>
      </w:r>
      <w:r w:rsidRPr="0054775F">
        <w:rPr>
          <w:rStyle w:val="BodyTextChar"/>
          <w:rFonts w:ascii="Times New Roman" w:hAnsi="Times New Roman"/>
        </w:rPr>
        <w:t xml:space="preserve"> located in fragments   </w:t>
      </w:r>
      <w:r w:rsidRPr="0054775F">
        <w:rPr>
          <w:rStyle w:val="BodyTextChar"/>
          <w:rFonts w:ascii="Times New Roman" w:hAnsi="Times New Roman"/>
        </w:rPr>
        <w:noBreakHyphen/>
        <w:t>Q</w:t>
      </w:r>
      <w:r w:rsidRPr="0054775F">
        <w:rPr>
          <w:rStyle w:val="BodyTextChar"/>
          <w:rFonts w:ascii="Times New Roman" w:hAnsi="Times New Roman"/>
        </w:rPr>
        <w:noBreakHyphen/>
      </w:r>
      <w:r w:rsidRPr="0054775F">
        <w:rPr>
          <w:rStyle w:val="BodyTextChar"/>
          <w:rFonts w:ascii="Times New Roman" w:hAnsi="Times New Roman"/>
          <w:u w:val="single"/>
        </w:rPr>
        <w:t>S</w:t>
      </w:r>
      <w:r w:rsidRPr="0054775F">
        <w:rPr>
          <w:rStyle w:val="BodyTextChar"/>
          <w:rFonts w:ascii="Times New Roman" w:hAnsi="Times New Roman"/>
        </w:rPr>
        <w:t xml:space="preserve">X  and  </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w:t>
      </w:r>
      <w:r w:rsidRPr="0054775F">
        <w:rPr>
          <w:rStyle w:val="BodyTextChar"/>
          <w:rFonts w:ascii="Times New Roman" w:hAnsi="Times New Roman"/>
        </w:rPr>
        <w:noBreakHyphen/>
      </w:r>
      <w:r w:rsidRPr="0054775F">
        <w:rPr>
          <w:rStyle w:val="BodyTextChar"/>
          <w:rFonts w:ascii="Times New Roman" w:hAnsi="Times New Roman"/>
          <w:u w:val="single"/>
        </w:rPr>
        <w:t>O</w:t>
      </w:r>
      <w:r w:rsidRPr="0054775F">
        <w:rPr>
          <w:rStyle w:val="BodyTextChar"/>
          <w:rFonts w:ascii="Times New Roman" w:hAnsi="Times New Roman"/>
        </w:rPr>
        <w:t xml:space="preserve">X  </w:t>
      </w:r>
      <w:r w:rsidR="0078467B">
        <w:rPr>
          <w:rStyle w:val="BodyTextChar"/>
          <w:rFonts w:ascii="Times New Roman" w:hAnsi="Times New Roman"/>
        </w:rPr>
        <w:t>[</w:t>
      </w:r>
      <w:r w:rsidRPr="0054775F">
        <w:rPr>
          <w:rStyle w:val="BodyTextChar"/>
          <w:rFonts w:ascii="Times New Roman" w:hAnsi="Times New Roman"/>
        </w:rPr>
        <w:t xml:space="preserve">definition of Q is in Table 6, definitions of </w:t>
      </w:r>
      <w:r w:rsidRPr="0054775F">
        <w:rPr>
          <w:rStyle w:val="BodyTextChar"/>
          <w:rFonts w:ascii="Times New Roman" w:hAnsi="Times New Roman"/>
          <w:u w:val="single"/>
        </w:rPr>
        <w:t>O</w:t>
      </w:r>
      <w:r w:rsidRPr="0054775F">
        <w:rPr>
          <w:rStyle w:val="BodyTextChar"/>
          <w:rFonts w:ascii="Times New Roman" w:hAnsi="Times New Roman"/>
        </w:rPr>
        <w:t xml:space="preserve">, </w:t>
      </w:r>
      <w:r w:rsidRPr="0054775F">
        <w:rPr>
          <w:rStyle w:val="BodyTextChar"/>
          <w:rFonts w:ascii="Times New Roman" w:hAnsi="Times New Roman"/>
          <w:u w:val="single"/>
        </w:rPr>
        <w:t>S</w:t>
      </w:r>
      <w:r w:rsidRPr="0054775F">
        <w:rPr>
          <w:rStyle w:val="BodyTextChar"/>
          <w:rFonts w:ascii="Times New Roman" w:hAnsi="Times New Roman"/>
        </w:rPr>
        <w:t xml:space="preserve"> and X  are  in the Step 5.1(b</w:t>
      </w:r>
      <w:r w:rsidR="0078467B">
        <w:rPr>
          <w:rStyle w:val="BodyTextChar"/>
          <w:rFonts w:ascii="Times New Roman" w:hAnsi="Times New Roman"/>
        </w:rPr>
        <w:t>)]</w:t>
      </w:r>
      <w:r w:rsidRPr="0054775F">
        <w:rPr>
          <w:rStyle w:val="BodyTextChar"/>
          <w:rFonts w:ascii="Times New Roman" w:hAnsi="Times New Roman"/>
        </w:rPr>
        <w:t>, if present, are added to this group.</w:t>
      </w:r>
    </w:p>
    <w:p w14:paraId="6150B0A3" w14:textId="77777777" w:rsidR="00CC53EC" w:rsidRPr="006E5398" w:rsidRDefault="00CC53EC" w:rsidP="00A80C09">
      <w:pPr>
        <w:pStyle w:val="Textkrper"/>
        <w:rPr>
          <w:rStyle w:val="BodyTextChar"/>
          <w:rFonts w:ascii="Times New Roman" w:hAnsi="Times New Roman"/>
        </w:rPr>
      </w:pPr>
      <w:r w:rsidRPr="006E5398">
        <w:rPr>
          <w:rStyle w:val="BodyTextChar"/>
          <w:rFonts w:ascii="Times New Roman" w:hAnsi="Times New Roman"/>
        </w:rPr>
        <w:t xml:space="preserve">The </w:t>
      </w:r>
      <w:proofErr w:type="spellStart"/>
      <w:r w:rsidRPr="006E5398">
        <w:rPr>
          <w:rStyle w:val="BodyTextChar"/>
          <w:rFonts w:ascii="Times New Roman" w:hAnsi="Times New Roman"/>
        </w:rPr>
        <w:t>InChI</w:t>
      </w:r>
      <w:proofErr w:type="spellEnd"/>
      <w:r w:rsidRPr="006E5398">
        <w:rPr>
          <w:rStyle w:val="BodyTextChar"/>
          <w:rFonts w:ascii="Times New Roman" w:hAnsi="Times New Roman"/>
        </w:rPr>
        <w:t xml:space="preserve"> strings for the structure on Fig. 16a and 16b are, resp</w:t>
      </w:r>
      <w:r w:rsidR="004B2CCC" w:rsidRPr="006E5398">
        <w:rPr>
          <w:rStyle w:val="BodyTextChar"/>
          <w:rFonts w:ascii="Times New Roman" w:hAnsi="Times New Roman"/>
        </w:rPr>
        <w:t>ectively</w:t>
      </w:r>
      <w:r w:rsidRPr="006E5398">
        <w:rPr>
          <w:rStyle w:val="BodyTextChar"/>
          <w:rFonts w:ascii="Times New Roman" w:hAnsi="Times New Roman"/>
        </w:rPr>
        <w:t xml:space="preserve">: </w:t>
      </w:r>
    </w:p>
    <w:p w14:paraId="6F954AE8" w14:textId="77777777" w:rsidR="00CC53EC" w:rsidRPr="006E5398" w:rsidRDefault="00CC53EC" w:rsidP="006E5398">
      <w:pPr>
        <w:pStyle w:val="Textkrper"/>
        <w:spacing w:before="120"/>
        <w:rPr>
          <w:rStyle w:val="BodyTextChar"/>
          <w:rFonts w:cs="Arial"/>
          <w:sz w:val="20"/>
          <w:lang w:val="pt-BR"/>
        </w:rPr>
      </w:pPr>
      <w:r w:rsidRPr="006E5398">
        <w:rPr>
          <w:rStyle w:val="BodyTextChar"/>
          <w:rFonts w:cs="Arial"/>
          <w:sz w:val="20"/>
          <w:lang w:val="pt-BR"/>
        </w:rPr>
        <w:t xml:space="preserve">InChI=1/C8H15NO4/c1-9(2,3)5-6(8(12)13)4-7(10)11/h6H,4-5H2,1-3H3,(H-,10,11,12,13)/f/h10H </w:t>
      </w:r>
    </w:p>
    <w:p w14:paraId="4D67A37C" w14:textId="77777777" w:rsidR="00CC53EC" w:rsidRPr="006E5398" w:rsidRDefault="00CC53EC" w:rsidP="006E5398">
      <w:pPr>
        <w:pStyle w:val="Textkrper"/>
        <w:spacing w:before="120"/>
        <w:rPr>
          <w:rStyle w:val="BodyTextChar"/>
          <w:rFonts w:cs="Arial"/>
          <w:sz w:val="20"/>
          <w:lang w:val="pt-BR"/>
        </w:rPr>
      </w:pPr>
      <w:r w:rsidRPr="006E5398">
        <w:rPr>
          <w:rStyle w:val="BodyTextChar"/>
          <w:rFonts w:cs="Arial"/>
          <w:sz w:val="20"/>
          <w:lang w:val="pt-BR"/>
        </w:rPr>
        <w:t>InChI=1/C8H15NO4/c1-9(2,3)5-6(8(12)13)4-7(10)11/h6H,4-5H2,1-3H3,(H-,10,11,12,13)/f/h12H</w:t>
      </w:r>
    </w:p>
    <w:p w14:paraId="1BF7B9F8" w14:textId="77777777" w:rsidR="00CC53EC" w:rsidRPr="00CC53EC" w:rsidRDefault="00CC53EC" w:rsidP="00A80C09">
      <w:pPr>
        <w:pStyle w:val="Textkrper"/>
        <w:rPr>
          <w:rStyle w:val="BodyTextChar"/>
          <w:rFonts w:ascii="Times New Roman" w:hAnsi="Times New Roman"/>
        </w:rPr>
      </w:pPr>
      <w:r w:rsidRPr="006E5398">
        <w:rPr>
          <w:rStyle w:val="BodyTextChar"/>
          <w:rFonts w:ascii="Times New Roman" w:hAnsi="Times New Roman"/>
        </w:rPr>
        <w:t xml:space="preserve">Note that they have the same </w:t>
      </w:r>
      <w:proofErr w:type="spellStart"/>
      <w:r w:rsidRPr="006E5398">
        <w:rPr>
          <w:rStyle w:val="BodyTextChar"/>
          <w:rFonts w:ascii="Times New Roman" w:hAnsi="Times New Roman"/>
        </w:rPr>
        <w:t>mobileH</w:t>
      </w:r>
      <w:proofErr w:type="spellEnd"/>
      <w:r w:rsidRPr="006E5398">
        <w:rPr>
          <w:rStyle w:val="BodyTextChar"/>
          <w:rFonts w:ascii="Times New Roman" w:hAnsi="Times New Roman"/>
        </w:rPr>
        <w:t xml:space="preserve"> layer </w:t>
      </w:r>
      <w:r w:rsidRPr="006E5398">
        <w:rPr>
          <w:rStyle w:val="BodyTextChar"/>
          <w:rFonts w:cs="Arial"/>
          <w:sz w:val="20"/>
        </w:rPr>
        <w:t>(H-,10,11,12,13)</w:t>
      </w:r>
      <w:r w:rsidRPr="006E5398">
        <w:rPr>
          <w:rStyle w:val="BodyTextChar"/>
          <w:rFonts w:ascii="Times New Roman" w:hAnsi="Times New Roman"/>
        </w:rPr>
        <w:t xml:space="preserve"> indicating that one hydrogen and one negative charge (‘H-‘) is shared by atoms 10,11,12,13 (the four oxygen of two carboxylic groups)</w:t>
      </w:r>
      <w:r w:rsidR="0027379A" w:rsidRPr="006E5398">
        <w:rPr>
          <w:rStyle w:val="BodyTextChar"/>
          <w:rFonts w:ascii="Times New Roman" w:hAnsi="Times New Roman"/>
        </w:rPr>
        <w:t>.</w:t>
      </w:r>
      <w:r w:rsidRPr="006E5398">
        <w:rPr>
          <w:rStyle w:val="BodyTextChar"/>
          <w:rFonts w:ascii="Times New Roman" w:hAnsi="Times New Roman"/>
        </w:rPr>
        <w:t xml:space="preserve"> </w:t>
      </w:r>
      <w:r w:rsidR="0027379A" w:rsidRPr="006E5398">
        <w:rPr>
          <w:rStyle w:val="BodyTextChar"/>
          <w:rFonts w:ascii="Times New Roman" w:hAnsi="Times New Roman"/>
        </w:rPr>
        <w:t>Different</w:t>
      </w:r>
      <w:r w:rsidRPr="006E5398">
        <w:rPr>
          <w:rStyle w:val="BodyTextChar"/>
          <w:rFonts w:ascii="Times New Roman" w:hAnsi="Times New Roman"/>
        </w:rPr>
        <w:t xml:space="preserve"> </w:t>
      </w:r>
      <w:proofErr w:type="spellStart"/>
      <w:r w:rsidRPr="006E5398">
        <w:rPr>
          <w:rStyle w:val="BodyTextChar"/>
          <w:rFonts w:ascii="Times New Roman" w:hAnsi="Times New Roman"/>
        </w:rPr>
        <w:t>fixedH</w:t>
      </w:r>
      <w:proofErr w:type="spellEnd"/>
      <w:r w:rsidRPr="006E5398">
        <w:rPr>
          <w:rStyle w:val="BodyTextChar"/>
          <w:rFonts w:ascii="Times New Roman" w:hAnsi="Times New Roman"/>
        </w:rPr>
        <w:t xml:space="preserve"> layers indicate different exact positions of mobile </w:t>
      </w:r>
      <w:r w:rsidR="0027379A" w:rsidRPr="006E5398">
        <w:rPr>
          <w:rStyle w:val="BodyTextChar"/>
          <w:rFonts w:ascii="Times New Roman" w:hAnsi="Times New Roman"/>
        </w:rPr>
        <w:t>hydrogen atoms in Fig. 12a and 12b</w:t>
      </w:r>
      <w:r w:rsidRPr="006E5398">
        <w:rPr>
          <w:rStyle w:val="BodyTextChar"/>
          <w:rFonts w:ascii="Times New Roman" w:hAnsi="Times New Roman"/>
        </w:rPr>
        <w:t xml:space="preserve"> (at atoms 10 and 12, resp.)</w:t>
      </w:r>
      <w:r w:rsidR="004B2CCC" w:rsidRPr="006E5398">
        <w:rPr>
          <w:rStyle w:val="BodyTextChar"/>
          <w:rFonts w:ascii="Times New Roman" w:hAnsi="Times New Roman"/>
        </w:rPr>
        <w:t>.</w:t>
      </w:r>
      <w:r>
        <w:rPr>
          <w:rStyle w:val="BodyTextChar"/>
          <w:rFonts w:ascii="Times New Roman" w:hAnsi="Times New Roman"/>
        </w:rPr>
        <w:t xml:space="preserve"> </w:t>
      </w:r>
    </w:p>
    <w:p w14:paraId="09A6247B" w14:textId="77777777" w:rsidR="00F0384C" w:rsidRPr="00CC53EC" w:rsidRDefault="00F0384C" w:rsidP="00A80C09">
      <w:pPr>
        <w:pStyle w:val="Textkrper"/>
        <w:rPr>
          <w:rStyle w:val="BodyTextChar"/>
          <w:sz w:val="20"/>
        </w:rPr>
      </w:pPr>
    </w:p>
    <w:p w14:paraId="45D23DCD" w14:textId="77777777" w:rsidR="00A80C09" w:rsidRDefault="00A80C09" w:rsidP="00A32666">
      <w:pPr>
        <w:pStyle w:val="berschrift3"/>
        <w:keepLines/>
        <w:rPr>
          <w:rStyle w:val="BodyTextChar"/>
        </w:rPr>
      </w:pPr>
      <w:bookmarkStart w:id="90" w:name="_Toc41832819"/>
      <w:smartTag w:uri="urn:schemas-microsoft-com:office:smarttags" w:element="place">
        <w:smartTag w:uri="urn:schemas-microsoft-com:office:smarttags" w:element="City">
          <w:r>
            <w:rPr>
              <w:rStyle w:val="BodyTextChar"/>
            </w:rPr>
            <w:t>Normal</w:t>
          </w:r>
        </w:smartTag>
      </w:smartTag>
      <w:r>
        <w:rPr>
          <w:rStyle w:val="BodyTextChar"/>
        </w:rPr>
        <w:t>ization Limits</w:t>
      </w:r>
      <w:bookmarkEnd w:id="90"/>
    </w:p>
    <w:p w14:paraId="2D99C760" w14:textId="77777777" w:rsidR="00BB162C" w:rsidRDefault="00BB162C" w:rsidP="00AC01F9">
      <w:pPr>
        <w:pStyle w:val="Textkrper"/>
        <w:rPr>
          <w:rStyle w:val="BodyTextChar"/>
          <w:rFonts w:ascii="Times New Roman" w:hAnsi="Times New Roman"/>
        </w:rPr>
      </w:pPr>
      <w:r>
        <w:rPr>
          <w:rStyle w:val="BodyTextChar"/>
          <w:rFonts w:ascii="Times New Roman" w:hAnsi="Times New Roman"/>
        </w:rPr>
        <w:t xml:space="preserve">This approach avoids the possibility of representing different tautomeric representations of a given substance with different Identifiers in most, but not all cases. This imprecision results from a compromise between keeping in the </w:t>
      </w:r>
      <w:r w:rsidR="0078467B">
        <w:rPr>
          <w:rStyle w:val="BodyTextChar"/>
          <w:rFonts w:ascii="Times New Roman" w:hAnsi="Times New Roman"/>
        </w:rPr>
        <w:t>I</w:t>
      </w:r>
      <w:r>
        <w:rPr>
          <w:rStyle w:val="BodyTextChar"/>
          <w:rFonts w:ascii="Times New Roman" w:hAnsi="Times New Roman"/>
        </w:rPr>
        <w:t xml:space="preserve">dentifier as many structural features as possible while avoiding ambiguities introduced by ‘hard’ (de)protonation, a process necessary for dealing with variable protonation. One of the underlying normalization conventions is a free </w:t>
      </w:r>
      <w:r>
        <w:rPr>
          <w:rStyle w:val="BodyTextChar"/>
          <w:rFonts w:ascii="Times New Roman" w:hAnsi="Times New Roman"/>
        </w:rPr>
        <w:lastRenderedPageBreak/>
        <w:t>migration of positive charges between atoms N along paths of alternating bonds. An example of a pair of structures that differ by the positive charge location is o</w:t>
      </w:r>
      <w:r w:rsidR="0027379A">
        <w:rPr>
          <w:rStyle w:val="BodyTextChar"/>
          <w:rFonts w:ascii="Times New Roman" w:hAnsi="Times New Roman"/>
        </w:rPr>
        <w:t>n</w:t>
      </w:r>
      <w:r>
        <w:rPr>
          <w:rStyle w:val="BodyTextChar"/>
          <w:rFonts w:ascii="Times New Roman" w:hAnsi="Times New Roman"/>
        </w:rPr>
        <w:t xml:space="preserve"> Fig. 16c and 16f. </w:t>
      </w:r>
    </w:p>
    <w:p w14:paraId="7F8288E9" w14:textId="77777777" w:rsidR="00BB162C" w:rsidRDefault="00BB162C">
      <w:pPr>
        <w:rPr>
          <w:rStyle w:val="BodyTextChar"/>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8"/>
        <w:gridCol w:w="2346"/>
        <w:gridCol w:w="916"/>
        <w:gridCol w:w="2346"/>
        <w:gridCol w:w="2582"/>
      </w:tblGrid>
      <w:tr w:rsidR="00BB162C" w14:paraId="427A8A46" w14:textId="77777777">
        <w:trPr>
          <w:cantSplit/>
        </w:trPr>
        <w:tc>
          <w:tcPr>
            <w:tcW w:w="468" w:type="dxa"/>
            <w:tcBorders>
              <w:top w:val="single" w:sz="4" w:space="0" w:color="auto"/>
            </w:tcBorders>
          </w:tcPr>
          <w:p w14:paraId="4DCB4715" w14:textId="77777777" w:rsidR="00BB162C" w:rsidRDefault="00BB162C">
            <w:pPr>
              <w:rPr>
                <w:rFonts w:ascii="Arial" w:hAnsi="Arial"/>
                <w:sz w:val="24"/>
              </w:rPr>
            </w:pPr>
          </w:p>
        </w:tc>
        <w:tc>
          <w:tcPr>
            <w:tcW w:w="2346" w:type="dxa"/>
            <w:tcBorders>
              <w:top w:val="single" w:sz="4" w:space="0" w:color="auto"/>
            </w:tcBorders>
          </w:tcPr>
          <w:p w14:paraId="0A72D4F6" w14:textId="77777777" w:rsidR="00BB162C" w:rsidRPr="00BB162C" w:rsidRDefault="00BB162C">
            <w:pPr>
              <w:rPr>
                <w:rStyle w:val="BodyTextChar1"/>
              </w:rPr>
            </w:pPr>
            <w:r w:rsidRPr="00BB162C">
              <w:rPr>
                <w:rStyle w:val="BodyTextChar1"/>
              </w:rPr>
              <w:t>Input Structure</w:t>
            </w:r>
          </w:p>
        </w:tc>
        <w:tc>
          <w:tcPr>
            <w:tcW w:w="916" w:type="dxa"/>
            <w:tcBorders>
              <w:top w:val="single" w:sz="4" w:space="0" w:color="auto"/>
            </w:tcBorders>
          </w:tcPr>
          <w:p w14:paraId="72609D28" w14:textId="77777777" w:rsidR="00BB162C" w:rsidRDefault="00BB162C">
            <w:pPr>
              <w:rPr>
                <w:rFonts w:ascii="Arial" w:hAnsi="Arial"/>
                <w:sz w:val="24"/>
              </w:rPr>
            </w:pPr>
          </w:p>
        </w:tc>
        <w:tc>
          <w:tcPr>
            <w:tcW w:w="2346" w:type="dxa"/>
            <w:tcBorders>
              <w:top w:val="single" w:sz="4" w:space="0" w:color="auto"/>
            </w:tcBorders>
          </w:tcPr>
          <w:p w14:paraId="7F7A05C8" w14:textId="77777777" w:rsidR="00BB162C" w:rsidRPr="00BB162C" w:rsidRDefault="00BB162C">
            <w:pPr>
              <w:rPr>
                <w:rStyle w:val="BodyTextChar1"/>
              </w:rPr>
            </w:pPr>
            <w:r w:rsidRPr="00BB162C">
              <w:rPr>
                <w:rStyle w:val="BodyTextChar1"/>
              </w:rPr>
              <w:t>Step 5 result</w:t>
            </w:r>
          </w:p>
        </w:tc>
        <w:tc>
          <w:tcPr>
            <w:tcW w:w="2582" w:type="dxa"/>
            <w:tcBorders>
              <w:top w:val="single" w:sz="4" w:space="0" w:color="auto"/>
            </w:tcBorders>
          </w:tcPr>
          <w:p w14:paraId="073CCC69" w14:textId="77777777" w:rsidR="00BB162C" w:rsidRPr="00BB162C" w:rsidRDefault="00BB162C">
            <w:pPr>
              <w:rPr>
                <w:rStyle w:val="BodyTextChar1"/>
              </w:rPr>
            </w:pPr>
            <w:r w:rsidRPr="00BB162C">
              <w:rPr>
                <w:rStyle w:val="BodyTextChar1"/>
              </w:rPr>
              <w:t>Canonical numbering</w:t>
            </w:r>
          </w:p>
        </w:tc>
      </w:tr>
      <w:tr w:rsidR="00BB162C" w14:paraId="251A6134" w14:textId="77777777">
        <w:trPr>
          <w:cantSplit/>
        </w:trPr>
        <w:tc>
          <w:tcPr>
            <w:tcW w:w="468" w:type="dxa"/>
            <w:tcBorders>
              <w:bottom w:val="nil"/>
            </w:tcBorders>
            <w:vAlign w:val="center"/>
          </w:tcPr>
          <w:p w14:paraId="721766C2" w14:textId="77777777" w:rsidR="00BB162C" w:rsidRDefault="00BB162C">
            <w:pPr>
              <w:jc w:val="center"/>
              <w:rPr>
                <w:rFonts w:ascii="Arial" w:hAnsi="Arial"/>
                <w:sz w:val="24"/>
              </w:rPr>
            </w:pPr>
            <w:r>
              <w:rPr>
                <w:rFonts w:ascii="Arial" w:hAnsi="Arial"/>
                <w:sz w:val="24"/>
              </w:rPr>
              <w:t>1</w:t>
            </w:r>
          </w:p>
        </w:tc>
        <w:tc>
          <w:tcPr>
            <w:tcW w:w="2346" w:type="dxa"/>
            <w:tcBorders>
              <w:bottom w:val="nil"/>
              <w:right w:val="nil"/>
            </w:tcBorders>
          </w:tcPr>
          <w:p w14:paraId="06CE1DB0" w14:textId="77777777" w:rsidR="00BB162C" w:rsidRPr="00BB162C" w:rsidRDefault="00F94555">
            <w:pPr>
              <w:rPr>
                <w:rStyle w:val="BodyTextChar1"/>
              </w:rPr>
            </w:pPr>
            <w:r w:rsidRPr="00BB162C">
              <w:rPr>
                <w:rStyle w:val="BodyTextChar1"/>
                <w:noProof/>
                <w:lang w:val="de-DE" w:eastAsia="de-DE"/>
              </w:rPr>
              <w:drawing>
                <wp:inline distT="0" distB="0" distL="0" distR="0" wp14:anchorId="1B59629A" wp14:editId="4F2879FF">
                  <wp:extent cx="1352550" cy="57150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2550" cy="571500"/>
                          </a:xfrm>
                          <a:prstGeom prst="rect">
                            <a:avLst/>
                          </a:prstGeom>
                          <a:noFill/>
                          <a:ln>
                            <a:noFill/>
                          </a:ln>
                        </pic:spPr>
                      </pic:pic>
                    </a:graphicData>
                  </a:graphic>
                </wp:inline>
              </w:drawing>
            </w:r>
          </w:p>
        </w:tc>
        <w:tc>
          <w:tcPr>
            <w:tcW w:w="916" w:type="dxa"/>
            <w:tcBorders>
              <w:left w:val="nil"/>
              <w:bottom w:val="nil"/>
              <w:right w:val="nil"/>
            </w:tcBorders>
            <w:vAlign w:val="center"/>
          </w:tcPr>
          <w:p w14:paraId="2C558A22" w14:textId="77777777" w:rsidR="00BB162C" w:rsidRDefault="00BB162C">
            <w:pPr>
              <w:rPr>
                <w:rFonts w:ascii="Arial" w:hAnsi="Arial"/>
                <w:sz w:val="24"/>
                <w:szCs w:val="24"/>
              </w:rPr>
            </w:pPr>
            <w:r>
              <w:rPr>
                <w:rFonts w:ascii="Arial" w:hAnsi="Arial"/>
                <w:sz w:val="32"/>
                <w:szCs w:val="32"/>
              </w:rPr>
              <w:sym w:font="Symbol" w:char="F0AE"/>
            </w:r>
          </w:p>
          <w:p w14:paraId="68A0FFBC" w14:textId="77777777" w:rsidR="00BB162C" w:rsidRDefault="00BB162C">
            <w:pPr>
              <w:rPr>
                <w:rFonts w:ascii="Arial Narrow" w:hAnsi="Arial Narrow"/>
                <w:sz w:val="24"/>
              </w:rPr>
            </w:pPr>
            <w:r>
              <w:rPr>
                <w:rFonts w:ascii="Arial Narrow" w:hAnsi="Arial Narrow"/>
                <w:sz w:val="24"/>
                <w:szCs w:val="24"/>
              </w:rPr>
              <w:t>(hard)</w:t>
            </w:r>
          </w:p>
        </w:tc>
        <w:tc>
          <w:tcPr>
            <w:tcW w:w="2346" w:type="dxa"/>
            <w:tcBorders>
              <w:left w:val="nil"/>
              <w:bottom w:val="nil"/>
            </w:tcBorders>
          </w:tcPr>
          <w:p w14:paraId="037FB0C8" w14:textId="77777777" w:rsidR="00BB162C" w:rsidRPr="00BB162C" w:rsidRDefault="00F94555">
            <w:pPr>
              <w:rPr>
                <w:rStyle w:val="BodyTextChar1"/>
              </w:rPr>
            </w:pPr>
            <w:r w:rsidRPr="00BB162C">
              <w:rPr>
                <w:rStyle w:val="BodyTextChar1"/>
                <w:noProof/>
                <w:lang w:val="de-DE" w:eastAsia="de-DE"/>
              </w:rPr>
              <w:drawing>
                <wp:inline distT="0" distB="0" distL="0" distR="0" wp14:anchorId="5EDD137C" wp14:editId="624172CE">
                  <wp:extent cx="1228725" cy="5238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28725" cy="523875"/>
                          </a:xfrm>
                          <a:prstGeom prst="rect">
                            <a:avLst/>
                          </a:prstGeom>
                          <a:noFill/>
                          <a:ln>
                            <a:noFill/>
                          </a:ln>
                        </pic:spPr>
                      </pic:pic>
                    </a:graphicData>
                  </a:graphic>
                </wp:inline>
              </w:drawing>
            </w:r>
          </w:p>
        </w:tc>
        <w:tc>
          <w:tcPr>
            <w:tcW w:w="2582" w:type="dxa"/>
            <w:tcBorders>
              <w:left w:val="nil"/>
              <w:bottom w:val="nil"/>
            </w:tcBorders>
          </w:tcPr>
          <w:p w14:paraId="54ADA832" w14:textId="77777777" w:rsidR="00BB162C" w:rsidRPr="00BB162C" w:rsidRDefault="00F94555">
            <w:pPr>
              <w:rPr>
                <w:rStyle w:val="BodyTextChar1"/>
              </w:rPr>
            </w:pPr>
            <w:r w:rsidRPr="00BB162C">
              <w:rPr>
                <w:rStyle w:val="BodyTextChar1"/>
                <w:noProof/>
                <w:lang w:val="de-DE" w:eastAsia="de-DE"/>
              </w:rPr>
              <w:drawing>
                <wp:inline distT="0" distB="0" distL="0" distR="0" wp14:anchorId="03DE4539" wp14:editId="01123CE8">
                  <wp:extent cx="1504950" cy="6286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04950" cy="628650"/>
                          </a:xfrm>
                          <a:prstGeom prst="rect">
                            <a:avLst/>
                          </a:prstGeom>
                          <a:noFill/>
                          <a:ln>
                            <a:noFill/>
                          </a:ln>
                        </pic:spPr>
                      </pic:pic>
                    </a:graphicData>
                  </a:graphic>
                </wp:inline>
              </w:drawing>
            </w:r>
          </w:p>
        </w:tc>
      </w:tr>
      <w:tr w:rsidR="00BB162C" w14:paraId="59D456B2" w14:textId="77777777">
        <w:trPr>
          <w:cantSplit/>
        </w:trPr>
        <w:tc>
          <w:tcPr>
            <w:tcW w:w="468" w:type="dxa"/>
            <w:tcBorders>
              <w:top w:val="nil"/>
              <w:bottom w:val="single" w:sz="4" w:space="0" w:color="auto"/>
            </w:tcBorders>
          </w:tcPr>
          <w:p w14:paraId="000FD5F8" w14:textId="77777777" w:rsidR="00BB162C" w:rsidRDefault="00BB162C">
            <w:pPr>
              <w:rPr>
                <w:rFonts w:ascii="Arial" w:hAnsi="Arial"/>
                <w:sz w:val="24"/>
              </w:rPr>
            </w:pPr>
          </w:p>
        </w:tc>
        <w:tc>
          <w:tcPr>
            <w:tcW w:w="2346" w:type="dxa"/>
            <w:tcBorders>
              <w:top w:val="nil"/>
              <w:bottom w:val="single" w:sz="4" w:space="0" w:color="auto"/>
            </w:tcBorders>
          </w:tcPr>
          <w:p w14:paraId="7A9048E8" w14:textId="77777777" w:rsidR="00BB162C" w:rsidRPr="00BB162C" w:rsidRDefault="00BB162C" w:rsidP="00BB162C">
            <w:pPr>
              <w:pStyle w:val="Textkrper"/>
              <w:rPr>
                <w:rStyle w:val="Heading112ptBoldChar"/>
              </w:rPr>
            </w:pPr>
            <w:r w:rsidRPr="00BB162C">
              <w:rPr>
                <w:rStyle w:val="Heading112ptBoldChar"/>
              </w:rPr>
              <w:t>Figure 16c</w:t>
            </w:r>
          </w:p>
        </w:tc>
        <w:tc>
          <w:tcPr>
            <w:tcW w:w="916" w:type="dxa"/>
            <w:tcBorders>
              <w:top w:val="nil"/>
              <w:bottom w:val="single" w:sz="4" w:space="0" w:color="auto"/>
            </w:tcBorders>
          </w:tcPr>
          <w:p w14:paraId="0C49E6DE" w14:textId="77777777" w:rsidR="00BB162C" w:rsidRDefault="00BB162C">
            <w:pPr>
              <w:rPr>
                <w:rFonts w:ascii="Arial" w:hAnsi="Arial"/>
                <w:sz w:val="24"/>
              </w:rPr>
            </w:pPr>
          </w:p>
        </w:tc>
        <w:tc>
          <w:tcPr>
            <w:tcW w:w="2346" w:type="dxa"/>
            <w:tcBorders>
              <w:top w:val="nil"/>
              <w:bottom w:val="single" w:sz="4" w:space="0" w:color="auto"/>
            </w:tcBorders>
          </w:tcPr>
          <w:p w14:paraId="0A2A9A35" w14:textId="77777777" w:rsidR="00BB162C" w:rsidRPr="00BB162C" w:rsidRDefault="00BB162C" w:rsidP="00BB162C">
            <w:pPr>
              <w:pStyle w:val="Textkrper"/>
              <w:rPr>
                <w:rStyle w:val="Heading112ptBoldChar"/>
              </w:rPr>
            </w:pPr>
            <w:r w:rsidRPr="00BB162C">
              <w:rPr>
                <w:rStyle w:val="Heading112ptBoldChar"/>
              </w:rPr>
              <w:t>Figure 16d</w:t>
            </w:r>
          </w:p>
        </w:tc>
        <w:tc>
          <w:tcPr>
            <w:tcW w:w="2582" w:type="dxa"/>
            <w:tcBorders>
              <w:top w:val="nil"/>
              <w:bottom w:val="single" w:sz="4" w:space="0" w:color="auto"/>
            </w:tcBorders>
          </w:tcPr>
          <w:p w14:paraId="1F6AA8A4" w14:textId="77777777" w:rsidR="00BB162C" w:rsidRPr="00BB162C" w:rsidRDefault="00BB162C" w:rsidP="00BB162C">
            <w:pPr>
              <w:pStyle w:val="Textkrper"/>
              <w:rPr>
                <w:rStyle w:val="Heading112ptBoldChar"/>
              </w:rPr>
            </w:pPr>
            <w:r w:rsidRPr="00BB162C">
              <w:rPr>
                <w:rStyle w:val="Heading112ptBoldChar"/>
              </w:rPr>
              <w:t>Figure 16e</w:t>
            </w:r>
          </w:p>
        </w:tc>
      </w:tr>
      <w:tr w:rsidR="00BB162C" w14:paraId="69FEE1B5" w14:textId="77777777">
        <w:trPr>
          <w:cantSplit/>
        </w:trPr>
        <w:tc>
          <w:tcPr>
            <w:tcW w:w="468" w:type="dxa"/>
            <w:tcBorders>
              <w:bottom w:val="nil"/>
            </w:tcBorders>
            <w:vAlign w:val="center"/>
          </w:tcPr>
          <w:p w14:paraId="420ED091" w14:textId="77777777" w:rsidR="00BB162C" w:rsidRDefault="00BB162C">
            <w:pPr>
              <w:jc w:val="center"/>
              <w:rPr>
                <w:rFonts w:ascii="Arial" w:hAnsi="Arial"/>
                <w:sz w:val="24"/>
              </w:rPr>
            </w:pPr>
            <w:r>
              <w:rPr>
                <w:rFonts w:ascii="Arial" w:hAnsi="Arial"/>
                <w:sz w:val="24"/>
              </w:rPr>
              <w:t>2</w:t>
            </w:r>
          </w:p>
        </w:tc>
        <w:tc>
          <w:tcPr>
            <w:tcW w:w="2346" w:type="dxa"/>
            <w:tcBorders>
              <w:bottom w:val="nil"/>
              <w:right w:val="nil"/>
            </w:tcBorders>
          </w:tcPr>
          <w:p w14:paraId="4D6425B7" w14:textId="77777777" w:rsidR="00BB162C" w:rsidRPr="00BB162C" w:rsidRDefault="00F94555">
            <w:pPr>
              <w:rPr>
                <w:rStyle w:val="BodyTextChar1"/>
              </w:rPr>
            </w:pPr>
            <w:r w:rsidRPr="00BB162C">
              <w:rPr>
                <w:rStyle w:val="BodyTextChar1"/>
                <w:noProof/>
                <w:lang w:val="de-DE" w:eastAsia="de-DE"/>
              </w:rPr>
              <w:drawing>
                <wp:inline distT="0" distB="0" distL="0" distR="0" wp14:anchorId="33B72F4D" wp14:editId="159E7E75">
                  <wp:extent cx="1352550" cy="58102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2550" cy="581025"/>
                          </a:xfrm>
                          <a:prstGeom prst="rect">
                            <a:avLst/>
                          </a:prstGeom>
                          <a:noFill/>
                          <a:ln>
                            <a:noFill/>
                          </a:ln>
                        </pic:spPr>
                      </pic:pic>
                    </a:graphicData>
                  </a:graphic>
                </wp:inline>
              </w:drawing>
            </w:r>
          </w:p>
        </w:tc>
        <w:tc>
          <w:tcPr>
            <w:tcW w:w="916" w:type="dxa"/>
            <w:tcBorders>
              <w:left w:val="nil"/>
              <w:bottom w:val="nil"/>
              <w:right w:val="nil"/>
            </w:tcBorders>
            <w:vAlign w:val="center"/>
          </w:tcPr>
          <w:p w14:paraId="1607AB8F" w14:textId="77777777" w:rsidR="00BB162C" w:rsidRDefault="00BB162C">
            <w:pPr>
              <w:rPr>
                <w:rFonts w:ascii="Arial" w:hAnsi="Arial"/>
                <w:sz w:val="24"/>
                <w:szCs w:val="24"/>
              </w:rPr>
            </w:pPr>
            <w:r>
              <w:rPr>
                <w:rFonts w:ascii="Arial" w:hAnsi="Arial"/>
                <w:sz w:val="32"/>
                <w:szCs w:val="32"/>
              </w:rPr>
              <w:sym w:font="Symbol" w:char="F0AE"/>
            </w:r>
          </w:p>
          <w:p w14:paraId="3F4D4AC4" w14:textId="77777777" w:rsidR="00BB162C" w:rsidRDefault="00BB162C">
            <w:pPr>
              <w:rPr>
                <w:rFonts w:ascii="Arial Narrow" w:hAnsi="Arial Narrow"/>
                <w:sz w:val="24"/>
              </w:rPr>
            </w:pPr>
            <w:r>
              <w:rPr>
                <w:rFonts w:ascii="Arial Narrow" w:hAnsi="Arial Narrow"/>
                <w:sz w:val="24"/>
                <w:szCs w:val="24"/>
              </w:rPr>
              <w:t>(simple)</w:t>
            </w:r>
          </w:p>
        </w:tc>
        <w:tc>
          <w:tcPr>
            <w:tcW w:w="2346" w:type="dxa"/>
            <w:tcBorders>
              <w:left w:val="nil"/>
              <w:bottom w:val="nil"/>
            </w:tcBorders>
          </w:tcPr>
          <w:p w14:paraId="133A156D" w14:textId="77777777" w:rsidR="00BB162C" w:rsidRPr="00BB162C" w:rsidRDefault="00F94555">
            <w:pPr>
              <w:rPr>
                <w:rStyle w:val="BodyTextChar1"/>
              </w:rPr>
            </w:pPr>
            <w:r w:rsidRPr="00BB162C">
              <w:rPr>
                <w:rStyle w:val="BodyTextChar1"/>
                <w:noProof/>
                <w:lang w:val="de-DE" w:eastAsia="de-DE"/>
              </w:rPr>
              <w:drawing>
                <wp:inline distT="0" distB="0" distL="0" distR="0" wp14:anchorId="7C66198B" wp14:editId="73EED32E">
                  <wp:extent cx="1238250" cy="5334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38250" cy="533400"/>
                          </a:xfrm>
                          <a:prstGeom prst="rect">
                            <a:avLst/>
                          </a:prstGeom>
                          <a:noFill/>
                          <a:ln>
                            <a:noFill/>
                          </a:ln>
                        </pic:spPr>
                      </pic:pic>
                    </a:graphicData>
                  </a:graphic>
                </wp:inline>
              </w:drawing>
            </w:r>
          </w:p>
        </w:tc>
        <w:tc>
          <w:tcPr>
            <w:tcW w:w="2582" w:type="dxa"/>
            <w:tcBorders>
              <w:left w:val="nil"/>
              <w:bottom w:val="nil"/>
            </w:tcBorders>
          </w:tcPr>
          <w:p w14:paraId="3654B05E" w14:textId="77777777" w:rsidR="00BB162C" w:rsidRPr="00BB162C" w:rsidRDefault="00F94555">
            <w:pPr>
              <w:rPr>
                <w:rStyle w:val="BodyTextChar1"/>
              </w:rPr>
            </w:pPr>
            <w:r w:rsidRPr="00BB162C">
              <w:rPr>
                <w:rStyle w:val="BodyTextChar1"/>
                <w:noProof/>
                <w:lang w:val="de-DE" w:eastAsia="de-DE"/>
              </w:rPr>
              <w:drawing>
                <wp:inline distT="0" distB="0" distL="0" distR="0" wp14:anchorId="2C2880AD" wp14:editId="28DD3528">
                  <wp:extent cx="1504950" cy="6286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04950" cy="628650"/>
                          </a:xfrm>
                          <a:prstGeom prst="rect">
                            <a:avLst/>
                          </a:prstGeom>
                          <a:noFill/>
                          <a:ln>
                            <a:noFill/>
                          </a:ln>
                        </pic:spPr>
                      </pic:pic>
                    </a:graphicData>
                  </a:graphic>
                </wp:inline>
              </w:drawing>
            </w:r>
          </w:p>
        </w:tc>
      </w:tr>
      <w:tr w:rsidR="00BB162C" w14:paraId="2502BB82" w14:textId="77777777">
        <w:trPr>
          <w:cantSplit/>
        </w:trPr>
        <w:tc>
          <w:tcPr>
            <w:tcW w:w="468" w:type="dxa"/>
            <w:tcBorders>
              <w:top w:val="nil"/>
            </w:tcBorders>
          </w:tcPr>
          <w:p w14:paraId="7225DB9B" w14:textId="77777777" w:rsidR="00BB162C" w:rsidRDefault="00BB162C">
            <w:pPr>
              <w:rPr>
                <w:rFonts w:ascii="Arial" w:hAnsi="Arial"/>
                <w:sz w:val="24"/>
              </w:rPr>
            </w:pPr>
          </w:p>
        </w:tc>
        <w:tc>
          <w:tcPr>
            <w:tcW w:w="2346" w:type="dxa"/>
            <w:tcBorders>
              <w:top w:val="nil"/>
            </w:tcBorders>
          </w:tcPr>
          <w:p w14:paraId="3166B701" w14:textId="77777777" w:rsidR="00BB162C" w:rsidRPr="00BB162C" w:rsidRDefault="00BB162C" w:rsidP="00BB162C">
            <w:pPr>
              <w:pStyle w:val="Textkrper"/>
              <w:rPr>
                <w:rStyle w:val="Heading112ptBoldChar"/>
              </w:rPr>
            </w:pPr>
            <w:r w:rsidRPr="00BB162C">
              <w:rPr>
                <w:rStyle w:val="Heading112ptBoldChar"/>
              </w:rPr>
              <w:t>Figure 16f</w:t>
            </w:r>
          </w:p>
        </w:tc>
        <w:tc>
          <w:tcPr>
            <w:tcW w:w="916" w:type="dxa"/>
            <w:tcBorders>
              <w:top w:val="nil"/>
            </w:tcBorders>
          </w:tcPr>
          <w:p w14:paraId="4C877834" w14:textId="77777777" w:rsidR="00BB162C" w:rsidRDefault="00BB162C">
            <w:pPr>
              <w:rPr>
                <w:rFonts w:ascii="Arial" w:hAnsi="Arial"/>
                <w:sz w:val="24"/>
              </w:rPr>
            </w:pPr>
          </w:p>
        </w:tc>
        <w:tc>
          <w:tcPr>
            <w:tcW w:w="2346" w:type="dxa"/>
            <w:tcBorders>
              <w:top w:val="nil"/>
            </w:tcBorders>
          </w:tcPr>
          <w:p w14:paraId="041B50BD" w14:textId="77777777" w:rsidR="00BB162C" w:rsidRPr="00BB162C" w:rsidRDefault="00BB162C" w:rsidP="00BB162C">
            <w:pPr>
              <w:pStyle w:val="Textkrper"/>
              <w:rPr>
                <w:rStyle w:val="Heading112ptBoldChar"/>
              </w:rPr>
            </w:pPr>
            <w:r w:rsidRPr="00BB162C">
              <w:rPr>
                <w:rStyle w:val="Heading112ptBoldChar"/>
              </w:rPr>
              <w:t>Figure 16g</w:t>
            </w:r>
          </w:p>
        </w:tc>
        <w:tc>
          <w:tcPr>
            <w:tcW w:w="2582" w:type="dxa"/>
            <w:tcBorders>
              <w:top w:val="nil"/>
            </w:tcBorders>
          </w:tcPr>
          <w:p w14:paraId="26F52114" w14:textId="77777777" w:rsidR="00BB162C" w:rsidRPr="00BB162C" w:rsidRDefault="00BB162C" w:rsidP="00BB162C">
            <w:pPr>
              <w:pStyle w:val="Textkrper"/>
              <w:rPr>
                <w:rStyle w:val="Heading112ptBoldChar"/>
              </w:rPr>
            </w:pPr>
            <w:r w:rsidRPr="00BB162C">
              <w:rPr>
                <w:rStyle w:val="Heading112ptBoldChar"/>
              </w:rPr>
              <w:t>Figure 16h</w:t>
            </w:r>
          </w:p>
        </w:tc>
      </w:tr>
    </w:tbl>
    <w:p w14:paraId="74E02963" w14:textId="77777777" w:rsidR="00BB162C" w:rsidRDefault="00BB162C">
      <w:pPr>
        <w:rPr>
          <w:rStyle w:val="BodyTextChar"/>
          <w:highlight w:val="yellow"/>
        </w:rPr>
      </w:pPr>
    </w:p>
    <w:p w14:paraId="56A0BFE3" w14:textId="77777777" w:rsidR="00BB162C" w:rsidRDefault="00BB162C" w:rsidP="00AC01F9">
      <w:pPr>
        <w:pStyle w:val="Textkrper"/>
        <w:rPr>
          <w:rStyle w:val="BodyTextChar"/>
          <w:rFonts w:ascii="Times New Roman" w:hAnsi="Times New Roman"/>
        </w:rPr>
      </w:pPr>
      <w:r>
        <w:rPr>
          <w:rStyle w:val="BodyTextChar"/>
          <w:rFonts w:ascii="Times New Roman" w:hAnsi="Times New Roman"/>
        </w:rPr>
        <w:t>These structures should have same identifiers. Unfortunately, they don’t. Step 5 of the normalization produces seemingly identical structures (Fig. 16d and 16g). However, these structures are treated differently at Step 6. Since the ‘hard’ deprotonation triggers additional ‘collectivization’ of hydrogen atoms, Step 6 allows atom H to migrate between 4 heteroatoms of structure 16c (canonical numbers 10,11, 13, 14) and only between two atoms N (canonical numbers 10, 11) of structure 16f. The identifiers for 16c, 16f, and 16g are:</w:t>
      </w:r>
    </w:p>
    <w:p w14:paraId="6FEE4A4B" w14:textId="77777777" w:rsidR="00BB162C" w:rsidRDefault="00BB162C">
      <w:pPr>
        <w:rPr>
          <w:rStyle w:val="BodyTextChar"/>
        </w:rPr>
      </w:pPr>
      <w:r>
        <w:rPr>
          <w:rStyle w:val="BodyTextCha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8010"/>
      </w:tblGrid>
      <w:tr w:rsidR="00BB162C" w14:paraId="2FEECA33" w14:textId="77777777">
        <w:trPr>
          <w:trHeight w:val="368"/>
        </w:trPr>
        <w:tc>
          <w:tcPr>
            <w:tcW w:w="738" w:type="dxa"/>
            <w:vAlign w:val="center"/>
          </w:tcPr>
          <w:p w14:paraId="23A50F7E" w14:textId="77777777" w:rsidR="00BB162C" w:rsidRPr="00BB162C" w:rsidRDefault="00BB162C">
            <w:pPr>
              <w:rPr>
                <w:rStyle w:val="BodyTextChar1"/>
              </w:rPr>
            </w:pPr>
            <w:r w:rsidRPr="00BB162C">
              <w:rPr>
                <w:rStyle w:val="BodyTextChar1"/>
              </w:rPr>
              <w:t>16c</w:t>
            </w:r>
          </w:p>
        </w:tc>
        <w:tc>
          <w:tcPr>
            <w:tcW w:w="8010" w:type="dxa"/>
            <w:vAlign w:val="center"/>
          </w:tcPr>
          <w:p w14:paraId="0E500C26" w14:textId="77777777" w:rsidR="00BB162C" w:rsidRPr="00F46802" w:rsidRDefault="00F46802">
            <w:pPr>
              <w:rPr>
                <w:rFonts w:ascii="Arial Narrow" w:hAnsi="Arial Narrow"/>
                <w:b/>
                <w:bCs/>
                <w:sz w:val="22"/>
                <w:szCs w:val="22"/>
                <w:lang w:val="pt-BR"/>
              </w:rPr>
            </w:pPr>
            <w:r w:rsidRPr="00F46802">
              <w:rPr>
                <w:rFonts w:ascii="Arial Narrow" w:hAnsi="Arial Narrow"/>
                <w:b/>
                <w:bCs/>
                <w:sz w:val="22"/>
                <w:szCs w:val="22"/>
                <w:lang w:val="pt-BR"/>
              </w:rPr>
              <w:t>InChI=1S/C9H9N3OS/c1-12(2)9-10-5-3-7(13)8(14)4-6(5)11-9/h3-4H,1-2H3,(H,10,11,13,14)/p+1</w:t>
            </w:r>
          </w:p>
        </w:tc>
      </w:tr>
      <w:tr w:rsidR="00BB162C" w14:paraId="03A88A24" w14:textId="77777777">
        <w:trPr>
          <w:trHeight w:val="350"/>
        </w:trPr>
        <w:tc>
          <w:tcPr>
            <w:tcW w:w="738" w:type="dxa"/>
            <w:vAlign w:val="center"/>
          </w:tcPr>
          <w:p w14:paraId="76CFC96F" w14:textId="77777777" w:rsidR="00BB162C" w:rsidRPr="00BB162C" w:rsidRDefault="00BB162C">
            <w:pPr>
              <w:rPr>
                <w:rStyle w:val="BodyTextChar1"/>
              </w:rPr>
            </w:pPr>
            <w:r w:rsidRPr="00BB162C">
              <w:rPr>
                <w:rStyle w:val="BodyTextChar1"/>
              </w:rPr>
              <w:t>16f</w:t>
            </w:r>
          </w:p>
        </w:tc>
        <w:tc>
          <w:tcPr>
            <w:tcW w:w="8010" w:type="dxa"/>
            <w:vAlign w:val="center"/>
          </w:tcPr>
          <w:p w14:paraId="1C6FAF66" w14:textId="77777777" w:rsidR="00BB162C" w:rsidRPr="00F46802" w:rsidRDefault="00F46802">
            <w:pPr>
              <w:rPr>
                <w:rFonts w:ascii="Arial Narrow" w:hAnsi="Arial Narrow"/>
                <w:b/>
                <w:sz w:val="22"/>
                <w:szCs w:val="22"/>
                <w:lang w:val="pt-BR"/>
              </w:rPr>
            </w:pPr>
            <w:r w:rsidRPr="00F46802">
              <w:rPr>
                <w:rFonts w:ascii="Arial Narrow" w:hAnsi="Arial Narrow"/>
                <w:b/>
                <w:sz w:val="22"/>
                <w:szCs w:val="22"/>
                <w:lang w:val="pt-BR"/>
              </w:rPr>
              <w:t>InChI=1S/C9H9N3OS/c1-12(2)9-10-5-3-7(13)8(14)4-6(5)11-9/h3-4H,1-2H3,(H,10,11)/p+1</w:t>
            </w:r>
          </w:p>
        </w:tc>
      </w:tr>
      <w:tr w:rsidR="00BB162C" w14:paraId="583BBABB" w14:textId="77777777">
        <w:trPr>
          <w:trHeight w:val="350"/>
        </w:trPr>
        <w:tc>
          <w:tcPr>
            <w:tcW w:w="738" w:type="dxa"/>
            <w:vAlign w:val="center"/>
          </w:tcPr>
          <w:p w14:paraId="73C82F63" w14:textId="77777777" w:rsidR="00BB162C" w:rsidRPr="00BB162C" w:rsidRDefault="00BB162C">
            <w:pPr>
              <w:rPr>
                <w:rStyle w:val="BodyTextChar1"/>
              </w:rPr>
            </w:pPr>
            <w:r w:rsidRPr="00BB162C">
              <w:rPr>
                <w:rStyle w:val="BodyTextChar1"/>
              </w:rPr>
              <w:t>16g</w:t>
            </w:r>
          </w:p>
        </w:tc>
        <w:tc>
          <w:tcPr>
            <w:tcW w:w="8010" w:type="dxa"/>
            <w:vAlign w:val="center"/>
          </w:tcPr>
          <w:p w14:paraId="61CEDE87" w14:textId="77777777" w:rsidR="00BB162C" w:rsidRPr="00F46802" w:rsidRDefault="00F46802">
            <w:pPr>
              <w:rPr>
                <w:rFonts w:ascii="Arial Narrow" w:hAnsi="Arial Narrow"/>
                <w:b/>
                <w:sz w:val="22"/>
                <w:szCs w:val="22"/>
                <w:lang w:val="pt-BR"/>
              </w:rPr>
            </w:pPr>
            <w:r w:rsidRPr="00F46802">
              <w:rPr>
                <w:rFonts w:ascii="Arial Narrow" w:hAnsi="Arial Narrow"/>
                <w:b/>
                <w:sz w:val="22"/>
                <w:szCs w:val="22"/>
                <w:lang w:val="pt-BR"/>
              </w:rPr>
              <w:t>InChI=1S/C9H9N3OS/c1-12(2)9-10-5-3-7(13)8(14)4-6(5)11-9/h3-4H,1-2H3,(H,10,11)</w:t>
            </w:r>
          </w:p>
        </w:tc>
      </w:tr>
    </w:tbl>
    <w:p w14:paraId="06778209" w14:textId="77777777" w:rsidR="00BB162C" w:rsidRDefault="00BB162C">
      <w:pPr>
        <w:rPr>
          <w:rStyle w:val="BodyTextChar"/>
          <w:lang w:val="pt-BR"/>
        </w:rPr>
      </w:pPr>
    </w:p>
    <w:p w14:paraId="31C44E8A" w14:textId="77777777" w:rsidR="00BB162C" w:rsidRDefault="00BB162C">
      <w:pPr>
        <w:pStyle w:val="berschrift2"/>
      </w:pPr>
      <w:bookmarkStart w:id="91" w:name="_Toc41832820"/>
      <w:r>
        <w:t>c. Isotopic Layer (I)</w:t>
      </w:r>
      <w:bookmarkEnd w:id="91"/>
    </w:p>
    <w:p w14:paraId="5305D19C" w14:textId="77777777" w:rsidR="00BB162C" w:rsidRDefault="00BB162C">
      <w:pPr>
        <w:keepNext/>
        <w:keepLines/>
        <w:rPr>
          <w:rFonts w:ascii="Arial" w:hAnsi="Arial"/>
          <w:sz w:val="24"/>
        </w:rPr>
      </w:pPr>
    </w:p>
    <w:p w14:paraId="21472078" w14:textId="77777777" w:rsidR="00BB162C" w:rsidRDefault="00BB162C" w:rsidP="00FE0754">
      <w:pPr>
        <w:pStyle w:val="Textkrper"/>
      </w:pPr>
      <w:r>
        <w:t>This is the most straightforward structural layer to compute.</w:t>
      </w:r>
    </w:p>
    <w:p w14:paraId="40B56A6B" w14:textId="77777777" w:rsidR="00BB162C" w:rsidRDefault="00BB162C">
      <w:pPr>
        <w:keepNext/>
        <w:keepLines/>
        <w:rPr>
          <w:rFonts w:ascii="Arial" w:hAnsi="Arial"/>
          <w:sz w:val="24"/>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725"/>
        <w:gridCol w:w="2823"/>
        <w:gridCol w:w="2667"/>
      </w:tblGrid>
      <w:tr w:rsidR="00BB162C" w14:paraId="75BD2C13" w14:textId="77777777">
        <w:trPr>
          <w:trHeight w:val="369"/>
          <w:jc w:val="center"/>
        </w:trPr>
        <w:tc>
          <w:tcPr>
            <w:tcW w:w="2725" w:type="dxa"/>
            <w:tcBorders>
              <w:bottom w:val="nil"/>
              <w:right w:val="nil"/>
            </w:tcBorders>
            <w:vAlign w:val="center"/>
          </w:tcPr>
          <w:p w14:paraId="0AC06803" w14:textId="77777777" w:rsidR="00BB162C" w:rsidRDefault="00BB162C">
            <w:pPr>
              <w:keepNext/>
              <w:keepLines/>
              <w:rPr>
                <w:rStyle w:val="BodyTextChar"/>
              </w:rPr>
            </w:pPr>
            <w:r>
              <w:rPr>
                <w:rStyle w:val="BodyTextChar"/>
              </w:rPr>
              <w:t>Input Structure</w:t>
            </w:r>
          </w:p>
        </w:tc>
        <w:tc>
          <w:tcPr>
            <w:tcW w:w="2823" w:type="dxa"/>
            <w:tcBorders>
              <w:top w:val="nil"/>
              <w:left w:val="nil"/>
              <w:bottom w:val="nil"/>
              <w:right w:val="nil"/>
            </w:tcBorders>
            <w:vAlign w:val="center"/>
          </w:tcPr>
          <w:p w14:paraId="1262E61A" w14:textId="77777777" w:rsidR="00BB162C" w:rsidRDefault="00BB162C">
            <w:pPr>
              <w:keepNext/>
              <w:keepLines/>
              <w:rPr>
                <w:rStyle w:val="BodyTextChar"/>
              </w:rPr>
            </w:pPr>
            <w:r>
              <w:rPr>
                <w:rStyle w:val="BodyTextChar"/>
              </w:rPr>
              <w:t>Normalized Structure</w:t>
            </w:r>
          </w:p>
        </w:tc>
        <w:tc>
          <w:tcPr>
            <w:tcW w:w="2667" w:type="dxa"/>
            <w:tcBorders>
              <w:left w:val="nil"/>
              <w:bottom w:val="nil"/>
            </w:tcBorders>
            <w:vAlign w:val="center"/>
          </w:tcPr>
          <w:p w14:paraId="772230F5" w14:textId="77777777" w:rsidR="00BB162C" w:rsidRDefault="00BB162C">
            <w:pPr>
              <w:keepNext/>
              <w:keepLines/>
              <w:rPr>
                <w:rStyle w:val="BodyTextChar"/>
              </w:rPr>
            </w:pPr>
            <w:r>
              <w:rPr>
                <w:rStyle w:val="BodyTextChar"/>
              </w:rPr>
              <w:t>Canonical Numbering</w:t>
            </w:r>
          </w:p>
        </w:tc>
      </w:tr>
      <w:tr w:rsidR="00BB162C" w14:paraId="70C79CB6" w14:textId="77777777">
        <w:trPr>
          <w:trHeight w:val="1359"/>
          <w:jc w:val="center"/>
        </w:trPr>
        <w:tc>
          <w:tcPr>
            <w:tcW w:w="2725" w:type="dxa"/>
            <w:tcBorders>
              <w:top w:val="nil"/>
              <w:left w:val="nil"/>
              <w:bottom w:val="nil"/>
              <w:right w:val="nil"/>
            </w:tcBorders>
            <w:vAlign w:val="center"/>
          </w:tcPr>
          <w:p w14:paraId="7550C584"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494CFDDF" wp14:editId="29B432A6">
                  <wp:extent cx="800100" cy="733425"/>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00100" cy="733425"/>
                          </a:xfrm>
                          <a:prstGeom prst="rect">
                            <a:avLst/>
                          </a:prstGeom>
                          <a:noFill/>
                          <a:ln>
                            <a:noFill/>
                          </a:ln>
                        </pic:spPr>
                      </pic:pic>
                    </a:graphicData>
                  </a:graphic>
                </wp:inline>
              </w:drawing>
            </w:r>
          </w:p>
        </w:tc>
        <w:tc>
          <w:tcPr>
            <w:tcW w:w="2823" w:type="dxa"/>
            <w:tcBorders>
              <w:top w:val="nil"/>
              <w:left w:val="nil"/>
              <w:bottom w:val="nil"/>
              <w:right w:val="nil"/>
            </w:tcBorders>
            <w:vAlign w:val="center"/>
          </w:tcPr>
          <w:p w14:paraId="36B65975"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0107CD98" wp14:editId="2366F80B">
                  <wp:extent cx="885825" cy="7429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85825" cy="742950"/>
                          </a:xfrm>
                          <a:prstGeom prst="rect">
                            <a:avLst/>
                          </a:prstGeom>
                          <a:noFill/>
                          <a:ln>
                            <a:noFill/>
                          </a:ln>
                        </pic:spPr>
                      </pic:pic>
                    </a:graphicData>
                  </a:graphic>
                </wp:inline>
              </w:drawing>
            </w:r>
          </w:p>
        </w:tc>
        <w:tc>
          <w:tcPr>
            <w:tcW w:w="2667" w:type="dxa"/>
            <w:tcBorders>
              <w:top w:val="nil"/>
              <w:left w:val="nil"/>
              <w:bottom w:val="nil"/>
              <w:right w:val="nil"/>
            </w:tcBorders>
            <w:vAlign w:val="center"/>
          </w:tcPr>
          <w:p w14:paraId="0C92A4C4"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40467DD6" wp14:editId="6B5656CA">
                  <wp:extent cx="847725" cy="7429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inline>
              </w:drawing>
            </w:r>
          </w:p>
        </w:tc>
      </w:tr>
      <w:tr w:rsidR="00BB162C" w14:paraId="3FE1DE1C" w14:textId="77777777">
        <w:trPr>
          <w:cantSplit/>
          <w:trHeight w:val="351"/>
          <w:jc w:val="center"/>
        </w:trPr>
        <w:tc>
          <w:tcPr>
            <w:tcW w:w="8215" w:type="dxa"/>
            <w:gridSpan w:val="3"/>
            <w:tcBorders>
              <w:top w:val="nil"/>
              <w:left w:val="nil"/>
              <w:bottom w:val="nil"/>
              <w:right w:val="nil"/>
            </w:tcBorders>
            <w:vAlign w:val="center"/>
          </w:tcPr>
          <w:p w14:paraId="34D3E416" w14:textId="77777777" w:rsidR="00BB162C" w:rsidRPr="00F46802" w:rsidRDefault="00F46802">
            <w:pPr>
              <w:keepNext/>
              <w:keepLines/>
              <w:rPr>
                <w:rStyle w:val="BodyTextChar"/>
                <w:lang w:val="pt-BR"/>
              </w:rPr>
            </w:pPr>
            <w:r w:rsidRPr="00F46802">
              <w:rPr>
                <w:rStyle w:val="BodyTextChar"/>
                <w:lang w:val="pt-BR"/>
              </w:rPr>
              <w:t>InChI=1S/C6H6/c1-2-4-6-5-3-1/h1-6H/i1+1,4+1D</w:t>
            </w:r>
          </w:p>
        </w:tc>
      </w:tr>
      <w:tr w:rsidR="00BB162C" w14:paraId="00D9EA92" w14:textId="77777777">
        <w:trPr>
          <w:cantSplit/>
          <w:trHeight w:val="351"/>
          <w:jc w:val="center"/>
        </w:trPr>
        <w:tc>
          <w:tcPr>
            <w:tcW w:w="8215" w:type="dxa"/>
            <w:gridSpan w:val="3"/>
            <w:tcBorders>
              <w:top w:val="nil"/>
              <w:left w:val="nil"/>
              <w:bottom w:val="nil"/>
              <w:right w:val="nil"/>
            </w:tcBorders>
            <w:vAlign w:val="center"/>
          </w:tcPr>
          <w:p w14:paraId="5712A1E6" w14:textId="77777777" w:rsidR="00BB162C" w:rsidRDefault="00BB162C">
            <w:pPr>
              <w:jc w:val="center"/>
              <w:rPr>
                <w:rStyle w:val="BodyTextChar"/>
                <w:b/>
              </w:rPr>
            </w:pPr>
            <w:r>
              <w:rPr>
                <w:rStyle w:val="BodyTextChar"/>
                <w:b/>
              </w:rPr>
              <w:t>Figure 17</w:t>
            </w:r>
          </w:p>
        </w:tc>
      </w:tr>
    </w:tbl>
    <w:p w14:paraId="430899BD" w14:textId="77777777" w:rsidR="00BB162C" w:rsidRDefault="00BB162C" w:rsidP="00FE0754">
      <w:pPr>
        <w:pStyle w:val="Textkrper"/>
        <w:rPr>
          <w:rStyle w:val="BodyTextChar"/>
          <w:rFonts w:ascii="Times New Roman" w:hAnsi="Times New Roman"/>
        </w:rPr>
      </w:pPr>
      <w:r>
        <w:rPr>
          <w:rStyle w:val="BodyTextChar"/>
          <w:rFonts w:ascii="Times New Roman" w:hAnsi="Times New Roman"/>
        </w:rPr>
        <w:t>The isotopic layer is  /i1+1,4+1D.</w:t>
      </w:r>
      <w:r>
        <w:t xml:space="preserve"> It</w:t>
      </w:r>
      <w:r>
        <w:rPr>
          <w:rStyle w:val="BodyTextChar"/>
          <w:rFonts w:ascii="Times New Roman" w:hAnsi="Times New Roman"/>
        </w:rPr>
        <w:t xml:space="preserve"> contains canonical atom number followed by the isotopic shift (13 – 12 = +1) followed by isotopic hydrogen (D) if present.</w:t>
      </w:r>
    </w:p>
    <w:p w14:paraId="3BFEB211" w14:textId="77777777" w:rsidR="00BB162C" w:rsidRDefault="00BB162C" w:rsidP="00FE0754">
      <w:pPr>
        <w:pStyle w:val="Textkrper"/>
        <w:rPr>
          <w:rStyle w:val="BodyTextChar"/>
          <w:rFonts w:ascii="Times New Roman" w:hAnsi="Times New Roman"/>
        </w:rPr>
      </w:pPr>
      <w:r>
        <w:rPr>
          <w:rStyle w:val="BodyTextChar"/>
          <w:rFonts w:ascii="Times New Roman" w:hAnsi="Times New Roman"/>
        </w:rPr>
        <w:t xml:space="preserve">The only complexity arises for isotopically labeled hydrogen atoms that can undergo </w:t>
      </w:r>
      <w:proofErr w:type="spellStart"/>
      <w:r>
        <w:rPr>
          <w:rStyle w:val="BodyTextChar"/>
          <w:rFonts w:ascii="Times New Roman" w:hAnsi="Times New Roman"/>
        </w:rPr>
        <w:t>tautomerism</w:t>
      </w:r>
      <w:proofErr w:type="spellEnd"/>
      <w:r>
        <w:rPr>
          <w:rStyle w:val="BodyTextChar"/>
          <w:rFonts w:ascii="Times New Roman" w:hAnsi="Times New Roman"/>
        </w:rPr>
        <w:t xml:space="preserve">. In the mobile H group these hydrogen atoms are treated as non-isotopic; the number of these mobile isotopic hydrogen atoms is appended to the ”exchangeable isotopic hydrogen atoms” part of </w:t>
      </w:r>
      <w:r w:rsidR="0078467B">
        <w:rPr>
          <w:rStyle w:val="BodyTextChar"/>
          <w:rFonts w:ascii="Times New Roman" w:hAnsi="Times New Roman"/>
        </w:rPr>
        <w:t xml:space="preserve">the </w:t>
      </w:r>
      <w:r>
        <w:rPr>
          <w:rStyle w:val="BodyTextChar"/>
          <w:rFonts w:ascii="Times New Roman" w:hAnsi="Times New Roman"/>
        </w:rPr>
        <w:t xml:space="preserve">isotopic layer. The same is done to isotopic hydrogen atoms that may be subject to </w:t>
      </w:r>
      <w:proofErr w:type="spellStart"/>
      <w:r>
        <w:rPr>
          <w:rStyle w:val="BodyTextChar"/>
          <w:rFonts w:ascii="Times New Roman" w:hAnsi="Times New Roman"/>
        </w:rPr>
        <w:t>heterolytic</w:t>
      </w:r>
      <w:proofErr w:type="spellEnd"/>
      <w:r>
        <w:rPr>
          <w:rStyle w:val="BodyTextChar"/>
          <w:rFonts w:ascii="Times New Roman" w:hAnsi="Times New Roman"/>
        </w:rPr>
        <w:t xml:space="preserve"> </w:t>
      </w:r>
      <w:r w:rsidR="001B4AB7">
        <w:rPr>
          <w:rStyle w:val="BodyTextChar"/>
          <w:rFonts w:ascii="Times New Roman" w:hAnsi="Times New Roman"/>
        </w:rPr>
        <w:t xml:space="preserve">bond </w:t>
      </w:r>
      <w:r>
        <w:rPr>
          <w:rStyle w:val="BodyTextChar"/>
          <w:rFonts w:ascii="Times New Roman" w:hAnsi="Times New Roman"/>
        </w:rPr>
        <w:t>dissociation in aqueous solution (for example, D in R-SD)</w:t>
      </w:r>
    </w:p>
    <w:p w14:paraId="35020347" w14:textId="77777777" w:rsidR="00BB162C" w:rsidRDefault="00BB162C">
      <w:pPr>
        <w:rPr>
          <w:rStyle w:val="BodyTextCha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33"/>
      </w:tblGrid>
      <w:tr w:rsidR="00BB162C" w14:paraId="467FC29A" w14:textId="77777777">
        <w:trPr>
          <w:cantSplit/>
          <w:trHeight w:val="1593"/>
          <w:jc w:val="center"/>
        </w:trPr>
        <w:tc>
          <w:tcPr>
            <w:tcW w:w="6133" w:type="dxa"/>
            <w:tcBorders>
              <w:top w:val="nil"/>
              <w:left w:val="nil"/>
              <w:bottom w:val="nil"/>
              <w:right w:val="nil"/>
            </w:tcBorders>
            <w:vAlign w:val="center"/>
          </w:tcPr>
          <w:p w14:paraId="2944911D" w14:textId="77777777" w:rsidR="00BB162C" w:rsidRDefault="00F94555">
            <w:pPr>
              <w:keepNext/>
              <w:keepLines/>
              <w:jc w:val="center"/>
            </w:pPr>
            <w:r>
              <w:rPr>
                <w:noProof/>
                <w:lang w:val="de-DE" w:eastAsia="de-DE"/>
              </w:rPr>
              <w:drawing>
                <wp:inline distT="0" distB="0" distL="0" distR="0" wp14:anchorId="6A4C7605" wp14:editId="12589ABA">
                  <wp:extent cx="3752850" cy="876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tc>
      </w:tr>
      <w:tr w:rsidR="00BB162C" w14:paraId="3725F93C" w14:textId="77777777">
        <w:trPr>
          <w:trHeight w:val="360"/>
          <w:jc w:val="center"/>
        </w:trPr>
        <w:tc>
          <w:tcPr>
            <w:tcW w:w="6133" w:type="dxa"/>
            <w:tcBorders>
              <w:top w:val="nil"/>
              <w:left w:val="nil"/>
              <w:bottom w:val="nil"/>
              <w:right w:val="nil"/>
            </w:tcBorders>
          </w:tcPr>
          <w:p w14:paraId="2E596936" w14:textId="77777777" w:rsidR="00BB162C" w:rsidRDefault="00BB162C">
            <w:pPr>
              <w:jc w:val="center"/>
              <w:rPr>
                <w:rStyle w:val="BodyTextChar"/>
              </w:rPr>
            </w:pPr>
            <w:r>
              <w:rPr>
                <w:rStyle w:val="BodyTextChar"/>
                <w:b/>
              </w:rPr>
              <w:t>Figure 18.</w:t>
            </w:r>
            <w:r>
              <w:rPr>
                <w:rStyle w:val="BodyTextChar"/>
              </w:rPr>
              <w:t xml:space="preserve"> Tautomeric structures of isotopic urea</w:t>
            </w:r>
          </w:p>
        </w:tc>
      </w:tr>
    </w:tbl>
    <w:p w14:paraId="46D74A9D" w14:textId="77777777" w:rsidR="00BB162C" w:rsidRDefault="00BB162C">
      <w:pPr>
        <w:rPr>
          <w:rFonts w:ascii="Arial" w:hAnsi="Arial"/>
          <w:sz w:val="24"/>
        </w:rPr>
      </w:pPr>
    </w:p>
    <w:p w14:paraId="4C563E61" w14:textId="77777777" w:rsidR="00BB162C" w:rsidRDefault="00BB162C">
      <w:pPr>
        <w:rPr>
          <w:rFonts w:ascii="Arial" w:hAnsi="Arial"/>
          <w:sz w:val="24"/>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725"/>
        <w:gridCol w:w="2823"/>
        <w:gridCol w:w="2667"/>
      </w:tblGrid>
      <w:tr w:rsidR="00BB162C" w14:paraId="65F68D6E" w14:textId="77777777">
        <w:trPr>
          <w:trHeight w:val="369"/>
          <w:jc w:val="center"/>
        </w:trPr>
        <w:tc>
          <w:tcPr>
            <w:tcW w:w="2725" w:type="dxa"/>
            <w:tcBorders>
              <w:bottom w:val="nil"/>
              <w:right w:val="nil"/>
            </w:tcBorders>
            <w:vAlign w:val="center"/>
          </w:tcPr>
          <w:p w14:paraId="23A3E4CF" w14:textId="77777777" w:rsidR="00BB162C" w:rsidRDefault="00BB162C">
            <w:pPr>
              <w:rPr>
                <w:rStyle w:val="BodyTextChar"/>
              </w:rPr>
            </w:pPr>
            <w:r>
              <w:rPr>
                <w:rStyle w:val="BodyTextChar"/>
              </w:rPr>
              <w:t>Input Structure</w:t>
            </w:r>
          </w:p>
        </w:tc>
        <w:tc>
          <w:tcPr>
            <w:tcW w:w="2823" w:type="dxa"/>
            <w:tcBorders>
              <w:top w:val="nil"/>
              <w:left w:val="nil"/>
              <w:bottom w:val="nil"/>
              <w:right w:val="nil"/>
            </w:tcBorders>
            <w:vAlign w:val="center"/>
          </w:tcPr>
          <w:p w14:paraId="618D9D4F" w14:textId="77777777" w:rsidR="00BB162C" w:rsidRDefault="00BB162C">
            <w:pPr>
              <w:rPr>
                <w:rStyle w:val="BodyTextChar"/>
              </w:rPr>
            </w:pPr>
            <w:r>
              <w:rPr>
                <w:rStyle w:val="BodyTextChar"/>
              </w:rPr>
              <w:t>Normalized Structure</w:t>
            </w:r>
          </w:p>
        </w:tc>
        <w:tc>
          <w:tcPr>
            <w:tcW w:w="2667" w:type="dxa"/>
            <w:tcBorders>
              <w:left w:val="nil"/>
              <w:bottom w:val="nil"/>
            </w:tcBorders>
            <w:vAlign w:val="center"/>
          </w:tcPr>
          <w:p w14:paraId="10D8BDD0" w14:textId="77777777" w:rsidR="00BB162C" w:rsidRDefault="00BB162C">
            <w:pPr>
              <w:rPr>
                <w:rStyle w:val="BodyTextChar"/>
              </w:rPr>
            </w:pPr>
            <w:r>
              <w:rPr>
                <w:rStyle w:val="BodyTextChar"/>
              </w:rPr>
              <w:t>Canonical Numbering</w:t>
            </w:r>
          </w:p>
        </w:tc>
      </w:tr>
      <w:tr w:rsidR="00BB162C" w14:paraId="62D1F76E" w14:textId="77777777">
        <w:trPr>
          <w:trHeight w:val="1089"/>
          <w:jc w:val="center"/>
        </w:trPr>
        <w:tc>
          <w:tcPr>
            <w:tcW w:w="2725" w:type="dxa"/>
            <w:tcBorders>
              <w:top w:val="nil"/>
              <w:left w:val="nil"/>
              <w:bottom w:val="nil"/>
              <w:right w:val="nil"/>
            </w:tcBorders>
            <w:vAlign w:val="center"/>
          </w:tcPr>
          <w:p w14:paraId="3E9CAFFE"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6C347D2D" wp14:editId="34B31C9D">
                  <wp:extent cx="876300" cy="61912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2823" w:type="dxa"/>
            <w:tcBorders>
              <w:top w:val="nil"/>
              <w:left w:val="nil"/>
              <w:bottom w:val="nil"/>
              <w:right w:val="nil"/>
            </w:tcBorders>
            <w:vAlign w:val="center"/>
          </w:tcPr>
          <w:p w14:paraId="1C1886DB"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565D70DA" wp14:editId="59BF2F6A">
                  <wp:extent cx="1104900" cy="590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04900" cy="590550"/>
                          </a:xfrm>
                          <a:prstGeom prst="rect">
                            <a:avLst/>
                          </a:prstGeom>
                          <a:noFill/>
                          <a:ln>
                            <a:noFill/>
                          </a:ln>
                        </pic:spPr>
                      </pic:pic>
                    </a:graphicData>
                  </a:graphic>
                </wp:inline>
              </w:drawing>
            </w:r>
          </w:p>
        </w:tc>
        <w:tc>
          <w:tcPr>
            <w:tcW w:w="2667" w:type="dxa"/>
            <w:tcBorders>
              <w:top w:val="nil"/>
              <w:left w:val="nil"/>
              <w:bottom w:val="nil"/>
              <w:right w:val="nil"/>
            </w:tcBorders>
            <w:vAlign w:val="center"/>
          </w:tcPr>
          <w:p w14:paraId="73FA4264" w14:textId="77777777" w:rsidR="00BB162C" w:rsidRDefault="00F94555">
            <w:pPr>
              <w:keepNext/>
              <w:keepLines/>
              <w:jc w:val="center"/>
              <w:rPr>
                <w:rFonts w:ascii="Arial" w:hAnsi="Arial"/>
                <w:sz w:val="24"/>
              </w:rPr>
            </w:pPr>
            <w:r>
              <w:rPr>
                <w:rFonts w:ascii="Arial" w:hAnsi="Arial"/>
                <w:noProof/>
                <w:sz w:val="24"/>
                <w:lang w:val="de-DE" w:eastAsia="de-DE"/>
              </w:rPr>
              <w:drawing>
                <wp:inline distT="0" distB="0" distL="0" distR="0" wp14:anchorId="168AD5A5" wp14:editId="6732D023">
                  <wp:extent cx="600075" cy="6381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0075" cy="638175"/>
                          </a:xfrm>
                          <a:prstGeom prst="rect">
                            <a:avLst/>
                          </a:prstGeom>
                          <a:noFill/>
                          <a:ln>
                            <a:noFill/>
                          </a:ln>
                        </pic:spPr>
                      </pic:pic>
                    </a:graphicData>
                  </a:graphic>
                </wp:inline>
              </w:drawing>
            </w:r>
          </w:p>
        </w:tc>
      </w:tr>
      <w:tr w:rsidR="00BB162C" w14:paraId="6FC5B45B" w14:textId="77777777">
        <w:trPr>
          <w:trHeight w:val="1098"/>
          <w:jc w:val="center"/>
        </w:trPr>
        <w:tc>
          <w:tcPr>
            <w:tcW w:w="8215" w:type="dxa"/>
            <w:gridSpan w:val="3"/>
            <w:tcBorders>
              <w:top w:val="nil"/>
              <w:left w:val="nil"/>
              <w:bottom w:val="nil"/>
              <w:right w:val="nil"/>
            </w:tcBorders>
            <w:vAlign w:val="center"/>
          </w:tcPr>
          <w:p w14:paraId="2C0E0F9A" w14:textId="77777777" w:rsidR="00BB162C" w:rsidRPr="00F46802" w:rsidRDefault="00F46802">
            <w:pPr>
              <w:rPr>
                <w:rStyle w:val="BodyTextChar"/>
                <w:lang w:val="pt-BR"/>
              </w:rPr>
            </w:pPr>
            <w:r w:rsidRPr="00F46802">
              <w:rPr>
                <w:rStyle w:val="BodyTextChar"/>
                <w:lang w:val="pt-BR"/>
              </w:rPr>
              <w:t>InChI=1S/CH4N2O/c2-1(3)4/h(H4,2,3,4)/i/hD2</w:t>
            </w:r>
          </w:p>
          <w:p w14:paraId="32795C37" w14:textId="77777777" w:rsidR="00BB162C" w:rsidRDefault="00BB162C" w:rsidP="007D2FE1">
            <w:pPr>
              <w:numPr>
                <w:ilvl w:val="0"/>
                <w:numId w:val="4"/>
              </w:numPr>
              <w:tabs>
                <w:tab w:val="clear" w:pos="702"/>
                <w:tab w:val="num" w:pos="490"/>
              </w:tabs>
              <w:ind w:left="220" w:firstLine="0"/>
              <w:rPr>
                <w:rStyle w:val="BodyTextChar"/>
              </w:rPr>
            </w:pPr>
            <w:r>
              <w:rPr>
                <w:rStyle w:val="BodyTextChar"/>
              </w:rPr>
              <w:t>Mob</w:t>
            </w:r>
            <w:r w:rsidR="0078467B">
              <w:rPr>
                <w:rStyle w:val="BodyTextChar"/>
              </w:rPr>
              <w:t>il</w:t>
            </w:r>
            <w:r>
              <w:rPr>
                <w:rStyle w:val="BodyTextChar"/>
              </w:rPr>
              <w:t>e H group (</w:t>
            </w:r>
            <w:proofErr w:type="spellStart"/>
            <w:r>
              <w:rPr>
                <w:rStyle w:val="BodyTextChar"/>
              </w:rPr>
              <w:t>a,b,c</w:t>
            </w:r>
            <w:proofErr w:type="spellEnd"/>
            <w:r>
              <w:rPr>
                <w:rStyle w:val="BodyTextChar"/>
              </w:rPr>
              <w:t>) has 4 H located at atoms 2, 3, 4:: /h(H4,2,3,4)</w:t>
            </w:r>
          </w:p>
          <w:p w14:paraId="74D37894" w14:textId="77777777" w:rsidR="00BB162C" w:rsidRDefault="00BB162C" w:rsidP="007D2FE1">
            <w:pPr>
              <w:numPr>
                <w:ilvl w:val="0"/>
                <w:numId w:val="4"/>
              </w:numPr>
              <w:tabs>
                <w:tab w:val="clear" w:pos="702"/>
                <w:tab w:val="num" w:pos="490"/>
              </w:tabs>
              <w:ind w:left="220" w:firstLine="0"/>
              <w:rPr>
                <w:rStyle w:val="BodyTextChar"/>
              </w:rPr>
            </w:pPr>
            <w:r>
              <w:rPr>
                <w:rStyle w:val="BodyTextChar"/>
              </w:rPr>
              <w:t>2 isotopic hydrogen atoms D belong to the whole structure: /</w:t>
            </w:r>
            <w:proofErr w:type="spellStart"/>
            <w:r>
              <w:rPr>
                <w:rStyle w:val="BodyTextChar"/>
              </w:rPr>
              <w:t>i</w:t>
            </w:r>
            <w:proofErr w:type="spellEnd"/>
            <w:r>
              <w:rPr>
                <w:rStyle w:val="BodyTextChar"/>
              </w:rPr>
              <w:t>/hD2</w:t>
            </w:r>
          </w:p>
        </w:tc>
      </w:tr>
      <w:tr w:rsidR="00BB162C" w14:paraId="6CA9E05C" w14:textId="77777777">
        <w:trPr>
          <w:cantSplit/>
          <w:trHeight w:val="351"/>
          <w:jc w:val="center"/>
        </w:trPr>
        <w:tc>
          <w:tcPr>
            <w:tcW w:w="8215" w:type="dxa"/>
            <w:gridSpan w:val="3"/>
            <w:tcBorders>
              <w:top w:val="nil"/>
              <w:left w:val="nil"/>
              <w:bottom w:val="nil"/>
              <w:right w:val="nil"/>
            </w:tcBorders>
            <w:vAlign w:val="center"/>
          </w:tcPr>
          <w:p w14:paraId="0EA50B29" w14:textId="77777777" w:rsidR="00BB162C" w:rsidRDefault="00BB162C">
            <w:pPr>
              <w:jc w:val="center"/>
              <w:rPr>
                <w:rStyle w:val="BodyTextChar"/>
                <w:b/>
              </w:rPr>
            </w:pPr>
            <w:r>
              <w:rPr>
                <w:rStyle w:val="BodyTextChar"/>
                <w:b/>
              </w:rPr>
              <w:t>Figure 19</w:t>
            </w:r>
          </w:p>
        </w:tc>
      </w:tr>
    </w:tbl>
    <w:p w14:paraId="4C1119AA" w14:textId="77777777" w:rsidR="00BB162C" w:rsidRDefault="00BB162C">
      <w:pPr>
        <w:rPr>
          <w:rFonts w:ascii="Arial" w:hAnsi="Arial"/>
          <w:sz w:val="24"/>
        </w:rPr>
      </w:pPr>
    </w:p>
    <w:p w14:paraId="47126C7E" w14:textId="77777777" w:rsidR="00BB162C" w:rsidRDefault="00BB162C" w:rsidP="00FE0754">
      <w:pPr>
        <w:pStyle w:val="Textkrper"/>
        <w:rPr>
          <w:rStyle w:val="BodyTextChar"/>
          <w:rFonts w:ascii="Times New Roman" w:hAnsi="Times New Roman"/>
        </w:rPr>
      </w:pPr>
      <w:r>
        <w:rPr>
          <w:rStyle w:val="BodyTextChar"/>
          <w:rFonts w:ascii="Times New Roman" w:hAnsi="Times New Roman"/>
        </w:rPr>
        <w:lastRenderedPageBreak/>
        <w:t xml:space="preserve">Also note that there are, in effect, two possible isotopic layer representations, one that is applied to the Main layer with mobile H and another to </w:t>
      </w:r>
      <w:smartTag w:uri="urn:schemas-microsoft-com:office:smarttags" w:element="place">
        <w:r>
          <w:rPr>
            <w:rStyle w:val="BodyTextChar"/>
            <w:rFonts w:ascii="Times New Roman" w:hAnsi="Times New Roman"/>
          </w:rPr>
          <w:t>Main</w:t>
        </w:r>
      </w:smartTag>
      <w:r>
        <w:rPr>
          <w:rStyle w:val="BodyTextChar"/>
          <w:rFonts w:ascii="Times New Roman" w:hAnsi="Times New Roman"/>
        </w:rPr>
        <w:t xml:space="preserve"> without mobile H or to </w:t>
      </w:r>
      <w:r w:rsidR="0078467B">
        <w:rPr>
          <w:rStyle w:val="BodyTextChar"/>
          <w:rFonts w:ascii="Times New Roman" w:hAnsi="Times New Roman"/>
        </w:rPr>
        <w:t xml:space="preserve">the </w:t>
      </w:r>
      <w:r>
        <w:rPr>
          <w:rStyle w:val="BodyTextChar"/>
          <w:rFonts w:ascii="Times New Roman" w:hAnsi="Times New Roman"/>
        </w:rPr>
        <w:t>fixed-H layer. The optional fixed H layer for the same urea structure is /f/h2-3H2/i2D2; the full identifier is</w:t>
      </w:r>
    </w:p>
    <w:p w14:paraId="28D90088" w14:textId="77777777" w:rsidR="00BB162C" w:rsidRDefault="00BB162C">
      <w:pPr>
        <w:rPr>
          <w:rFonts w:ascii="Arial" w:hAnsi="Arial"/>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BB162C" w14:paraId="28DC1922" w14:textId="77777777">
        <w:trPr>
          <w:trHeight w:val="440"/>
        </w:trPr>
        <w:tc>
          <w:tcPr>
            <w:tcW w:w="8856" w:type="dxa"/>
            <w:vAlign w:val="center"/>
          </w:tcPr>
          <w:p w14:paraId="27F62452" w14:textId="77777777" w:rsidR="00BB162C" w:rsidRPr="00F46802" w:rsidRDefault="00F46802">
            <w:pPr>
              <w:jc w:val="center"/>
              <w:rPr>
                <w:rFonts w:ascii="Arial" w:hAnsi="Arial" w:cs="Arial"/>
                <w:sz w:val="24"/>
                <w:lang w:val="pt-BR"/>
              </w:rPr>
            </w:pPr>
            <w:r w:rsidRPr="00F46802">
              <w:rPr>
                <w:rFonts w:ascii="Arial" w:hAnsi="Arial" w:cs="Arial"/>
                <w:sz w:val="24"/>
                <w:lang w:val="pt-BR"/>
              </w:rPr>
              <w:t>InChI=1/CH4N2O/c2-1(3)4/h(H4,2,3,4)/i/hD2/f/h2-3H2/i2D2</w:t>
            </w:r>
          </w:p>
        </w:tc>
      </w:tr>
    </w:tbl>
    <w:p w14:paraId="1EBD01CC" w14:textId="77777777" w:rsidR="00BB162C" w:rsidRDefault="00BB162C">
      <w:pPr>
        <w:rPr>
          <w:rFonts w:ascii="Arial" w:hAnsi="Arial"/>
          <w:sz w:val="24"/>
          <w:lang w:val="pt-BR"/>
        </w:rPr>
      </w:pPr>
    </w:p>
    <w:p w14:paraId="53FABDC8" w14:textId="77777777" w:rsidR="00BB162C" w:rsidRDefault="00BB162C">
      <w:pPr>
        <w:rPr>
          <w:rFonts w:ascii="Arial" w:hAnsi="Arial"/>
          <w:sz w:val="24"/>
          <w:lang w:val="pt-BR"/>
        </w:rPr>
      </w:pPr>
    </w:p>
    <w:p w14:paraId="554F9738" w14:textId="77777777" w:rsidR="00BB162C" w:rsidRDefault="00BB162C" w:rsidP="00A32666">
      <w:pPr>
        <w:pStyle w:val="berschrift2"/>
        <w:keepLines/>
        <w:rPr>
          <w:bCs/>
        </w:rPr>
      </w:pPr>
      <w:bookmarkStart w:id="92" w:name="_Toc41832821"/>
      <w:r>
        <w:rPr>
          <w:bCs/>
        </w:rPr>
        <w:t xml:space="preserve">d. </w:t>
      </w:r>
      <w:proofErr w:type="spellStart"/>
      <w:r>
        <w:rPr>
          <w:bCs/>
        </w:rPr>
        <w:t>Stereochemical</w:t>
      </w:r>
      <w:proofErr w:type="spellEnd"/>
      <w:r>
        <w:rPr>
          <w:bCs/>
        </w:rPr>
        <w:t xml:space="preserve"> Layer (S)</w:t>
      </w:r>
      <w:bookmarkEnd w:id="92"/>
    </w:p>
    <w:p w14:paraId="696918F5" w14:textId="77777777" w:rsidR="00BB162C" w:rsidRDefault="00BB162C" w:rsidP="00A32666">
      <w:pPr>
        <w:keepNext/>
        <w:keepLines/>
        <w:rPr>
          <w:rFonts w:ascii="Arial" w:hAnsi="Arial"/>
          <w:sz w:val="24"/>
        </w:rPr>
      </w:pPr>
    </w:p>
    <w:p w14:paraId="7FEF5221" w14:textId="77777777" w:rsidR="00BB162C" w:rsidRDefault="00BB162C">
      <w:pPr>
        <w:pStyle w:val="Textkrper"/>
      </w:pPr>
      <w:r>
        <w:t xml:space="preserve">Because of common problems in perceiving and representing stereochemistry, the input information for this layer is the most likely to be incomplete or inaccurate. Further, it is not uncommon for structure collections to contain incomplete or no </w:t>
      </w:r>
      <w:proofErr w:type="spellStart"/>
      <w:r>
        <w:t>stereochemical</w:t>
      </w:r>
      <w:proofErr w:type="spellEnd"/>
      <w:r>
        <w:t xml:space="preserve"> information in their connection tables. Two-dimensional input structures will usually contain adequate information for </w:t>
      </w:r>
      <w:r w:rsidRPr="0078467B">
        <w:rPr>
          <w:i/>
        </w:rPr>
        <w:t>Z/E</w:t>
      </w:r>
      <w:r>
        <w:t xml:space="preserve"> stereo perception, though tetrahedral stereo information generally entered using wedge/hatch bonds may be absent or incomplete. An important advantage of the </w:t>
      </w:r>
      <w:proofErr w:type="spellStart"/>
      <w:r>
        <w:t>InChI</w:t>
      </w:r>
      <w:proofErr w:type="spellEnd"/>
      <w:r>
        <w:t xml:space="preserve"> layered format is the isolation of these potential problems and sources of variability in separate layers.</w:t>
      </w:r>
    </w:p>
    <w:p w14:paraId="1B2EC81B" w14:textId="77777777" w:rsidR="00BB162C" w:rsidRDefault="00BB162C">
      <w:pPr>
        <w:pStyle w:val="Textkrper"/>
      </w:pPr>
      <w:r>
        <w:t>As noted earlier, layer values depend on contents of preceding layers. For example, the value produced for this layer will depend on whether it was derived from a Main layer or Fixed-H layer and whether it belongs to an isotopic layer. Therefore, this type of layer may be present at several locations in an Identifier (Figure 1 and 2).</w:t>
      </w:r>
    </w:p>
    <w:p w14:paraId="6CBF810F" w14:textId="77777777" w:rsidR="00BB162C" w:rsidRDefault="00BB162C" w:rsidP="00FE0754">
      <w:pPr>
        <w:pStyle w:val="Textkrper"/>
        <w:rPr>
          <w:rStyle w:val="BodyTextChar"/>
          <w:rFonts w:ascii="Times New Roman" w:hAnsi="Times New Roman"/>
        </w:rPr>
      </w:pPr>
      <w:r>
        <w:rPr>
          <w:rStyle w:val="BodyTextChar"/>
          <w:rFonts w:ascii="Times New Roman" w:hAnsi="Times New Roman"/>
        </w:rPr>
        <w:t>Two distinct classes of stereochemistry are represented, sp</w:t>
      </w:r>
      <w:r w:rsidRPr="00D37173">
        <w:rPr>
          <w:szCs w:val="24"/>
          <w:vertAlign w:val="superscript"/>
        </w:rPr>
        <w:t>2</w:t>
      </w:r>
      <w:r>
        <w:rPr>
          <w:rStyle w:val="BodyTextChar"/>
          <w:rFonts w:ascii="Times New Roman" w:hAnsi="Times New Roman"/>
        </w:rPr>
        <w:t xml:space="preserve"> (double bond or </w:t>
      </w:r>
      <w:r w:rsidRPr="0078467B">
        <w:rPr>
          <w:rStyle w:val="BodyTextChar"/>
          <w:rFonts w:ascii="Times New Roman" w:hAnsi="Times New Roman"/>
          <w:i/>
        </w:rPr>
        <w:t>Z/E</w:t>
      </w:r>
      <w:r>
        <w:rPr>
          <w:rStyle w:val="BodyTextChar"/>
          <w:rFonts w:ascii="Times New Roman" w:hAnsi="Times New Roman"/>
        </w:rPr>
        <w:t>) and sp</w:t>
      </w:r>
      <w:r w:rsidRPr="00D37173">
        <w:rPr>
          <w:szCs w:val="24"/>
          <w:vertAlign w:val="superscript"/>
        </w:rPr>
        <w:t>3</w:t>
      </w:r>
      <w:r>
        <w:rPr>
          <w:rStyle w:val="BodyTextChar"/>
          <w:rFonts w:ascii="Times New Roman" w:hAnsi="Times New Roman"/>
        </w:rPr>
        <w:t xml:space="preserve"> (tetrahedral). The </w:t>
      </w:r>
      <w:r w:rsidR="00D37173">
        <w:rPr>
          <w:rStyle w:val="BodyTextChar"/>
          <w:rFonts w:ascii="Times New Roman" w:hAnsi="Times New Roman"/>
        </w:rPr>
        <w:t xml:space="preserve">double bond </w:t>
      </w:r>
      <w:r>
        <w:rPr>
          <w:rStyle w:val="BodyTextChar"/>
          <w:rFonts w:ascii="Times New Roman" w:hAnsi="Times New Roman"/>
        </w:rPr>
        <w:t xml:space="preserve">sublayer precedes </w:t>
      </w:r>
      <w:r w:rsidR="0078467B">
        <w:rPr>
          <w:rStyle w:val="BodyTextChar"/>
          <w:rFonts w:ascii="Times New Roman" w:hAnsi="Times New Roman"/>
        </w:rPr>
        <w:t xml:space="preserve">the </w:t>
      </w:r>
      <w:r w:rsidR="00D37173">
        <w:rPr>
          <w:rStyle w:val="BodyTextChar"/>
          <w:rFonts w:ascii="Times New Roman" w:hAnsi="Times New Roman"/>
        </w:rPr>
        <w:t>tetrahedral</w:t>
      </w:r>
      <w:r>
        <w:rPr>
          <w:rStyle w:val="BodyTextChar"/>
          <w:rFonts w:ascii="Times New Roman" w:hAnsi="Times New Roman"/>
        </w:rPr>
        <w:t xml:space="preserve"> sublayer; as a result, properties of the tetrahedral atom neighbors do not affect </w:t>
      </w:r>
      <w:r w:rsidR="00D37173">
        <w:rPr>
          <w:rStyle w:val="BodyTextChar"/>
          <w:rFonts w:ascii="Times New Roman" w:hAnsi="Times New Roman"/>
        </w:rPr>
        <w:t xml:space="preserve">double bond </w:t>
      </w:r>
      <w:r>
        <w:rPr>
          <w:rStyle w:val="BodyTextChar"/>
          <w:rFonts w:ascii="Times New Roman" w:hAnsi="Times New Roman"/>
        </w:rPr>
        <w:t xml:space="preserve">layer. This enables the proper representation of </w:t>
      </w:r>
      <w:r w:rsidRPr="0078467B">
        <w:rPr>
          <w:rStyle w:val="BodyTextChar"/>
          <w:rFonts w:ascii="Times New Roman" w:hAnsi="Times New Roman"/>
          <w:i/>
        </w:rPr>
        <w:t>Z/E</w:t>
      </w:r>
      <w:r>
        <w:rPr>
          <w:rStyle w:val="BodyTextChar"/>
          <w:rFonts w:ascii="Times New Roman" w:hAnsi="Times New Roman"/>
        </w:rPr>
        <w:t xml:space="preserve"> stereochemistry in conventional two-dimensional drawings even when stereo bond descriptions are incomplete or absent.</w:t>
      </w:r>
    </w:p>
    <w:p w14:paraId="09C700B5" w14:textId="77777777" w:rsidR="00FE0754" w:rsidRPr="006E5398" w:rsidRDefault="0078467B">
      <w:pPr>
        <w:pStyle w:val="Textkrper"/>
      </w:pPr>
      <w:r w:rsidRPr="006E5398">
        <w:t xml:space="preserve">The </w:t>
      </w:r>
      <w:proofErr w:type="spellStart"/>
      <w:r w:rsidR="00BB162C" w:rsidRPr="006E5398">
        <w:t>InChI</w:t>
      </w:r>
      <w:proofErr w:type="spellEnd"/>
      <w:r w:rsidR="00BB162C" w:rsidRPr="006E5398">
        <w:t xml:space="preserve"> algorithm allows two different systems of wedged and hatched bond interpretation in two-dimensional drawings. By default</w:t>
      </w:r>
      <w:r w:rsidR="00FE0754" w:rsidRPr="006E5398">
        <w:t xml:space="preserve">, the convention “Narrow end of wedge points to </w:t>
      </w:r>
      <w:proofErr w:type="spellStart"/>
      <w:r w:rsidR="00FE0754" w:rsidRPr="006E5398">
        <w:t>stereocenter</w:t>
      </w:r>
      <w:proofErr w:type="spellEnd"/>
      <w:r w:rsidR="00FE0754" w:rsidRPr="006E5398">
        <w:t>”,  is used. It suggests that the bond affects the stereochemistry of only one atom.</w:t>
      </w:r>
    </w:p>
    <w:p w14:paraId="3272D4BB" w14:textId="77777777" w:rsidR="00FE0754" w:rsidRDefault="00FE0754">
      <w:pPr>
        <w:pStyle w:val="Textkrper"/>
      </w:pPr>
      <w:r w:rsidRPr="006E5398">
        <w:lastRenderedPageBreak/>
        <w:t xml:space="preserve">Another - “perspective” - system is invoked by selecting “Narrow end of wedge points to </w:t>
      </w:r>
      <w:proofErr w:type="spellStart"/>
      <w:r w:rsidRPr="006E5398">
        <w:t>stereocenter</w:t>
      </w:r>
      <w:proofErr w:type="spellEnd"/>
      <w:r w:rsidRPr="006E5398">
        <w:t xml:space="preserve"> is OFF”, “/NEWPSOFF”, option. </w:t>
      </w:r>
      <w:r w:rsidR="00BB162C" w:rsidRPr="006E5398">
        <w:t xml:space="preserve"> </w:t>
      </w:r>
      <w:r w:rsidRPr="006E5398">
        <w:t xml:space="preserve">Here </w:t>
      </w:r>
      <w:r w:rsidR="00BB162C" w:rsidRPr="006E5398">
        <w:t xml:space="preserve">a wedged or hatched bond affects </w:t>
      </w:r>
      <w:r w:rsidR="00F22BF2" w:rsidRPr="006E5398">
        <w:t xml:space="preserve">the </w:t>
      </w:r>
      <w:r w:rsidR="00BB162C" w:rsidRPr="006E5398">
        <w:t>stereochemistry of the two atoms it connects.</w:t>
      </w:r>
      <w:r w:rsidR="00BB162C">
        <w:t xml:space="preserve"> </w:t>
      </w:r>
    </w:p>
    <w:p w14:paraId="7A57CD84" w14:textId="77777777" w:rsidR="00BB162C" w:rsidRDefault="00BB162C">
      <w:pPr>
        <w:pStyle w:val="Textkrper"/>
      </w:pPr>
      <w:r>
        <w:t>Both systems assume that the narrow end of the bond is in the plane of the drawing. Figure 20 illustrates the difference.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BB162C" w14:paraId="1483321F" w14:textId="77777777">
        <w:tc>
          <w:tcPr>
            <w:tcW w:w="2952" w:type="dxa"/>
          </w:tcPr>
          <w:p w14:paraId="15743B04" w14:textId="77777777" w:rsidR="00BB162C" w:rsidRDefault="00BB162C">
            <w:pPr>
              <w:pStyle w:val="Textkrper"/>
              <w:keepNext/>
              <w:keepLines/>
            </w:pPr>
            <w:r>
              <w:t>Input structure</w:t>
            </w:r>
          </w:p>
        </w:tc>
        <w:tc>
          <w:tcPr>
            <w:tcW w:w="5904" w:type="dxa"/>
            <w:gridSpan w:val="2"/>
          </w:tcPr>
          <w:p w14:paraId="2708B7E2" w14:textId="77777777" w:rsidR="00BB162C" w:rsidRDefault="00BB162C">
            <w:pPr>
              <w:pStyle w:val="Textkrper"/>
              <w:keepNext/>
              <w:keepLines/>
              <w:jc w:val="center"/>
            </w:pPr>
            <w:r>
              <w:t>Canonical numbering and sp</w:t>
            </w:r>
            <w:r>
              <w:rPr>
                <w:sz w:val="28"/>
                <w:szCs w:val="28"/>
                <w:vertAlign w:val="superscript"/>
              </w:rPr>
              <w:t>3</w:t>
            </w:r>
            <w:r>
              <w:t xml:space="preserve"> parities</w:t>
            </w:r>
          </w:p>
        </w:tc>
      </w:tr>
      <w:tr w:rsidR="00BB162C" w14:paraId="4EA69B64" w14:textId="77777777">
        <w:tc>
          <w:tcPr>
            <w:tcW w:w="2952" w:type="dxa"/>
            <w:vAlign w:val="center"/>
          </w:tcPr>
          <w:p w14:paraId="08267AA6" w14:textId="77777777" w:rsidR="00BB162C" w:rsidRDefault="00F94555">
            <w:pPr>
              <w:pStyle w:val="Textkrper"/>
              <w:keepNext/>
              <w:keepLines/>
              <w:jc w:val="center"/>
            </w:pPr>
            <w:r>
              <w:rPr>
                <w:noProof/>
                <w:lang w:val="de-DE" w:eastAsia="de-DE"/>
              </w:rPr>
              <w:drawing>
                <wp:inline distT="0" distB="0" distL="0" distR="0" wp14:anchorId="2367CD92" wp14:editId="6046215F">
                  <wp:extent cx="1190625" cy="73342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c>
          <w:tcPr>
            <w:tcW w:w="2952" w:type="dxa"/>
            <w:vAlign w:val="center"/>
          </w:tcPr>
          <w:p w14:paraId="473BEC4D" w14:textId="77777777" w:rsidR="00BB162C" w:rsidRDefault="00F94555">
            <w:pPr>
              <w:pStyle w:val="Textkrper"/>
              <w:keepNext/>
              <w:keepLines/>
              <w:jc w:val="center"/>
            </w:pPr>
            <w:r>
              <w:rPr>
                <w:noProof/>
                <w:lang w:val="de-DE" w:eastAsia="de-DE"/>
              </w:rPr>
              <w:drawing>
                <wp:inline distT="0" distB="0" distL="0" distR="0" wp14:anchorId="7D7B105A" wp14:editId="752F3A8A">
                  <wp:extent cx="1152525" cy="800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52525" cy="800100"/>
                          </a:xfrm>
                          <a:prstGeom prst="rect">
                            <a:avLst/>
                          </a:prstGeom>
                          <a:noFill/>
                          <a:ln>
                            <a:noFill/>
                          </a:ln>
                        </pic:spPr>
                      </pic:pic>
                    </a:graphicData>
                  </a:graphic>
                </wp:inline>
              </w:drawing>
            </w:r>
          </w:p>
        </w:tc>
        <w:tc>
          <w:tcPr>
            <w:tcW w:w="2952" w:type="dxa"/>
            <w:vAlign w:val="center"/>
          </w:tcPr>
          <w:p w14:paraId="60E51013" w14:textId="77777777" w:rsidR="00BB162C" w:rsidRDefault="00F94555">
            <w:pPr>
              <w:pStyle w:val="Textkrper"/>
              <w:keepNext/>
              <w:keepLines/>
              <w:jc w:val="center"/>
            </w:pPr>
            <w:r>
              <w:rPr>
                <w:noProof/>
                <w:lang w:val="de-DE" w:eastAsia="de-DE"/>
              </w:rPr>
              <w:drawing>
                <wp:inline distT="0" distB="0" distL="0" distR="0" wp14:anchorId="2FE5A510" wp14:editId="17FA2411">
                  <wp:extent cx="1104900" cy="7715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04900" cy="771525"/>
                          </a:xfrm>
                          <a:prstGeom prst="rect">
                            <a:avLst/>
                          </a:prstGeom>
                          <a:noFill/>
                          <a:ln>
                            <a:noFill/>
                          </a:ln>
                        </pic:spPr>
                      </pic:pic>
                    </a:graphicData>
                  </a:graphic>
                </wp:inline>
              </w:drawing>
            </w:r>
          </w:p>
        </w:tc>
      </w:tr>
      <w:tr w:rsidR="00BB162C" w14:paraId="6054464A" w14:textId="77777777">
        <w:tc>
          <w:tcPr>
            <w:tcW w:w="2952" w:type="dxa"/>
          </w:tcPr>
          <w:p w14:paraId="68A43A25" w14:textId="77777777" w:rsidR="00BB162C" w:rsidRDefault="00BB162C">
            <w:pPr>
              <w:pStyle w:val="Textkrper"/>
              <w:keepNext/>
              <w:keepLines/>
            </w:pPr>
          </w:p>
        </w:tc>
        <w:tc>
          <w:tcPr>
            <w:tcW w:w="2952" w:type="dxa"/>
          </w:tcPr>
          <w:p w14:paraId="7F579014" w14:textId="77777777" w:rsidR="00BB162C" w:rsidRDefault="00BB162C">
            <w:pPr>
              <w:pStyle w:val="Textkrper"/>
              <w:keepNext/>
              <w:keepLines/>
            </w:pPr>
            <w:r>
              <w:t xml:space="preserve">(a) “perspective” system </w:t>
            </w:r>
          </w:p>
        </w:tc>
        <w:tc>
          <w:tcPr>
            <w:tcW w:w="2952" w:type="dxa"/>
          </w:tcPr>
          <w:p w14:paraId="5D3F4C05" w14:textId="77777777" w:rsidR="00BB162C" w:rsidRDefault="00BB162C">
            <w:pPr>
              <w:pStyle w:val="Textkrper"/>
              <w:keepNext/>
              <w:keepLines/>
            </w:pPr>
            <w:r>
              <w:t xml:space="preserve">(b) Narrow end of wedge points to </w:t>
            </w:r>
            <w:proofErr w:type="spellStart"/>
            <w:r>
              <w:t>stereocenter</w:t>
            </w:r>
            <w:proofErr w:type="spellEnd"/>
            <w:r w:rsidR="00FE0754">
              <w:t xml:space="preserve"> (default)</w:t>
            </w:r>
          </w:p>
        </w:tc>
      </w:tr>
      <w:tr w:rsidR="00BB162C" w14:paraId="776314E4" w14:textId="77777777">
        <w:tc>
          <w:tcPr>
            <w:tcW w:w="8856" w:type="dxa"/>
            <w:gridSpan w:val="3"/>
          </w:tcPr>
          <w:p w14:paraId="1C1962FF" w14:textId="77777777" w:rsidR="00BB162C" w:rsidRPr="00F46802" w:rsidRDefault="00BB162C">
            <w:pPr>
              <w:pStyle w:val="Textkrper"/>
              <w:keepNext/>
              <w:keepLines/>
              <w:rPr>
                <w:lang w:val="pt-BR"/>
              </w:rPr>
            </w:pPr>
            <w:r>
              <w:rPr>
                <w:lang w:val="pt-BR"/>
              </w:rPr>
              <w:t xml:space="preserve">(a) </w:t>
            </w:r>
            <w:r w:rsidR="00F46802" w:rsidRPr="00F46802">
              <w:rPr>
                <w:lang w:val="pt-BR"/>
              </w:rPr>
              <w:t>InChI=1S/C4H10O2/c1-3(5)4(2)6/h3-6H,1-2H3/t3-,4-/m0/s1</w:t>
            </w:r>
          </w:p>
          <w:p w14:paraId="14F78983" w14:textId="77777777" w:rsidR="00BB162C" w:rsidRPr="00F46802" w:rsidRDefault="00BB162C">
            <w:pPr>
              <w:pStyle w:val="Textkrper"/>
              <w:keepNext/>
              <w:keepLines/>
              <w:rPr>
                <w:lang w:val="pt-BR"/>
              </w:rPr>
            </w:pPr>
            <w:r>
              <w:rPr>
                <w:lang w:val="pt-BR"/>
              </w:rPr>
              <w:t xml:space="preserve">(b) </w:t>
            </w:r>
            <w:r w:rsidR="00F46802" w:rsidRPr="00F46802">
              <w:rPr>
                <w:lang w:val="pt-BR"/>
              </w:rPr>
              <w:t>InChI=1S/C4H10O2/c1-3(5)4(2)6/h3-6H,1-2H3/t3-,4?/m0/s1</w:t>
            </w:r>
          </w:p>
        </w:tc>
      </w:tr>
      <w:tr w:rsidR="00BB162C" w14:paraId="4B9706D7" w14:textId="77777777">
        <w:tc>
          <w:tcPr>
            <w:tcW w:w="8856" w:type="dxa"/>
            <w:gridSpan w:val="3"/>
          </w:tcPr>
          <w:p w14:paraId="2F2578C6" w14:textId="77777777" w:rsidR="00BB162C" w:rsidRDefault="00BB162C">
            <w:pPr>
              <w:pStyle w:val="Textkrper"/>
              <w:jc w:val="center"/>
            </w:pPr>
            <w:r>
              <w:rPr>
                <w:b/>
              </w:rPr>
              <w:t>Figure 20.</w:t>
            </w:r>
            <w:r>
              <w:t xml:space="preserve"> Two systems of wedged/hatched bond interpreta</w:t>
            </w:r>
            <w:r w:rsidR="00F22BF2">
              <w:t>t</w:t>
            </w:r>
            <w:r>
              <w:t>ion</w:t>
            </w:r>
          </w:p>
        </w:tc>
      </w:tr>
    </w:tbl>
    <w:p w14:paraId="7BEE47CF" w14:textId="77777777" w:rsidR="00BB162C" w:rsidRDefault="00BB162C">
      <w:pPr>
        <w:pStyle w:val="Textkrper"/>
      </w:pPr>
      <w:r>
        <w:t xml:space="preserve">On Fig. 20, ‘(?)’ means not-given (‘undefined’) stereo, (-) is a well-defined parity (see next paragraph) calculated by </w:t>
      </w:r>
      <w:proofErr w:type="spellStart"/>
      <w:r>
        <w:t>InChI</w:t>
      </w:r>
      <w:proofErr w:type="spellEnd"/>
      <w:r>
        <w:t xml:space="preserve">. </w:t>
      </w:r>
      <w:r w:rsidR="00F22BF2">
        <w:t>The p</w:t>
      </w:r>
      <w:r>
        <w:t xml:space="preserve">resence of different </w:t>
      </w:r>
      <w:r w:rsidRPr="00F22BF2">
        <w:rPr>
          <w:i/>
        </w:rPr>
        <w:t>z</w:t>
      </w:r>
      <w:r>
        <w:t xml:space="preserve">-coordinates of a </w:t>
      </w:r>
      <w:proofErr w:type="spellStart"/>
      <w:r>
        <w:t>stereogenic</w:t>
      </w:r>
      <w:proofErr w:type="spellEnd"/>
      <w:r>
        <w:t xml:space="preserve"> atom and its nearest neighbors (3-dimensional coordinates) overrides 2-dimensional Up and Down wedged and hatched bonds. However, “Either” (wavy) bonds in </w:t>
      </w:r>
      <w:r w:rsidR="00F22BF2">
        <w:t xml:space="preserve">the </w:t>
      </w:r>
      <w:r>
        <w:t xml:space="preserve">3-dimensional case still provide “unknown” stereochemistry even if the coordinates allow calculation of the </w:t>
      </w:r>
      <w:r w:rsidRPr="00F22BF2">
        <w:rPr>
          <w:rStyle w:val="BodyTextChar"/>
          <w:rFonts w:ascii="Times New Roman" w:hAnsi="Times New Roman"/>
        </w:rPr>
        <w:t>sp</w:t>
      </w:r>
      <w:r w:rsidRPr="00F22BF2">
        <w:rPr>
          <w:sz w:val="32"/>
          <w:vertAlign w:val="superscript"/>
        </w:rPr>
        <w:t>3</w:t>
      </w:r>
      <w:r w:rsidRPr="00F22BF2">
        <w:rPr>
          <w:rStyle w:val="BodyTextChar"/>
          <w:rFonts w:ascii="Times New Roman" w:hAnsi="Times New Roman"/>
        </w:rPr>
        <w:t xml:space="preserve"> parity</w:t>
      </w:r>
      <w:r>
        <w:rPr>
          <w:rStyle w:val="BodyTextChar"/>
        </w:rPr>
        <w:t>.</w:t>
      </w:r>
    </w:p>
    <w:p w14:paraId="7F45CB01"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 xml:space="preserve">The calculation of </w:t>
      </w:r>
      <w:proofErr w:type="spellStart"/>
      <w:r>
        <w:rPr>
          <w:rStyle w:val="BodyTextChar"/>
          <w:rFonts w:ascii="Times New Roman" w:hAnsi="Times New Roman"/>
        </w:rPr>
        <w:t>stereodescriptors</w:t>
      </w:r>
      <w:proofErr w:type="spellEnd"/>
      <w:r>
        <w:rPr>
          <w:rStyle w:val="BodyTextChar"/>
          <w:rFonts w:ascii="Times New Roman" w:hAnsi="Times New Roman"/>
        </w:rPr>
        <w:t xml:space="preserve"> in cases where neighbors to a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 are not constitutionally identical is straightforward: the parities are calculated from canonical numbers and geometry. </w:t>
      </w:r>
      <w:r w:rsidR="007538C0">
        <w:rPr>
          <w:rStyle w:val="BodyTextChar"/>
          <w:rFonts w:ascii="Times New Roman" w:hAnsi="Times New Roman"/>
        </w:rPr>
        <w:t xml:space="preserve">Tetrahedral </w:t>
      </w:r>
      <w:r>
        <w:rPr>
          <w:rStyle w:val="BodyTextChar"/>
          <w:rFonts w:ascii="Times New Roman" w:hAnsi="Times New Roman"/>
        </w:rPr>
        <w:t xml:space="preserve">parity is ‘+’ if the canonical numbers of neighbors increase clockwise when observed from a hydrogen atom or an atom that has the smallest canonical </w:t>
      </w:r>
      <w:r>
        <w:rPr>
          <w:rStyle w:val="BodyTextChar"/>
          <w:rFonts w:ascii="Times New Roman" w:hAnsi="Times New Roman"/>
        </w:rPr>
        <w:lastRenderedPageBreak/>
        <w:t xml:space="preserve">number; parity of a double bond is ‘-’ if neighbors with greater canonical numbers are located on the same side of the bond. </w:t>
      </w:r>
    </w:p>
    <w:p w14:paraId="3389DA7A"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 xml:space="preserve">When constitutionally identical neighbors are present, several equivalent canonical numberings are possible. To resolve this ambiguity (break ties) the algorithm finds a numbering that minimizes a specific internal representation of the stereo layer. In this case it is desirable to determine whether a possibly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 is in fact </w:t>
      </w:r>
      <w:proofErr w:type="spellStart"/>
      <w:r>
        <w:rPr>
          <w:rStyle w:val="BodyTextChar"/>
          <w:rFonts w:ascii="Times New Roman" w:hAnsi="Times New Roman"/>
        </w:rPr>
        <w:t>stereogenic</w:t>
      </w:r>
      <w:proofErr w:type="spellEnd"/>
      <w:r>
        <w:rPr>
          <w:rStyle w:val="BodyTextChar"/>
          <w:rFonts w:ascii="Times New Roman" w:hAnsi="Times New Roman"/>
        </w:rPr>
        <w:t xml:space="preserve">. To determine this, the following heuristic approach is used. A pair of constitutionally identical neighbors (we call them right and left neighbors) of a possibly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 is selected. These two neighbors and atoms around them are mapped on their constitutionally equivalent counterparts. After the mapping is complete the canonical numbers are switched between left and right (this leaves the non-</w:t>
      </w:r>
      <w:proofErr w:type="spellStart"/>
      <w:r>
        <w:rPr>
          <w:rStyle w:val="BodyTextChar"/>
          <w:rFonts w:ascii="Times New Roman" w:hAnsi="Times New Roman"/>
        </w:rPr>
        <w:t>stereochemical</w:t>
      </w:r>
      <w:proofErr w:type="spellEnd"/>
      <w:r>
        <w:rPr>
          <w:rStyle w:val="BodyTextChar"/>
          <w:rFonts w:ascii="Times New Roman" w:hAnsi="Times New Roman"/>
        </w:rPr>
        <w:t xml:space="preserve"> part of the identifier unchanged). </w:t>
      </w:r>
      <w:proofErr w:type="spellStart"/>
      <w:r>
        <w:rPr>
          <w:rStyle w:val="BodyTextChar"/>
          <w:rFonts w:ascii="Times New Roman" w:hAnsi="Times New Roman"/>
        </w:rPr>
        <w:t>Stereochemical</w:t>
      </w:r>
      <w:proofErr w:type="spellEnd"/>
      <w:r>
        <w:rPr>
          <w:rStyle w:val="BodyTextChar"/>
          <w:rFonts w:ascii="Times New Roman" w:hAnsi="Times New Roman"/>
        </w:rPr>
        <w:t xml:space="preserve"> layers corresponding to these two canonical numberings are compared. If the only change occurs to the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 in question and there are not more than two such constitutionally identical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elements then these elements are not marked as </w:t>
      </w:r>
      <w:proofErr w:type="spellStart"/>
      <w:r>
        <w:rPr>
          <w:rStyle w:val="BodyTextChar"/>
          <w:rFonts w:ascii="Times New Roman" w:hAnsi="Times New Roman"/>
        </w:rPr>
        <w:t>stereogenic</w:t>
      </w:r>
      <w:proofErr w:type="spellEnd"/>
      <w:r>
        <w:rPr>
          <w:rStyle w:val="BodyTextChar"/>
          <w:rFonts w:ascii="Times New Roman" w:hAnsi="Times New Roman"/>
        </w:rPr>
        <w:t>. The origin of this rule is discussed later.</w:t>
      </w:r>
    </w:p>
    <w:p w14:paraId="4A8F5090" w14:textId="77777777" w:rsidR="00BB162C" w:rsidRDefault="00BB162C">
      <w:pPr>
        <w:rPr>
          <w:rFonts w:ascii="Arial" w:hAnsi="Arial"/>
          <w:sz w:val="24"/>
        </w:rPr>
      </w:pPr>
    </w:p>
    <w:p w14:paraId="771280C5" w14:textId="77777777" w:rsidR="00BB162C" w:rsidRPr="00304E17" w:rsidRDefault="00D37173" w:rsidP="00DD6DE7">
      <w:pPr>
        <w:pStyle w:val="berschrift3"/>
      </w:pPr>
      <w:bookmarkStart w:id="93" w:name="_Toc41832822"/>
      <w:r w:rsidRPr="00304E17">
        <w:t xml:space="preserve">Double bond </w:t>
      </w:r>
      <w:r w:rsidR="00BB162C" w:rsidRPr="00304E17">
        <w:t>stereochemistry</w:t>
      </w:r>
      <w:bookmarkEnd w:id="93"/>
    </w:p>
    <w:p w14:paraId="1BE30B51" w14:textId="77777777" w:rsidR="00BB162C" w:rsidRDefault="00BB162C">
      <w:pPr>
        <w:keepNext/>
        <w:keepLines/>
        <w:rPr>
          <w:rFonts w:ascii="Arial" w:hAnsi="Arial"/>
          <w:sz w:val="24"/>
        </w:rPr>
      </w:pPr>
    </w:p>
    <w:p w14:paraId="7035DEBE" w14:textId="77777777" w:rsidR="00BB162C" w:rsidRDefault="00BB162C">
      <w:pPr>
        <w:pStyle w:val="Textkrper"/>
      </w:pPr>
      <w:r>
        <w:t xml:space="preserve">When using input originating from drawings, the perception of formal double bonds capable of supporting </w:t>
      </w:r>
      <w:r w:rsidRPr="00F22BF2">
        <w:rPr>
          <w:i/>
        </w:rPr>
        <w:t>Z/E</w:t>
      </w:r>
      <w:r>
        <w:t xml:space="preserve"> isomerism employs pi-electron information derived from the input connection table along with atom coordinates.</w:t>
      </w:r>
    </w:p>
    <w:p w14:paraId="5DAF0154" w14:textId="77777777" w:rsidR="00BB162C" w:rsidRDefault="00BB162C">
      <w:pPr>
        <w:rPr>
          <w:rFonts w:ascii="Arial" w:hAnsi="Arial"/>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1771"/>
        <w:gridCol w:w="1771"/>
        <w:gridCol w:w="1771"/>
        <w:gridCol w:w="1771"/>
      </w:tblGrid>
      <w:tr w:rsidR="00BB162C" w14:paraId="3CE8D90A" w14:textId="77777777">
        <w:trPr>
          <w:cantSplit/>
          <w:jc w:val="center"/>
        </w:trPr>
        <w:tc>
          <w:tcPr>
            <w:tcW w:w="8855" w:type="dxa"/>
            <w:gridSpan w:val="5"/>
            <w:vAlign w:val="center"/>
          </w:tcPr>
          <w:p w14:paraId="1DD2D958" w14:textId="77777777" w:rsidR="00BB162C" w:rsidRDefault="00BB162C">
            <w:pPr>
              <w:jc w:val="center"/>
              <w:rPr>
                <w:rFonts w:ascii="Arial" w:hAnsi="Arial" w:cs="Arial"/>
                <w:sz w:val="24"/>
                <w:szCs w:val="24"/>
              </w:rPr>
            </w:pPr>
            <w:r>
              <w:rPr>
                <w:rFonts w:ascii="Arial" w:hAnsi="Arial" w:cs="Arial"/>
                <w:sz w:val="24"/>
                <w:szCs w:val="24"/>
              </w:rPr>
              <w:t xml:space="preserve">Double bonds treated as possibly </w:t>
            </w:r>
            <w:proofErr w:type="spellStart"/>
            <w:r>
              <w:rPr>
                <w:rFonts w:ascii="Arial" w:hAnsi="Arial" w:cs="Arial"/>
                <w:sz w:val="24"/>
                <w:szCs w:val="24"/>
              </w:rPr>
              <w:t>stereogenic</w:t>
            </w:r>
            <w:proofErr w:type="spellEnd"/>
          </w:p>
        </w:tc>
      </w:tr>
      <w:tr w:rsidR="00BB162C" w14:paraId="03E62E92" w14:textId="77777777">
        <w:trPr>
          <w:jc w:val="center"/>
        </w:trPr>
        <w:tc>
          <w:tcPr>
            <w:tcW w:w="1771" w:type="dxa"/>
            <w:vAlign w:val="center"/>
          </w:tcPr>
          <w:p w14:paraId="4BDB26D4" w14:textId="77777777" w:rsidR="00BB162C" w:rsidRDefault="00F94555">
            <w:pPr>
              <w:jc w:val="center"/>
              <w:rPr>
                <w:sz w:val="24"/>
              </w:rPr>
            </w:pPr>
            <w:r>
              <w:rPr>
                <w:noProof/>
                <w:sz w:val="24"/>
                <w:lang w:val="de-DE" w:eastAsia="de-DE"/>
              </w:rPr>
              <w:drawing>
                <wp:inline distT="0" distB="0" distL="0" distR="0" wp14:anchorId="72465E10" wp14:editId="10938D5E">
                  <wp:extent cx="638175" cy="7143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8175" cy="714375"/>
                          </a:xfrm>
                          <a:prstGeom prst="rect">
                            <a:avLst/>
                          </a:prstGeom>
                          <a:noFill/>
                          <a:ln>
                            <a:noFill/>
                          </a:ln>
                        </pic:spPr>
                      </pic:pic>
                    </a:graphicData>
                  </a:graphic>
                </wp:inline>
              </w:drawing>
            </w:r>
          </w:p>
        </w:tc>
        <w:tc>
          <w:tcPr>
            <w:tcW w:w="1771" w:type="dxa"/>
            <w:vAlign w:val="center"/>
          </w:tcPr>
          <w:p w14:paraId="316D76D2" w14:textId="77777777" w:rsidR="00BB162C" w:rsidRDefault="00F94555">
            <w:pPr>
              <w:jc w:val="center"/>
              <w:rPr>
                <w:sz w:val="24"/>
              </w:rPr>
            </w:pPr>
            <w:r>
              <w:rPr>
                <w:noProof/>
                <w:sz w:val="24"/>
                <w:lang w:val="de-DE" w:eastAsia="de-DE"/>
              </w:rPr>
              <w:drawing>
                <wp:inline distT="0" distB="0" distL="0" distR="0" wp14:anchorId="07A304E0" wp14:editId="13FEC1EC">
                  <wp:extent cx="628650" cy="7048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8650" cy="704850"/>
                          </a:xfrm>
                          <a:prstGeom prst="rect">
                            <a:avLst/>
                          </a:prstGeom>
                          <a:noFill/>
                          <a:ln>
                            <a:noFill/>
                          </a:ln>
                        </pic:spPr>
                      </pic:pic>
                    </a:graphicData>
                  </a:graphic>
                </wp:inline>
              </w:drawing>
            </w:r>
          </w:p>
        </w:tc>
        <w:tc>
          <w:tcPr>
            <w:tcW w:w="1771" w:type="dxa"/>
            <w:vAlign w:val="center"/>
          </w:tcPr>
          <w:p w14:paraId="4F742E08" w14:textId="77777777" w:rsidR="00BB162C" w:rsidRDefault="00F94555">
            <w:pPr>
              <w:jc w:val="center"/>
              <w:rPr>
                <w:sz w:val="24"/>
              </w:rPr>
            </w:pPr>
            <w:r>
              <w:rPr>
                <w:noProof/>
                <w:sz w:val="24"/>
                <w:lang w:val="de-DE" w:eastAsia="de-DE"/>
              </w:rPr>
              <w:drawing>
                <wp:inline distT="0" distB="0" distL="0" distR="0" wp14:anchorId="2F622538" wp14:editId="633AAECE">
                  <wp:extent cx="638175" cy="7143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8175" cy="714375"/>
                          </a:xfrm>
                          <a:prstGeom prst="rect">
                            <a:avLst/>
                          </a:prstGeom>
                          <a:noFill/>
                          <a:ln>
                            <a:noFill/>
                          </a:ln>
                        </pic:spPr>
                      </pic:pic>
                    </a:graphicData>
                  </a:graphic>
                </wp:inline>
              </w:drawing>
            </w:r>
          </w:p>
        </w:tc>
        <w:tc>
          <w:tcPr>
            <w:tcW w:w="1771" w:type="dxa"/>
            <w:vAlign w:val="center"/>
          </w:tcPr>
          <w:p w14:paraId="3716B748" w14:textId="77777777" w:rsidR="00BB162C" w:rsidRDefault="00F94555">
            <w:pPr>
              <w:jc w:val="center"/>
              <w:rPr>
                <w:sz w:val="24"/>
              </w:rPr>
            </w:pPr>
            <w:r>
              <w:rPr>
                <w:noProof/>
                <w:sz w:val="24"/>
                <w:lang w:val="de-DE" w:eastAsia="de-DE"/>
              </w:rPr>
              <w:drawing>
                <wp:inline distT="0" distB="0" distL="0" distR="0" wp14:anchorId="5D511064" wp14:editId="09EEBA54">
                  <wp:extent cx="638175" cy="4762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8175" cy="476250"/>
                          </a:xfrm>
                          <a:prstGeom prst="rect">
                            <a:avLst/>
                          </a:prstGeom>
                          <a:noFill/>
                          <a:ln>
                            <a:noFill/>
                          </a:ln>
                        </pic:spPr>
                      </pic:pic>
                    </a:graphicData>
                  </a:graphic>
                </wp:inline>
              </w:drawing>
            </w:r>
          </w:p>
        </w:tc>
        <w:tc>
          <w:tcPr>
            <w:tcW w:w="1771" w:type="dxa"/>
            <w:vAlign w:val="center"/>
          </w:tcPr>
          <w:p w14:paraId="7D821ED8" w14:textId="77777777" w:rsidR="00BB162C" w:rsidRDefault="00F94555">
            <w:pPr>
              <w:jc w:val="center"/>
              <w:rPr>
                <w:sz w:val="24"/>
              </w:rPr>
            </w:pPr>
            <w:r>
              <w:rPr>
                <w:noProof/>
                <w:sz w:val="24"/>
                <w:lang w:val="de-DE" w:eastAsia="de-DE"/>
              </w:rPr>
              <w:drawing>
                <wp:inline distT="0" distB="0" distL="0" distR="0" wp14:anchorId="266ECE82" wp14:editId="03F5083A">
                  <wp:extent cx="628650" cy="7048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8650" cy="704850"/>
                          </a:xfrm>
                          <a:prstGeom prst="rect">
                            <a:avLst/>
                          </a:prstGeom>
                          <a:noFill/>
                          <a:ln>
                            <a:noFill/>
                          </a:ln>
                        </pic:spPr>
                      </pic:pic>
                    </a:graphicData>
                  </a:graphic>
                </wp:inline>
              </w:drawing>
            </w:r>
          </w:p>
        </w:tc>
      </w:tr>
      <w:tr w:rsidR="00BB162C" w14:paraId="6B836E2C" w14:textId="77777777">
        <w:trPr>
          <w:cantSplit/>
          <w:jc w:val="center"/>
        </w:trPr>
        <w:tc>
          <w:tcPr>
            <w:tcW w:w="8855" w:type="dxa"/>
            <w:gridSpan w:val="5"/>
            <w:vAlign w:val="center"/>
          </w:tcPr>
          <w:p w14:paraId="3095524F" w14:textId="77777777" w:rsidR="00BB162C" w:rsidRDefault="00BB162C">
            <w:pPr>
              <w:jc w:val="center"/>
              <w:rPr>
                <w:rFonts w:ascii="Arial" w:hAnsi="Arial" w:cs="Arial"/>
                <w:sz w:val="22"/>
                <w:szCs w:val="22"/>
              </w:rPr>
            </w:pPr>
            <w:r>
              <w:rPr>
                <w:rFonts w:ascii="Arial" w:hAnsi="Arial" w:cs="Arial"/>
                <w:sz w:val="22"/>
                <w:szCs w:val="22"/>
              </w:rPr>
              <w:t xml:space="preserve">Only one of two atoms connected by a possibly </w:t>
            </w:r>
            <w:proofErr w:type="spellStart"/>
            <w:r>
              <w:rPr>
                <w:rFonts w:ascii="Arial" w:hAnsi="Arial" w:cs="Arial"/>
                <w:sz w:val="22"/>
                <w:szCs w:val="22"/>
              </w:rPr>
              <w:t>stereogenic</w:t>
            </w:r>
            <w:proofErr w:type="spellEnd"/>
            <w:r>
              <w:rPr>
                <w:rFonts w:ascii="Arial" w:hAnsi="Arial" w:cs="Arial"/>
                <w:sz w:val="22"/>
                <w:szCs w:val="22"/>
              </w:rPr>
              <w:t xml:space="preserve"> double bond is shown</w:t>
            </w:r>
          </w:p>
        </w:tc>
      </w:tr>
      <w:tr w:rsidR="00BB162C" w14:paraId="5D1B6557" w14:textId="77777777">
        <w:trPr>
          <w:cantSplit/>
          <w:jc w:val="center"/>
        </w:trPr>
        <w:tc>
          <w:tcPr>
            <w:tcW w:w="8855" w:type="dxa"/>
            <w:gridSpan w:val="5"/>
            <w:tcBorders>
              <w:top w:val="single" w:sz="4" w:space="0" w:color="auto"/>
              <w:left w:val="single" w:sz="4" w:space="0" w:color="auto"/>
              <w:bottom w:val="single" w:sz="4" w:space="0" w:color="auto"/>
              <w:right w:val="single" w:sz="4" w:space="0" w:color="auto"/>
            </w:tcBorders>
            <w:vAlign w:val="center"/>
          </w:tcPr>
          <w:p w14:paraId="2C268725" w14:textId="77777777" w:rsidR="00BB162C" w:rsidRDefault="00BB162C">
            <w:pPr>
              <w:pStyle w:val="Textkrper"/>
              <w:jc w:val="center"/>
              <w:rPr>
                <w:b/>
              </w:rPr>
            </w:pPr>
            <w:r>
              <w:rPr>
                <w:b/>
              </w:rPr>
              <w:t>Figure 21</w:t>
            </w:r>
          </w:p>
        </w:tc>
      </w:tr>
    </w:tbl>
    <w:p w14:paraId="7F0B9EB5" w14:textId="77777777" w:rsidR="00BB162C" w:rsidRDefault="00BB162C">
      <w:pPr>
        <w:rPr>
          <w:rFonts w:ascii="Arial" w:hAnsi="Arial"/>
          <w:sz w:val="24"/>
        </w:rPr>
      </w:pPr>
    </w:p>
    <w:p w14:paraId="7BD4795D" w14:textId="77777777" w:rsidR="00BB162C" w:rsidRPr="00315411" w:rsidRDefault="00BB162C" w:rsidP="00315411">
      <w:pPr>
        <w:pStyle w:val="Textkrper"/>
      </w:pPr>
      <w:r w:rsidRPr="00315411">
        <w:t xml:space="preserve">In alternating single/double bond cyclic systems, bond-finding algorithms determine whether a formal double bond can exist between each two attached atoms. If such a bond can be drawn </w:t>
      </w:r>
      <w:r w:rsidRPr="00315411">
        <w:lastRenderedPageBreak/>
        <w:t>between sp</w:t>
      </w:r>
      <w:r w:rsidRPr="00A54181">
        <w:rPr>
          <w:vertAlign w:val="superscript"/>
        </w:rPr>
        <w:t>2</w:t>
      </w:r>
      <w:r w:rsidRPr="00315411">
        <w:t xml:space="preserve"> hybridized atoms, and the remainder of the pi-electron structure can be completed with alternating bonds, that bond is presumed to be a double bond, hence </w:t>
      </w:r>
      <w:proofErr w:type="spellStart"/>
      <w:r w:rsidRPr="00315411">
        <w:t>stereogenic</w:t>
      </w:r>
      <w:proofErr w:type="spellEnd"/>
      <w:r w:rsidRPr="00315411">
        <w:t xml:space="preserve"> (can support </w:t>
      </w:r>
      <w:r w:rsidRPr="00F22BF2">
        <w:rPr>
          <w:i/>
        </w:rPr>
        <w:t>Z/E</w:t>
      </w:r>
      <w:r w:rsidRPr="00315411">
        <w:t xml:space="preserve"> isomerism). </w:t>
      </w:r>
    </w:p>
    <w:p w14:paraId="2140EF7B" w14:textId="77777777" w:rsidR="00BB162C" w:rsidRPr="00315411" w:rsidRDefault="00BB162C" w:rsidP="00315411">
      <w:pPr>
        <w:pStyle w:val="Textkrper"/>
      </w:pPr>
      <w:r w:rsidRPr="00315411">
        <w:t>Replac</w:t>
      </w:r>
      <w:r w:rsidR="00F22BF2">
        <w:t>ement</w:t>
      </w:r>
      <w:r w:rsidRPr="00315411">
        <w:t xml:space="preserve"> of ion pairs with incremented bond orders produces structures with two double bonds connected to a nitrogen atom. In reality one or both double bonds are in place of a single bond or a bond/charge resonance. The rules for </w:t>
      </w:r>
      <w:proofErr w:type="spellStart"/>
      <w:r w:rsidRPr="00315411">
        <w:t>stereogenic</w:t>
      </w:r>
      <w:proofErr w:type="spellEnd"/>
      <w:r w:rsidRPr="00315411">
        <w:t xml:space="preserve"> bond recognition are summarized in </w:t>
      </w:r>
      <w:r w:rsidR="00E44F3B" w:rsidRPr="00E44F3B">
        <w:t>Table 7</w:t>
      </w:r>
      <w:r w:rsidRPr="00315411">
        <w:t xml:space="preserve">. Recognized </w:t>
      </w:r>
      <w:proofErr w:type="spellStart"/>
      <w:r w:rsidRPr="00315411">
        <w:t>stereogenic</w:t>
      </w:r>
      <w:proofErr w:type="spellEnd"/>
      <w:r w:rsidRPr="00315411">
        <w:t xml:space="preserve"> bonds are drawn in blue.</w:t>
      </w:r>
    </w:p>
    <w:p w14:paraId="532FFD8D" w14:textId="77777777" w:rsidR="00BB162C" w:rsidRDefault="00BB162C">
      <w:pPr>
        <w:rPr>
          <w:rFonts w:ascii="Arial" w:hAnsi="Arial"/>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7"/>
        <w:gridCol w:w="2525"/>
        <w:gridCol w:w="2516"/>
        <w:gridCol w:w="2520"/>
      </w:tblGrid>
      <w:tr w:rsidR="00BB162C" w14:paraId="03E0A2D3" w14:textId="77777777">
        <w:trPr>
          <w:cantSplit/>
        </w:trPr>
        <w:tc>
          <w:tcPr>
            <w:tcW w:w="8208" w:type="dxa"/>
            <w:gridSpan w:val="4"/>
            <w:tcBorders>
              <w:bottom w:val="single" w:sz="4" w:space="0" w:color="auto"/>
            </w:tcBorders>
          </w:tcPr>
          <w:p w14:paraId="731EE914" w14:textId="77777777" w:rsidR="00BB162C" w:rsidRDefault="00BB162C">
            <w:pPr>
              <w:keepNext/>
              <w:keepLines/>
              <w:jc w:val="center"/>
              <w:rPr>
                <w:rFonts w:ascii="Arial" w:hAnsi="Arial" w:cs="Arial"/>
                <w:sz w:val="24"/>
                <w:szCs w:val="24"/>
              </w:rPr>
            </w:pPr>
            <w:r>
              <w:rPr>
                <w:rFonts w:ascii="Arial" w:hAnsi="Arial" w:cs="Arial"/>
                <w:b/>
                <w:sz w:val="24"/>
                <w:szCs w:val="24"/>
              </w:rPr>
              <w:t>Table 7.</w:t>
            </w:r>
            <w:r>
              <w:rPr>
                <w:rFonts w:ascii="Arial" w:hAnsi="Arial" w:cs="Arial"/>
                <w:sz w:val="24"/>
                <w:szCs w:val="24"/>
              </w:rPr>
              <w:t xml:space="preserve"> </w:t>
            </w:r>
            <w:proofErr w:type="spellStart"/>
            <w:r>
              <w:rPr>
                <w:rFonts w:ascii="Arial" w:hAnsi="Arial" w:cs="Arial"/>
                <w:sz w:val="24"/>
                <w:szCs w:val="24"/>
              </w:rPr>
              <w:t>Stereogenic</w:t>
            </w:r>
            <w:proofErr w:type="spellEnd"/>
            <w:r>
              <w:rPr>
                <w:rFonts w:ascii="Arial" w:hAnsi="Arial" w:cs="Arial"/>
                <w:sz w:val="24"/>
                <w:szCs w:val="24"/>
              </w:rPr>
              <w:t xml:space="preserve"> bonds in =N= fragments</w:t>
            </w:r>
          </w:p>
        </w:tc>
      </w:tr>
      <w:tr w:rsidR="00BB162C" w14:paraId="7C836F86" w14:textId="77777777">
        <w:tblPrEx>
          <w:tblLook w:val="01E0" w:firstRow="1" w:lastRow="1" w:firstColumn="1" w:lastColumn="1" w:noHBand="0" w:noVBand="0"/>
        </w:tblPrEx>
        <w:tc>
          <w:tcPr>
            <w:tcW w:w="647" w:type="dxa"/>
            <w:tcBorders>
              <w:top w:val="single" w:sz="4" w:space="0" w:color="auto"/>
              <w:left w:val="single" w:sz="4" w:space="0" w:color="auto"/>
              <w:bottom w:val="single" w:sz="4" w:space="0" w:color="auto"/>
            </w:tcBorders>
          </w:tcPr>
          <w:p w14:paraId="5BD3242F" w14:textId="77777777" w:rsidR="00BB162C" w:rsidRDefault="00BB162C">
            <w:pPr>
              <w:rPr>
                <w:rFonts w:ascii="Arial" w:hAnsi="Arial" w:cs="Arial"/>
              </w:rPr>
            </w:pPr>
          </w:p>
        </w:tc>
        <w:tc>
          <w:tcPr>
            <w:tcW w:w="2525" w:type="dxa"/>
            <w:tcBorders>
              <w:top w:val="single" w:sz="4" w:space="0" w:color="auto"/>
              <w:bottom w:val="single" w:sz="4" w:space="0" w:color="auto"/>
            </w:tcBorders>
            <w:vAlign w:val="center"/>
          </w:tcPr>
          <w:p w14:paraId="4E200D5E" w14:textId="77777777" w:rsidR="00BB162C" w:rsidRDefault="00BB162C">
            <w:pPr>
              <w:jc w:val="center"/>
              <w:rPr>
                <w:rFonts w:ascii="Arial" w:hAnsi="Arial" w:cs="Arial"/>
              </w:rPr>
            </w:pPr>
            <w:r>
              <w:rPr>
                <w:rFonts w:ascii="Arial" w:hAnsi="Arial" w:cs="Arial"/>
              </w:rPr>
              <w:t>Input Fragment(s)</w:t>
            </w:r>
          </w:p>
        </w:tc>
        <w:tc>
          <w:tcPr>
            <w:tcW w:w="2516" w:type="dxa"/>
            <w:tcBorders>
              <w:top w:val="single" w:sz="4" w:space="0" w:color="auto"/>
              <w:bottom w:val="single" w:sz="4" w:space="0" w:color="auto"/>
            </w:tcBorders>
            <w:vAlign w:val="center"/>
          </w:tcPr>
          <w:p w14:paraId="3EADB760" w14:textId="77777777" w:rsidR="00BB162C" w:rsidRPr="00B23CAE" w:rsidRDefault="00BB162C" w:rsidP="00B23CAE">
            <w:pPr>
              <w:jc w:val="center"/>
              <w:rPr>
                <w:rFonts w:ascii="Arial" w:hAnsi="Arial" w:cs="Arial"/>
              </w:rPr>
            </w:pPr>
            <w:r w:rsidRPr="00B23CAE">
              <w:rPr>
                <w:rFonts w:ascii="Arial" w:hAnsi="Arial" w:cs="Arial"/>
              </w:rPr>
              <w:t>Normalized Fragment</w:t>
            </w:r>
          </w:p>
        </w:tc>
        <w:tc>
          <w:tcPr>
            <w:tcW w:w="2520" w:type="dxa"/>
            <w:tcBorders>
              <w:top w:val="single" w:sz="4" w:space="0" w:color="auto"/>
              <w:bottom w:val="single" w:sz="4" w:space="0" w:color="auto"/>
              <w:right w:val="single" w:sz="4" w:space="0" w:color="auto"/>
            </w:tcBorders>
            <w:vAlign w:val="center"/>
          </w:tcPr>
          <w:p w14:paraId="2960AAC1" w14:textId="77777777" w:rsidR="00BB162C" w:rsidRDefault="00BB162C">
            <w:pPr>
              <w:jc w:val="center"/>
              <w:rPr>
                <w:rFonts w:ascii="Arial" w:hAnsi="Arial" w:cs="Arial"/>
              </w:rPr>
            </w:pPr>
            <w:r>
              <w:rPr>
                <w:rFonts w:ascii="Arial" w:hAnsi="Arial" w:cs="Arial"/>
              </w:rPr>
              <w:t xml:space="preserve">Interpreted for </w:t>
            </w:r>
            <w:proofErr w:type="spellStart"/>
            <w:r>
              <w:rPr>
                <w:rFonts w:ascii="Arial" w:hAnsi="Arial" w:cs="Arial"/>
              </w:rPr>
              <w:t>Stereogenic</w:t>
            </w:r>
            <w:proofErr w:type="spellEnd"/>
            <w:r>
              <w:rPr>
                <w:rFonts w:ascii="Arial" w:hAnsi="Arial" w:cs="Arial"/>
              </w:rPr>
              <w:t xml:space="preserve"> bond detection as</w:t>
            </w:r>
          </w:p>
        </w:tc>
      </w:tr>
      <w:tr w:rsidR="00BB162C" w14:paraId="649C8E23" w14:textId="77777777">
        <w:tblPrEx>
          <w:tblLook w:val="01E0" w:firstRow="1" w:lastRow="1" w:firstColumn="1" w:lastColumn="1" w:noHBand="0" w:noVBand="0"/>
        </w:tblPrEx>
        <w:tc>
          <w:tcPr>
            <w:tcW w:w="647" w:type="dxa"/>
            <w:tcBorders>
              <w:top w:val="single" w:sz="4" w:space="0" w:color="auto"/>
              <w:bottom w:val="nil"/>
            </w:tcBorders>
          </w:tcPr>
          <w:p w14:paraId="595A5779" w14:textId="77777777" w:rsidR="00BB162C" w:rsidRDefault="00BB162C">
            <w:pPr>
              <w:keepNext/>
              <w:keepLines/>
              <w:rPr>
                <w:rFonts w:ascii="Arial" w:hAnsi="Arial" w:cs="Arial"/>
              </w:rPr>
            </w:pPr>
            <w:r>
              <w:rPr>
                <w:rFonts w:ascii="Arial" w:hAnsi="Arial" w:cs="Arial"/>
              </w:rPr>
              <w:t>1</w:t>
            </w:r>
          </w:p>
        </w:tc>
        <w:tc>
          <w:tcPr>
            <w:tcW w:w="2525" w:type="dxa"/>
            <w:tcBorders>
              <w:top w:val="single" w:sz="4" w:space="0" w:color="auto"/>
              <w:bottom w:val="nil"/>
            </w:tcBorders>
          </w:tcPr>
          <w:p w14:paraId="79DA9718" w14:textId="77777777" w:rsidR="00BB162C" w:rsidRDefault="00F94555">
            <w:pPr>
              <w:keepNext/>
              <w:keepLines/>
            </w:pPr>
            <w:r>
              <w:rPr>
                <w:noProof/>
                <w:lang w:val="de-DE" w:eastAsia="de-DE"/>
              </w:rPr>
              <w:drawing>
                <wp:inline distT="0" distB="0" distL="0" distR="0" wp14:anchorId="6A4958FB" wp14:editId="1AE79311">
                  <wp:extent cx="895350" cy="58102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95350" cy="581025"/>
                          </a:xfrm>
                          <a:prstGeom prst="rect">
                            <a:avLst/>
                          </a:prstGeom>
                          <a:noFill/>
                          <a:ln>
                            <a:noFill/>
                          </a:ln>
                        </pic:spPr>
                      </pic:pic>
                    </a:graphicData>
                  </a:graphic>
                </wp:inline>
              </w:drawing>
            </w:r>
          </w:p>
        </w:tc>
        <w:tc>
          <w:tcPr>
            <w:tcW w:w="2516" w:type="dxa"/>
            <w:tcBorders>
              <w:top w:val="single" w:sz="4" w:space="0" w:color="auto"/>
              <w:bottom w:val="nil"/>
            </w:tcBorders>
          </w:tcPr>
          <w:p w14:paraId="51E36143" w14:textId="77777777" w:rsidR="00BB162C" w:rsidRDefault="00F94555">
            <w:pPr>
              <w:pStyle w:val="Funotentext"/>
              <w:keepNext/>
              <w:keepLines/>
            </w:pPr>
            <w:r>
              <w:rPr>
                <w:noProof/>
                <w:lang w:val="de-DE" w:eastAsia="de-DE"/>
              </w:rPr>
              <w:drawing>
                <wp:inline distT="0" distB="0" distL="0" distR="0" wp14:anchorId="4101ACA5" wp14:editId="78491BFE">
                  <wp:extent cx="895350" cy="58102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95350" cy="581025"/>
                          </a:xfrm>
                          <a:prstGeom prst="rect">
                            <a:avLst/>
                          </a:prstGeom>
                          <a:noFill/>
                          <a:ln>
                            <a:noFill/>
                          </a:ln>
                        </pic:spPr>
                      </pic:pic>
                    </a:graphicData>
                  </a:graphic>
                </wp:inline>
              </w:drawing>
            </w:r>
          </w:p>
        </w:tc>
        <w:tc>
          <w:tcPr>
            <w:tcW w:w="2520" w:type="dxa"/>
            <w:tcBorders>
              <w:top w:val="single" w:sz="4" w:space="0" w:color="auto"/>
              <w:bottom w:val="nil"/>
            </w:tcBorders>
          </w:tcPr>
          <w:p w14:paraId="1B1736C3" w14:textId="77777777" w:rsidR="00BB162C" w:rsidRDefault="00F94555">
            <w:pPr>
              <w:keepNext/>
              <w:keepLines/>
            </w:pPr>
            <w:r>
              <w:rPr>
                <w:noProof/>
                <w:lang w:val="de-DE" w:eastAsia="de-DE"/>
              </w:rPr>
              <w:drawing>
                <wp:inline distT="0" distB="0" distL="0" distR="0" wp14:anchorId="27C3C840" wp14:editId="1CE60529">
                  <wp:extent cx="895350" cy="5810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95350" cy="581025"/>
                          </a:xfrm>
                          <a:prstGeom prst="rect">
                            <a:avLst/>
                          </a:prstGeom>
                          <a:noFill/>
                          <a:ln>
                            <a:noFill/>
                          </a:ln>
                        </pic:spPr>
                      </pic:pic>
                    </a:graphicData>
                  </a:graphic>
                </wp:inline>
              </w:drawing>
            </w:r>
          </w:p>
        </w:tc>
      </w:tr>
      <w:tr w:rsidR="00BB162C" w14:paraId="7848D238" w14:textId="77777777">
        <w:tblPrEx>
          <w:tblLook w:val="01E0" w:firstRow="1" w:lastRow="1" w:firstColumn="1" w:lastColumn="1" w:noHBand="0" w:noVBand="0"/>
        </w:tblPrEx>
        <w:tc>
          <w:tcPr>
            <w:tcW w:w="647" w:type="dxa"/>
            <w:tcBorders>
              <w:top w:val="nil"/>
              <w:bottom w:val="single" w:sz="4" w:space="0" w:color="auto"/>
            </w:tcBorders>
          </w:tcPr>
          <w:p w14:paraId="6505B080" w14:textId="77777777" w:rsidR="00BB162C" w:rsidRDefault="00BB162C">
            <w:pPr>
              <w:rPr>
                <w:rFonts w:ascii="Arial" w:hAnsi="Arial" w:cs="Arial"/>
              </w:rPr>
            </w:pPr>
          </w:p>
        </w:tc>
        <w:tc>
          <w:tcPr>
            <w:tcW w:w="2525" w:type="dxa"/>
            <w:tcBorders>
              <w:top w:val="nil"/>
              <w:bottom w:val="single" w:sz="4" w:space="0" w:color="auto"/>
            </w:tcBorders>
          </w:tcPr>
          <w:p w14:paraId="26510BE6" w14:textId="77777777" w:rsidR="00BB162C" w:rsidRDefault="00F94555">
            <w:r>
              <w:rPr>
                <w:noProof/>
                <w:lang w:val="de-DE" w:eastAsia="de-DE"/>
              </w:rPr>
              <w:drawing>
                <wp:inline distT="0" distB="0" distL="0" distR="0" wp14:anchorId="3F60BB6E" wp14:editId="7D033403">
                  <wp:extent cx="895350" cy="590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895350" cy="590550"/>
                          </a:xfrm>
                          <a:prstGeom prst="rect">
                            <a:avLst/>
                          </a:prstGeom>
                          <a:noFill/>
                          <a:ln>
                            <a:noFill/>
                          </a:ln>
                        </pic:spPr>
                      </pic:pic>
                    </a:graphicData>
                  </a:graphic>
                </wp:inline>
              </w:drawing>
            </w:r>
          </w:p>
        </w:tc>
        <w:tc>
          <w:tcPr>
            <w:tcW w:w="2516" w:type="dxa"/>
            <w:tcBorders>
              <w:top w:val="nil"/>
              <w:bottom w:val="single" w:sz="4" w:space="0" w:color="auto"/>
            </w:tcBorders>
          </w:tcPr>
          <w:p w14:paraId="0E423187" w14:textId="77777777" w:rsidR="00BB162C" w:rsidRDefault="00BB162C"/>
        </w:tc>
        <w:tc>
          <w:tcPr>
            <w:tcW w:w="2520" w:type="dxa"/>
            <w:tcBorders>
              <w:top w:val="nil"/>
              <w:bottom w:val="single" w:sz="4" w:space="0" w:color="auto"/>
            </w:tcBorders>
          </w:tcPr>
          <w:p w14:paraId="1C72B9A6" w14:textId="77777777" w:rsidR="00BB162C" w:rsidRDefault="00BB162C"/>
        </w:tc>
      </w:tr>
      <w:tr w:rsidR="00BB162C" w14:paraId="0E7B641E" w14:textId="77777777">
        <w:tblPrEx>
          <w:tblLook w:val="01E0" w:firstRow="1" w:lastRow="1" w:firstColumn="1" w:lastColumn="1" w:noHBand="0" w:noVBand="0"/>
        </w:tblPrEx>
        <w:tc>
          <w:tcPr>
            <w:tcW w:w="647" w:type="dxa"/>
            <w:tcBorders>
              <w:bottom w:val="nil"/>
            </w:tcBorders>
          </w:tcPr>
          <w:p w14:paraId="1CB5A209" w14:textId="77777777" w:rsidR="00BB162C" w:rsidRDefault="00BB162C">
            <w:pPr>
              <w:keepNext/>
              <w:keepLines/>
              <w:rPr>
                <w:rFonts w:ascii="Arial" w:hAnsi="Arial" w:cs="Arial"/>
              </w:rPr>
            </w:pPr>
            <w:r>
              <w:rPr>
                <w:rFonts w:ascii="Arial" w:hAnsi="Arial" w:cs="Arial"/>
              </w:rPr>
              <w:t>2</w:t>
            </w:r>
          </w:p>
        </w:tc>
        <w:tc>
          <w:tcPr>
            <w:tcW w:w="2525" w:type="dxa"/>
            <w:tcBorders>
              <w:bottom w:val="nil"/>
            </w:tcBorders>
          </w:tcPr>
          <w:p w14:paraId="7F15F820" w14:textId="77777777" w:rsidR="00BB162C" w:rsidRDefault="00F94555">
            <w:pPr>
              <w:keepNext/>
              <w:keepLines/>
            </w:pPr>
            <w:r>
              <w:rPr>
                <w:noProof/>
                <w:lang w:val="de-DE" w:eastAsia="de-DE"/>
              </w:rPr>
              <w:drawing>
                <wp:inline distT="0" distB="0" distL="0" distR="0" wp14:anchorId="7EEF5B1C" wp14:editId="3F874379">
                  <wp:extent cx="781050" cy="60007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tc>
        <w:tc>
          <w:tcPr>
            <w:tcW w:w="2516" w:type="dxa"/>
            <w:tcBorders>
              <w:bottom w:val="nil"/>
            </w:tcBorders>
          </w:tcPr>
          <w:p w14:paraId="08DCE10F" w14:textId="77777777" w:rsidR="00BB162C" w:rsidRDefault="00F94555">
            <w:pPr>
              <w:keepNext/>
              <w:keepLines/>
            </w:pPr>
            <w:r>
              <w:rPr>
                <w:noProof/>
                <w:lang w:val="de-DE" w:eastAsia="de-DE"/>
              </w:rPr>
              <w:drawing>
                <wp:inline distT="0" distB="0" distL="0" distR="0" wp14:anchorId="43344E00" wp14:editId="48A1360F">
                  <wp:extent cx="781050" cy="60007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tc>
        <w:tc>
          <w:tcPr>
            <w:tcW w:w="2520" w:type="dxa"/>
            <w:tcBorders>
              <w:bottom w:val="nil"/>
            </w:tcBorders>
          </w:tcPr>
          <w:p w14:paraId="1CB2B2A0" w14:textId="77777777" w:rsidR="00BB162C" w:rsidRDefault="00F94555">
            <w:pPr>
              <w:keepNext/>
              <w:keepLines/>
            </w:pPr>
            <w:r>
              <w:rPr>
                <w:noProof/>
                <w:lang w:val="de-DE" w:eastAsia="de-DE"/>
              </w:rPr>
              <w:drawing>
                <wp:inline distT="0" distB="0" distL="0" distR="0" wp14:anchorId="6BA3B20A" wp14:editId="01F22C9D">
                  <wp:extent cx="781050" cy="6000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tc>
      </w:tr>
      <w:tr w:rsidR="00BB162C" w14:paraId="3942CBF4" w14:textId="77777777">
        <w:tblPrEx>
          <w:tblLook w:val="01E0" w:firstRow="1" w:lastRow="1" w:firstColumn="1" w:lastColumn="1" w:noHBand="0" w:noVBand="0"/>
        </w:tblPrEx>
        <w:tc>
          <w:tcPr>
            <w:tcW w:w="647" w:type="dxa"/>
            <w:tcBorders>
              <w:top w:val="nil"/>
              <w:bottom w:val="single" w:sz="4" w:space="0" w:color="auto"/>
            </w:tcBorders>
          </w:tcPr>
          <w:p w14:paraId="2EBC8B05" w14:textId="77777777" w:rsidR="00BB162C" w:rsidRDefault="00BB162C">
            <w:pPr>
              <w:rPr>
                <w:rFonts w:ascii="Arial" w:hAnsi="Arial" w:cs="Arial"/>
              </w:rPr>
            </w:pPr>
          </w:p>
        </w:tc>
        <w:tc>
          <w:tcPr>
            <w:tcW w:w="2525" w:type="dxa"/>
            <w:tcBorders>
              <w:top w:val="nil"/>
              <w:bottom w:val="single" w:sz="4" w:space="0" w:color="auto"/>
            </w:tcBorders>
          </w:tcPr>
          <w:p w14:paraId="122E1A88" w14:textId="77777777" w:rsidR="00BB162C" w:rsidRDefault="00F94555">
            <w:r>
              <w:rPr>
                <w:noProof/>
                <w:lang w:val="de-DE" w:eastAsia="de-DE"/>
              </w:rPr>
              <w:drawing>
                <wp:inline distT="0" distB="0" distL="0" distR="0" wp14:anchorId="42A623A1" wp14:editId="7AB1B1DA">
                  <wp:extent cx="781050" cy="60007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tc>
        <w:tc>
          <w:tcPr>
            <w:tcW w:w="2516" w:type="dxa"/>
            <w:tcBorders>
              <w:top w:val="nil"/>
              <w:bottom w:val="single" w:sz="4" w:space="0" w:color="auto"/>
            </w:tcBorders>
          </w:tcPr>
          <w:p w14:paraId="0DBC9379" w14:textId="77777777" w:rsidR="00BB162C" w:rsidRDefault="00BB162C"/>
        </w:tc>
        <w:tc>
          <w:tcPr>
            <w:tcW w:w="2520" w:type="dxa"/>
            <w:tcBorders>
              <w:top w:val="nil"/>
              <w:bottom w:val="single" w:sz="4" w:space="0" w:color="auto"/>
            </w:tcBorders>
          </w:tcPr>
          <w:p w14:paraId="1672480D" w14:textId="77777777" w:rsidR="00BB162C" w:rsidRDefault="00BB162C"/>
        </w:tc>
      </w:tr>
      <w:tr w:rsidR="00BB162C" w14:paraId="0D507708" w14:textId="77777777">
        <w:tblPrEx>
          <w:tblLook w:val="01E0" w:firstRow="1" w:lastRow="1" w:firstColumn="1" w:lastColumn="1" w:noHBand="0" w:noVBand="0"/>
        </w:tblPrEx>
        <w:tc>
          <w:tcPr>
            <w:tcW w:w="647" w:type="dxa"/>
            <w:tcBorders>
              <w:bottom w:val="nil"/>
            </w:tcBorders>
          </w:tcPr>
          <w:p w14:paraId="52971014" w14:textId="77777777" w:rsidR="00BB162C" w:rsidRDefault="00BB162C" w:rsidP="00B23CAE">
            <w:pPr>
              <w:keepNext/>
              <w:keepLines/>
              <w:rPr>
                <w:rFonts w:ascii="Arial" w:hAnsi="Arial" w:cs="Arial"/>
              </w:rPr>
            </w:pPr>
            <w:r>
              <w:rPr>
                <w:rFonts w:ascii="Arial" w:hAnsi="Arial" w:cs="Arial"/>
              </w:rPr>
              <w:t>3</w:t>
            </w:r>
          </w:p>
        </w:tc>
        <w:tc>
          <w:tcPr>
            <w:tcW w:w="2525" w:type="dxa"/>
            <w:tcBorders>
              <w:bottom w:val="nil"/>
            </w:tcBorders>
          </w:tcPr>
          <w:p w14:paraId="0850B133" w14:textId="77777777" w:rsidR="00BB162C" w:rsidRDefault="00F94555" w:rsidP="00B23CAE">
            <w:pPr>
              <w:keepNext/>
              <w:keepLines/>
            </w:pPr>
            <w:r>
              <w:rPr>
                <w:noProof/>
                <w:lang w:val="de-DE" w:eastAsia="de-DE"/>
              </w:rPr>
              <w:drawing>
                <wp:inline distT="0" distB="0" distL="0" distR="0" wp14:anchorId="0E00EB4A" wp14:editId="544F295C">
                  <wp:extent cx="1123950" cy="65722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23950" cy="657225"/>
                          </a:xfrm>
                          <a:prstGeom prst="rect">
                            <a:avLst/>
                          </a:prstGeom>
                          <a:noFill/>
                          <a:ln>
                            <a:noFill/>
                          </a:ln>
                        </pic:spPr>
                      </pic:pic>
                    </a:graphicData>
                  </a:graphic>
                </wp:inline>
              </w:drawing>
            </w:r>
          </w:p>
        </w:tc>
        <w:tc>
          <w:tcPr>
            <w:tcW w:w="2516" w:type="dxa"/>
            <w:tcBorders>
              <w:bottom w:val="nil"/>
            </w:tcBorders>
          </w:tcPr>
          <w:p w14:paraId="1AAAB484" w14:textId="77777777" w:rsidR="00BB162C" w:rsidRDefault="00F94555" w:rsidP="00B23CAE">
            <w:pPr>
              <w:keepNext/>
              <w:keepLines/>
            </w:pPr>
            <w:r>
              <w:rPr>
                <w:noProof/>
                <w:lang w:val="de-DE" w:eastAsia="de-DE"/>
              </w:rPr>
              <w:drawing>
                <wp:inline distT="0" distB="0" distL="0" distR="0" wp14:anchorId="7BF28017" wp14:editId="2128F21C">
                  <wp:extent cx="1123950" cy="6572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23950" cy="657225"/>
                          </a:xfrm>
                          <a:prstGeom prst="rect">
                            <a:avLst/>
                          </a:prstGeom>
                          <a:noFill/>
                          <a:ln>
                            <a:noFill/>
                          </a:ln>
                        </pic:spPr>
                      </pic:pic>
                    </a:graphicData>
                  </a:graphic>
                </wp:inline>
              </w:drawing>
            </w:r>
          </w:p>
        </w:tc>
        <w:tc>
          <w:tcPr>
            <w:tcW w:w="2520" w:type="dxa"/>
            <w:tcBorders>
              <w:bottom w:val="nil"/>
            </w:tcBorders>
            <w:vAlign w:val="center"/>
          </w:tcPr>
          <w:p w14:paraId="21DBEE44" w14:textId="77777777" w:rsidR="00BB162C" w:rsidRPr="00B23CAE" w:rsidRDefault="00BB162C" w:rsidP="00B23CAE">
            <w:pPr>
              <w:keepNext/>
              <w:keepLines/>
              <w:rPr>
                <w:rStyle w:val="BodyTextChar"/>
                <w:sz w:val="20"/>
              </w:rPr>
            </w:pPr>
            <w:r w:rsidRPr="00B23CAE">
              <w:rPr>
                <w:rStyle w:val="BodyTextChar"/>
                <w:sz w:val="20"/>
              </w:rPr>
              <w:t xml:space="preserve">No </w:t>
            </w:r>
            <w:proofErr w:type="spellStart"/>
            <w:r w:rsidRPr="00B23CAE">
              <w:rPr>
                <w:rStyle w:val="BodyTextChar"/>
                <w:sz w:val="20"/>
              </w:rPr>
              <w:t>stereobond</w:t>
            </w:r>
            <w:proofErr w:type="spellEnd"/>
            <w:r w:rsidRPr="00B23CAE">
              <w:rPr>
                <w:rStyle w:val="BodyTextChar"/>
                <w:sz w:val="20"/>
              </w:rPr>
              <w:t xml:space="preserve"> detected</w:t>
            </w:r>
          </w:p>
        </w:tc>
      </w:tr>
      <w:tr w:rsidR="00BB162C" w14:paraId="0E07D893" w14:textId="77777777">
        <w:tblPrEx>
          <w:tblLook w:val="01E0" w:firstRow="1" w:lastRow="1" w:firstColumn="1" w:lastColumn="1" w:noHBand="0" w:noVBand="0"/>
        </w:tblPrEx>
        <w:tc>
          <w:tcPr>
            <w:tcW w:w="647" w:type="dxa"/>
            <w:tcBorders>
              <w:top w:val="nil"/>
            </w:tcBorders>
          </w:tcPr>
          <w:p w14:paraId="62F31697" w14:textId="77777777" w:rsidR="00BB162C" w:rsidRDefault="00BB162C">
            <w:pPr>
              <w:rPr>
                <w:rFonts w:ascii="Arial" w:hAnsi="Arial" w:cs="Arial"/>
              </w:rPr>
            </w:pPr>
          </w:p>
        </w:tc>
        <w:tc>
          <w:tcPr>
            <w:tcW w:w="2525" w:type="dxa"/>
            <w:tcBorders>
              <w:top w:val="nil"/>
            </w:tcBorders>
          </w:tcPr>
          <w:p w14:paraId="22B690E6" w14:textId="77777777" w:rsidR="00BB162C" w:rsidRDefault="00F94555">
            <w:r>
              <w:rPr>
                <w:noProof/>
                <w:lang w:val="de-DE" w:eastAsia="de-DE"/>
              </w:rPr>
              <w:drawing>
                <wp:inline distT="0" distB="0" distL="0" distR="0" wp14:anchorId="3ADCEA79" wp14:editId="481BF6AD">
                  <wp:extent cx="1123950" cy="65722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23950" cy="657225"/>
                          </a:xfrm>
                          <a:prstGeom prst="rect">
                            <a:avLst/>
                          </a:prstGeom>
                          <a:noFill/>
                          <a:ln>
                            <a:noFill/>
                          </a:ln>
                        </pic:spPr>
                      </pic:pic>
                    </a:graphicData>
                  </a:graphic>
                </wp:inline>
              </w:drawing>
            </w:r>
          </w:p>
        </w:tc>
        <w:tc>
          <w:tcPr>
            <w:tcW w:w="2516" w:type="dxa"/>
            <w:tcBorders>
              <w:top w:val="nil"/>
            </w:tcBorders>
          </w:tcPr>
          <w:p w14:paraId="50E18C90" w14:textId="77777777" w:rsidR="00BB162C" w:rsidRDefault="00BB162C"/>
        </w:tc>
        <w:tc>
          <w:tcPr>
            <w:tcW w:w="2520" w:type="dxa"/>
            <w:tcBorders>
              <w:top w:val="nil"/>
            </w:tcBorders>
          </w:tcPr>
          <w:p w14:paraId="77DA5550" w14:textId="77777777" w:rsidR="00BB162C" w:rsidRDefault="00BB162C"/>
        </w:tc>
      </w:tr>
      <w:tr w:rsidR="00BB162C" w14:paraId="005BA471" w14:textId="77777777">
        <w:tblPrEx>
          <w:tblLook w:val="01E0" w:firstRow="1" w:lastRow="1" w:firstColumn="1" w:lastColumn="1" w:noHBand="0" w:noVBand="0"/>
        </w:tblPrEx>
        <w:tc>
          <w:tcPr>
            <w:tcW w:w="647" w:type="dxa"/>
            <w:tcBorders>
              <w:bottom w:val="nil"/>
            </w:tcBorders>
          </w:tcPr>
          <w:p w14:paraId="5E0C3247" w14:textId="77777777" w:rsidR="00BB162C" w:rsidRDefault="00BB162C" w:rsidP="00B23CAE">
            <w:pPr>
              <w:keepNext/>
              <w:keepLines/>
              <w:rPr>
                <w:rFonts w:ascii="Arial" w:hAnsi="Arial" w:cs="Arial"/>
              </w:rPr>
            </w:pPr>
            <w:r>
              <w:rPr>
                <w:rFonts w:ascii="Arial" w:hAnsi="Arial" w:cs="Arial"/>
              </w:rPr>
              <w:t>4</w:t>
            </w:r>
          </w:p>
        </w:tc>
        <w:tc>
          <w:tcPr>
            <w:tcW w:w="2525" w:type="dxa"/>
            <w:tcBorders>
              <w:bottom w:val="nil"/>
            </w:tcBorders>
          </w:tcPr>
          <w:p w14:paraId="14F1B473" w14:textId="77777777" w:rsidR="00BB162C" w:rsidRDefault="00F94555" w:rsidP="00B23CAE">
            <w:pPr>
              <w:keepNext/>
              <w:keepLines/>
            </w:pPr>
            <w:r>
              <w:rPr>
                <w:noProof/>
                <w:lang w:val="de-DE" w:eastAsia="de-DE"/>
              </w:rPr>
              <w:drawing>
                <wp:inline distT="0" distB="0" distL="0" distR="0" wp14:anchorId="73D33910" wp14:editId="09412270">
                  <wp:extent cx="895350" cy="6858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95350" cy="685800"/>
                          </a:xfrm>
                          <a:prstGeom prst="rect">
                            <a:avLst/>
                          </a:prstGeom>
                          <a:noFill/>
                          <a:ln>
                            <a:noFill/>
                          </a:ln>
                        </pic:spPr>
                      </pic:pic>
                    </a:graphicData>
                  </a:graphic>
                </wp:inline>
              </w:drawing>
            </w:r>
          </w:p>
        </w:tc>
        <w:tc>
          <w:tcPr>
            <w:tcW w:w="2516" w:type="dxa"/>
            <w:tcBorders>
              <w:bottom w:val="nil"/>
            </w:tcBorders>
          </w:tcPr>
          <w:p w14:paraId="17A44D69" w14:textId="77777777" w:rsidR="00BB162C" w:rsidRDefault="00F94555" w:rsidP="00B23CAE">
            <w:pPr>
              <w:keepNext/>
              <w:keepLines/>
            </w:pPr>
            <w:r>
              <w:rPr>
                <w:noProof/>
                <w:lang w:val="de-DE" w:eastAsia="de-DE"/>
              </w:rPr>
              <w:drawing>
                <wp:inline distT="0" distB="0" distL="0" distR="0" wp14:anchorId="22D2CD79" wp14:editId="0C2169EF">
                  <wp:extent cx="895350" cy="6762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895350" cy="676275"/>
                          </a:xfrm>
                          <a:prstGeom prst="rect">
                            <a:avLst/>
                          </a:prstGeom>
                          <a:noFill/>
                          <a:ln>
                            <a:noFill/>
                          </a:ln>
                        </pic:spPr>
                      </pic:pic>
                    </a:graphicData>
                  </a:graphic>
                </wp:inline>
              </w:drawing>
            </w:r>
          </w:p>
        </w:tc>
        <w:tc>
          <w:tcPr>
            <w:tcW w:w="2520" w:type="dxa"/>
            <w:tcBorders>
              <w:bottom w:val="nil"/>
            </w:tcBorders>
          </w:tcPr>
          <w:p w14:paraId="153A8060" w14:textId="77777777" w:rsidR="00BB162C" w:rsidRDefault="00F94555" w:rsidP="00B23CAE">
            <w:pPr>
              <w:keepNext/>
              <w:keepLines/>
            </w:pPr>
            <w:r>
              <w:rPr>
                <w:noProof/>
                <w:lang w:val="de-DE" w:eastAsia="de-DE"/>
              </w:rPr>
              <w:drawing>
                <wp:inline distT="0" distB="0" distL="0" distR="0" wp14:anchorId="78E9BA88" wp14:editId="39A5E2E6">
                  <wp:extent cx="1114425" cy="8572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14425" cy="857250"/>
                          </a:xfrm>
                          <a:prstGeom prst="rect">
                            <a:avLst/>
                          </a:prstGeom>
                          <a:noFill/>
                          <a:ln>
                            <a:noFill/>
                          </a:ln>
                        </pic:spPr>
                      </pic:pic>
                    </a:graphicData>
                  </a:graphic>
                </wp:inline>
              </w:drawing>
            </w:r>
          </w:p>
        </w:tc>
      </w:tr>
      <w:tr w:rsidR="00BB162C" w14:paraId="5FA4CBD1" w14:textId="77777777">
        <w:tblPrEx>
          <w:tblLook w:val="01E0" w:firstRow="1" w:lastRow="1" w:firstColumn="1" w:lastColumn="1" w:noHBand="0" w:noVBand="0"/>
        </w:tblPrEx>
        <w:tc>
          <w:tcPr>
            <w:tcW w:w="647" w:type="dxa"/>
            <w:tcBorders>
              <w:top w:val="nil"/>
              <w:bottom w:val="single" w:sz="4" w:space="0" w:color="auto"/>
            </w:tcBorders>
          </w:tcPr>
          <w:p w14:paraId="56C0340E" w14:textId="77777777" w:rsidR="00BB162C" w:rsidRDefault="00BB162C" w:rsidP="00B23CAE">
            <w:pPr>
              <w:rPr>
                <w:rFonts w:ascii="Arial" w:hAnsi="Arial" w:cs="Arial"/>
              </w:rPr>
            </w:pPr>
          </w:p>
        </w:tc>
        <w:tc>
          <w:tcPr>
            <w:tcW w:w="2525" w:type="dxa"/>
            <w:tcBorders>
              <w:top w:val="nil"/>
              <w:bottom w:val="single" w:sz="4" w:space="0" w:color="auto"/>
            </w:tcBorders>
          </w:tcPr>
          <w:p w14:paraId="2699CEFC" w14:textId="77777777" w:rsidR="00BB162C" w:rsidRDefault="00F94555" w:rsidP="00B23CAE">
            <w:r>
              <w:rPr>
                <w:noProof/>
                <w:lang w:val="de-DE" w:eastAsia="de-DE"/>
              </w:rPr>
              <w:drawing>
                <wp:inline distT="0" distB="0" distL="0" distR="0" wp14:anchorId="2BFE762F" wp14:editId="5C08C0BD">
                  <wp:extent cx="895350" cy="67627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895350" cy="676275"/>
                          </a:xfrm>
                          <a:prstGeom prst="rect">
                            <a:avLst/>
                          </a:prstGeom>
                          <a:noFill/>
                          <a:ln>
                            <a:noFill/>
                          </a:ln>
                        </pic:spPr>
                      </pic:pic>
                    </a:graphicData>
                  </a:graphic>
                </wp:inline>
              </w:drawing>
            </w:r>
          </w:p>
        </w:tc>
        <w:tc>
          <w:tcPr>
            <w:tcW w:w="2516" w:type="dxa"/>
            <w:tcBorders>
              <w:top w:val="nil"/>
              <w:bottom w:val="single" w:sz="4" w:space="0" w:color="auto"/>
            </w:tcBorders>
          </w:tcPr>
          <w:p w14:paraId="75A66FDC" w14:textId="77777777" w:rsidR="00BB162C" w:rsidRDefault="00BB162C" w:rsidP="00B23CAE"/>
        </w:tc>
        <w:tc>
          <w:tcPr>
            <w:tcW w:w="2520" w:type="dxa"/>
            <w:tcBorders>
              <w:top w:val="nil"/>
              <w:bottom w:val="single" w:sz="4" w:space="0" w:color="auto"/>
            </w:tcBorders>
          </w:tcPr>
          <w:p w14:paraId="0D1E54B8" w14:textId="77777777" w:rsidR="00BB162C" w:rsidRPr="00B23CAE" w:rsidRDefault="00BB162C" w:rsidP="00B23CAE"/>
        </w:tc>
      </w:tr>
      <w:tr w:rsidR="00B23CAE" w14:paraId="6B38B50C" w14:textId="77777777">
        <w:tblPrEx>
          <w:tblLook w:val="01E0" w:firstRow="1" w:lastRow="1" w:firstColumn="1" w:lastColumn="1" w:noHBand="0" w:noVBand="0"/>
        </w:tblPrEx>
        <w:tc>
          <w:tcPr>
            <w:tcW w:w="647" w:type="dxa"/>
            <w:tcBorders>
              <w:top w:val="single" w:sz="4" w:space="0" w:color="auto"/>
            </w:tcBorders>
          </w:tcPr>
          <w:p w14:paraId="502BFAE0" w14:textId="77777777" w:rsidR="00B23CAE" w:rsidRDefault="00B23CAE">
            <w:pPr>
              <w:rPr>
                <w:rFonts w:ascii="Arial" w:hAnsi="Arial" w:cs="Arial"/>
              </w:rPr>
            </w:pPr>
            <w:r>
              <w:rPr>
                <w:rFonts w:ascii="Arial" w:hAnsi="Arial" w:cs="Arial"/>
              </w:rPr>
              <w:lastRenderedPageBreak/>
              <w:t>5</w:t>
            </w:r>
          </w:p>
        </w:tc>
        <w:tc>
          <w:tcPr>
            <w:tcW w:w="2525" w:type="dxa"/>
            <w:tcBorders>
              <w:top w:val="single" w:sz="4" w:space="0" w:color="auto"/>
            </w:tcBorders>
          </w:tcPr>
          <w:p w14:paraId="42443712" w14:textId="77777777" w:rsidR="00B23CAE" w:rsidRDefault="00F94555">
            <w:r>
              <w:rPr>
                <w:noProof/>
                <w:lang w:val="de-DE" w:eastAsia="de-DE"/>
              </w:rPr>
              <mc:AlternateContent>
                <mc:Choice Requires="wpc">
                  <w:drawing>
                    <wp:inline distT="0" distB="0" distL="0" distR="0" wp14:anchorId="56D7006E" wp14:editId="113859C6">
                      <wp:extent cx="1123950" cy="866775"/>
                      <wp:effectExtent l="0" t="0" r="2540" b="3175"/>
                      <wp:docPr id="635" name="Canvas 6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29" name="Rectangle 409"/>
                              <wps:cNvSpPr>
                                <a:spLocks noChangeArrowheads="1"/>
                              </wps:cNvSpPr>
                              <wps:spPr bwMode="auto">
                                <a:xfrm>
                                  <a:off x="490855" y="244475"/>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8AE99" w14:textId="77777777" w:rsidR="00964F81" w:rsidRDefault="00964F81">
                                    <w:r>
                                      <w:rPr>
                                        <w:rFonts w:ascii="Arial" w:hAnsi="Arial" w:cs="Arial"/>
                                        <w:color w:val="000000"/>
                                        <w:sz w:val="18"/>
                                        <w:szCs w:val="18"/>
                                      </w:rPr>
                                      <w:t>N</w:t>
                                    </w:r>
                                  </w:p>
                                </w:txbxContent>
                              </wps:txbx>
                              <wps:bodyPr rot="0" vert="horz" wrap="none" lIns="0" tIns="0" rIns="0" bIns="0" anchor="t" anchorCtr="0" upright="1">
                                <a:spAutoFit/>
                              </wps:bodyPr>
                            </wps:wsp>
                            <wps:wsp>
                              <wps:cNvPr id="330" name="Rectangle 410"/>
                              <wps:cNvSpPr>
                                <a:spLocks noChangeArrowheads="1"/>
                              </wps:cNvSpPr>
                              <wps:spPr bwMode="auto">
                                <a:xfrm>
                                  <a:off x="822325" y="244475"/>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F4925" w14:textId="77777777" w:rsidR="00964F81" w:rsidRDefault="00964F81">
                                    <w:r>
                                      <w:rPr>
                                        <w:rFonts w:ascii="Arial" w:hAnsi="Arial" w:cs="Arial"/>
                                        <w:color w:val="000000"/>
                                        <w:sz w:val="18"/>
                                        <w:szCs w:val="18"/>
                                      </w:rPr>
                                      <w:t>C</w:t>
                                    </w:r>
                                  </w:p>
                                </w:txbxContent>
                              </wps:txbx>
                              <wps:bodyPr rot="0" vert="horz" wrap="none" lIns="0" tIns="0" rIns="0" bIns="0" anchor="t" anchorCtr="0" upright="1">
                                <a:spAutoFit/>
                              </wps:bodyPr>
                            </wps:wsp>
                            <wps:wsp>
                              <wps:cNvPr id="331" name="Rectangle 411"/>
                              <wps:cNvSpPr>
                                <a:spLocks noChangeArrowheads="1"/>
                              </wps:cNvSpPr>
                              <wps:spPr bwMode="auto">
                                <a:xfrm>
                                  <a:off x="906780" y="163195"/>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35B8E" w14:textId="77777777" w:rsidR="00964F81" w:rsidRDefault="00964F81">
                                    <w:r>
                                      <w:rPr>
                                        <w:rFonts w:ascii="Arial" w:hAnsi="Arial" w:cs="Arial"/>
                                        <w:color w:val="000000"/>
                                        <w:sz w:val="18"/>
                                        <w:szCs w:val="18"/>
                                      </w:rPr>
                                      <w:t>-</w:t>
                                    </w:r>
                                  </w:p>
                                </w:txbxContent>
                              </wps:txbx>
                              <wps:bodyPr rot="0" vert="horz" wrap="none" lIns="0" tIns="0" rIns="0" bIns="0" anchor="t" anchorCtr="0" upright="1">
                                <a:spAutoFit/>
                              </wps:bodyPr>
                            </wps:wsp>
                            <wps:wsp>
                              <wps:cNvPr id="332" name="Rectangle 412"/>
                              <wps:cNvSpPr>
                                <a:spLocks noChangeArrowheads="1"/>
                              </wps:cNvSpPr>
                              <wps:spPr bwMode="auto">
                                <a:xfrm>
                                  <a:off x="268605" y="519430"/>
                                  <a:ext cx="825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A14BD" w14:textId="77777777" w:rsidR="00964F81" w:rsidRDefault="00964F81">
                                    <w:r>
                                      <w:rPr>
                                        <w:rFonts w:ascii="Arial" w:hAnsi="Arial" w:cs="Arial"/>
                                        <w:color w:val="000000"/>
                                        <w:sz w:val="18"/>
                                        <w:szCs w:val="18"/>
                                      </w:rPr>
                                      <w:t>C</w:t>
                                    </w:r>
                                  </w:p>
                                </w:txbxContent>
                              </wps:txbx>
                              <wps:bodyPr rot="0" vert="horz" wrap="none" lIns="0" tIns="0" rIns="0" bIns="0" anchor="t" anchorCtr="0" upright="1">
                                <a:spAutoFit/>
                              </wps:bodyPr>
                            </wps:wsp>
                            <wps:wsp>
                              <wps:cNvPr id="333" name="Rectangle 413"/>
                              <wps:cNvSpPr>
                                <a:spLocks noChangeArrowheads="1"/>
                              </wps:cNvSpPr>
                              <wps:spPr bwMode="auto">
                                <a:xfrm>
                                  <a:off x="353060" y="438150"/>
                                  <a:ext cx="6731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0DBBE" w14:textId="77777777" w:rsidR="00964F81" w:rsidRDefault="00964F81">
                                    <w:r>
                                      <w:rPr>
                                        <w:rFonts w:ascii="Arial" w:hAnsi="Arial" w:cs="Arial"/>
                                        <w:color w:val="000000"/>
                                        <w:sz w:val="18"/>
                                        <w:szCs w:val="18"/>
                                      </w:rPr>
                                      <w:t>+</w:t>
                                    </w:r>
                                  </w:p>
                                </w:txbxContent>
                              </wps:txbx>
                              <wps:bodyPr rot="0" vert="horz" wrap="none" lIns="0" tIns="0" rIns="0" bIns="0" anchor="t" anchorCtr="0" upright="1">
                                <a:spAutoFit/>
                              </wps:bodyPr>
                            </wps:wsp>
                            <wps:wsp>
                              <wps:cNvPr id="334" name="Line 414"/>
                              <wps:cNvCnPr>
                                <a:cxnSpLocks noChangeShapeType="1"/>
                              </wps:cNvCnPr>
                              <wps:spPr bwMode="auto">
                                <a:xfrm flipH="1">
                                  <a:off x="586740" y="309880"/>
                                  <a:ext cx="224155"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5" name="Line 415"/>
                              <wps:cNvCnPr>
                                <a:cxnSpLocks noChangeShapeType="1"/>
                              </wps:cNvCnPr>
                              <wps:spPr bwMode="auto">
                                <a:xfrm>
                                  <a:off x="367030" y="88265"/>
                                  <a:ext cx="118745" cy="16129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6" name="Line 416"/>
                              <wps:cNvCnPr>
                                <a:cxnSpLocks noChangeShapeType="1"/>
                              </wps:cNvCnPr>
                              <wps:spPr bwMode="auto">
                                <a:xfrm flipV="1">
                                  <a:off x="404495" y="372745"/>
                                  <a:ext cx="76835" cy="9588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7" name="Line 417"/>
                              <wps:cNvCnPr>
                                <a:cxnSpLocks noChangeShapeType="1"/>
                              </wps:cNvCnPr>
                              <wps:spPr bwMode="auto">
                                <a:xfrm flipH="1">
                                  <a:off x="958215" y="34925"/>
                                  <a:ext cx="128270" cy="15875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8" name="Line 418"/>
                              <wps:cNvCnPr>
                                <a:cxnSpLocks noChangeShapeType="1"/>
                              </wps:cNvCnPr>
                              <wps:spPr bwMode="auto">
                                <a:xfrm>
                                  <a:off x="34925" y="584835"/>
                                  <a:ext cx="22225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9" name="Line 419"/>
                              <wps:cNvCnPr>
                                <a:cxnSpLocks noChangeShapeType="1"/>
                              </wps:cNvCnPr>
                              <wps:spPr bwMode="auto">
                                <a:xfrm flipH="1" flipV="1">
                                  <a:off x="918210" y="372745"/>
                                  <a:ext cx="109855" cy="12573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40" name="Line 420"/>
                              <wps:cNvCnPr>
                                <a:cxnSpLocks noChangeShapeType="1"/>
                              </wps:cNvCnPr>
                              <wps:spPr bwMode="auto">
                                <a:xfrm flipV="1">
                                  <a:off x="310515" y="647700"/>
                                  <a:ext cx="0" cy="18161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6D7006E" id="Canvas 635" o:spid="_x0000_s1143" editas="canvas" style="width:88.5pt;height:68.25pt;mso-position-horizontal-relative:char;mso-position-vertical-relative:line" coordsize="1123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">
                      <v:shape id="_x0000_s1144" type="#_x0000_t75" style="position:absolute;width:11239;height:8667;visibility:visible;mso-wrap-style:square">
                        <v:fill o:detectmouseclick="t"/>
                        <v:path o:connecttype="none"/>
                      </v:shape>
                      <v:rect id="Rectangle 409" o:spid="_x0000_s1145" style="position:absolute;left:4908;top:2444;width:826;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TywgAAANwAAAAPAAAAZHJzL2Rvd25yZXYueG1sRI/dagIx&#10;FITvC75DOIJ3NesK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AfUCTywgAAANwAAAAPAAAA&#10;AAAAAAAAAAAAAAcCAABkcnMvZG93bnJldi54bWxQSwUGAAAAAAMAAwC3AAAA9gIAAAAA&#10;" filled="f" stroked="f">
                        <v:textbox style="mso-fit-shape-to-text:t" inset="0,0,0,0">
                          <w:txbxContent>
                            <w:p w14:paraId="1D78AE99" w14:textId="77777777" w:rsidR="00964F81" w:rsidRDefault="00964F81">
                              <w:r>
                                <w:rPr>
                                  <w:rFonts w:ascii="Arial" w:hAnsi="Arial" w:cs="Arial"/>
                                  <w:color w:val="000000"/>
                                  <w:sz w:val="18"/>
                                  <w:szCs w:val="18"/>
                                </w:rPr>
                                <w:t>N</w:t>
                              </w:r>
                            </w:p>
                          </w:txbxContent>
                        </v:textbox>
                      </v:rect>
                      <v:rect id="Rectangle 410" o:spid="_x0000_s1146" style="position:absolute;left:8223;top:2444;width:825;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uywAAAANwAAAAPAAAAZHJzL2Rvd25yZXYueG1sRE9LasMw&#10;EN0XcgcxgewauQk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C7MbssAAAADcAAAADwAAAAAA&#10;AAAAAAAAAAAHAgAAZHJzL2Rvd25yZXYueG1sUEsFBgAAAAADAAMAtwAAAPQCAAAAAA==&#10;" filled="f" stroked="f">
                        <v:textbox style="mso-fit-shape-to-text:t" inset="0,0,0,0">
                          <w:txbxContent>
                            <w:p w14:paraId="4F5F4925" w14:textId="77777777" w:rsidR="00964F81" w:rsidRDefault="00964F81">
                              <w:r>
                                <w:rPr>
                                  <w:rFonts w:ascii="Arial" w:hAnsi="Arial" w:cs="Arial"/>
                                  <w:color w:val="000000"/>
                                  <w:sz w:val="18"/>
                                  <w:szCs w:val="18"/>
                                </w:rPr>
                                <w:t>C</w:t>
                              </w:r>
                            </w:p>
                          </w:txbxContent>
                        </v:textbox>
                      </v:rect>
                      <v:rect id="Rectangle 411" o:spid="_x0000_s1147" style="position:absolute;left:9067;top:1631;width:381;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4pwgAAANwAAAAPAAAAZHJzL2Rvd25yZXYueG1sRI/disIw&#10;FITvhX2HcATvbKrC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Bk/74pwgAAANwAAAAPAAAA&#10;AAAAAAAAAAAAAAcCAABkcnMvZG93bnJldi54bWxQSwUGAAAAAAMAAwC3AAAA9gIAAAAA&#10;" filled="f" stroked="f">
                        <v:textbox style="mso-fit-shape-to-text:t" inset="0,0,0,0">
                          <w:txbxContent>
                            <w:p w14:paraId="50735B8E" w14:textId="77777777" w:rsidR="00964F81" w:rsidRDefault="00964F81">
                              <w:r>
                                <w:rPr>
                                  <w:rFonts w:ascii="Arial" w:hAnsi="Arial" w:cs="Arial"/>
                                  <w:color w:val="000000"/>
                                  <w:sz w:val="18"/>
                                  <w:szCs w:val="18"/>
                                </w:rPr>
                                <w:t>-</w:t>
                              </w:r>
                            </w:p>
                          </w:txbxContent>
                        </v:textbox>
                      </v:rect>
                      <v:rect id="Rectangle 412" o:spid="_x0000_s1148" style="position:absolute;left:2686;top:5194;width:825;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BewQAAANwAAAAPAAAAZHJzL2Rvd25yZXYueG1sRI/disIw&#10;FITvhX2HcIS909QK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JQtIF7BAAAA3AAAAA8AAAAA&#10;AAAAAAAAAAAABwIAAGRycy9kb3ducmV2LnhtbFBLBQYAAAAAAwADALcAAAD1AgAAAAA=&#10;" filled="f" stroked="f">
                        <v:textbox style="mso-fit-shape-to-text:t" inset="0,0,0,0">
                          <w:txbxContent>
                            <w:p w14:paraId="442A14BD" w14:textId="77777777" w:rsidR="00964F81" w:rsidRDefault="00964F81">
                              <w:r>
                                <w:rPr>
                                  <w:rFonts w:ascii="Arial" w:hAnsi="Arial" w:cs="Arial"/>
                                  <w:color w:val="000000"/>
                                  <w:sz w:val="18"/>
                                  <w:szCs w:val="18"/>
                                </w:rPr>
                                <w:t>C</w:t>
                              </w:r>
                            </w:p>
                          </w:txbxContent>
                        </v:textbox>
                      </v:rect>
                      <v:rect id="Rectangle 413" o:spid="_x0000_s1149" style="position:absolute;left:3530;top:4381;width:673;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XFwQAAANwAAAAPAAAAZHJzL2Rvd25yZXYueG1sRI/disIw&#10;FITvhX2HcIS901QL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PthhcXBAAAA3AAAAA8AAAAA&#10;AAAAAAAAAAAABwIAAGRycy9kb3ducmV2LnhtbFBLBQYAAAAAAwADALcAAAD1AgAAAAA=&#10;" filled="f" stroked="f">
                        <v:textbox style="mso-fit-shape-to-text:t" inset="0,0,0,0">
                          <w:txbxContent>
                            <w:p w14:paraId="1930DBBE" w14:textId="77777777" w:rsidR="00964F81" w:rsidRDefault="00964F81">
                              <w:r>
                                <w:rPr>
                                  <w:rFonts w:ascii="Arial" w:hAnsi="Arial" w:cs="Arial"/>
                                  <w:color w:val="000000"/>
                                  <w:sz w:val="18"/>
                                  <w:szCs w:val="18"/>
                                </w:rPr>
                                <w:t>+</w:t>
                              </w:r>
                            </w:p>
                          </w:txbxContent>
                        </v:textbox>
                      </v:rect>
                      <v:line id="Line 414" o:spid="_x0000_s1150" style="position:absolute;flip:x;visibility:visible;mso-wrap-style:square" from="5867,3098" to="8108,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" strokeweight=".55pt"/>
                      <v:line id="Line 415" o:spid="_x0000_s1151" style="position:absolute;visibility:visible;mso-wrap-style:square" from="3670,882" to="4857,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" strokeweight=".55pt"/>
                      <v:line id="Line 416" o:spid="_x0000_s1152" style="position:absolute;flip:y;visibility:visible;mso-wrap-style:square" from="4044,3727" to="481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" strokeweight=".55pt"/>
                      <v:line id="Line 417" o:spid="_x0000_s1153" style="position:absolute;flip:x;visibility:visible;mso-wrap-style:square" from="9582,349" to="10864,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" strokeweight=".55pt"/>
                      <v:line id="Line 418" o:spid="_x0000_s1154" style="position:absolute;visibility:visible;mso-wrap-style:square" from="349,5848" to="2571,5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" strokeweight=".55pt"/>
                      <v:line id="Line 419" o:spid="_x0000_s1155" style="position:absolute;flip:x y;visibility:visible;mso-wrap-style:square" from="9182,3727" to="10280,4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" strokeweight=".55pt"/>
                      <v:line id="Line 420" o:spid="_x0000_s1156" style="position:absolute;flip:y;visibility:visible;mso-wrap-style:square" from="3105,6477" to="3105,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" strokeweight=".55pt"/>
                      <w10:anchorlock/>
                    </v:group>
                  </w:pict>
                </mc:Fallback>
              </mc:AlternateContent>
            </w:r>
          </w:p>
        </w:tc>
        <w:tc>
          <w:tcPr>
            <w:tcW w:w="2516" w:type="dxa"/>
            <w:tcBorders>
              <w:top w:val="single" w:sz="4" w:space="0" w:color="auto"/>
            </w:tcBorders>
          </w:tcPr>
          <w:p w14:paraId="4E018342" w14:textId="77777777" w:rsidR="00B23CAE" w:rsidRDefault="00F94555">
            <w:r>
              <w:rPr>
                <w:noProof/>
                <w:lang w:val="de-DE" w:eastAsia="de-DE"/>
              </w:rPr>
              <w:drawing>
                <wp:inline distT="0" distB="0" distL="0" distR="0" wp14:anchorId="39D8C44A" wp14:editId="4BEF3009">
                  <wp:extent cx="1123950" cy="86677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23950" cy="866775"/>
                          </a:xfrm>
                          <a:prstGeom prst="rect">
                            <a:avLst/>
                          </a:prstGeom>
                          <a:noFill/>
                          <a:ln>
                            <a:noFill/>
                          </a:ln>
                        </pic:spPr>
                      </pic:pic>
                    </a:graphicData>
                  </a:graphic>
                </wp:inline>
              </w:drawing>
            </w:r>
          </w:p>
        </w:tc>
        <w:tc>
          <w:tcPr>
            <w:tcW w:w="2520" w:type="dxa"/>
            <w:tcBorders>
              <w:top w:val="single" w:sz="4" w:space="0" w:color="auto"/>
            </w:tcBorders>
            <w:vAlign w:val="center"/>
          </w:tcPr>
          <w:p w14:paraId="2B154D06" w14:textId="77777777" w:rsidR="00B23CAE" w:rsidRDefault="00B23CAE">
            <w:r w:rsidRPr="00F0384C">
              <w:rPr>
                <w:rStyle w:val="BodyTextChar"/>
                <w:sz w:val="20"/>
              </w:rPr>
              <w:t xml:space="preserve">No </w:t>
            </w:r>
            <w:proofErr w:type="spellStart"/>
            <w:r w:rsidRPr="00F0384C">
              <w:rPr>
                <w:rStyle w:val="BodyTextChar"/>
                <w:sz w:val="20"/>
              </w:rPr>
              <w:t>stereobond</w:t>
            </w:r>
            <w:proofErr w:type="spellEnd"/>
            <w:r w:rsidRPr="00F0384C">
              <w:rPr>
                <w:rStyle w:val="BodyTextChar"/>
                <w:sz w:val="20"/>
              </w:rPr>
              <w:t xml:space="preserve"> detected</w:t>
            </w:r>
          </w:p>
        </w:tc>
      </w:tr>
    </w:tbl>
    <w:p w14:paraId="79866D57" w14:textId="77777777" w:rsidR="00BB162C" w:rsidRDefault="00BB162C">
      <w:pPr>
        <w:rPr>
          <w:rFonts w:ascii="Arial" w:hAnsi="Arial"/>
          <w:sz w:val="24"/>
        </w:rPr>
      </w:pPr>
    </w:p>
    <w:p w14:paraId="351D96AC" w14:textId="77777777" w:rsidR="00BB162C" w:rsidRDefault="00BB162C">
      <w:pPr>
        <w:rPr>
          <w:rFonts w:ascii="Arial" w:hAnsi="Arial"/>
          <w:sz w:val="24"/>
        </w:rPr>
      </w:pPr>
    </w:p>
    <w:p w14:paraId="4B2A05E5" w14:textId="77777777" w:rsidR="00BB162C" w:rsidRPr="00315411" w:rsidRDefault="00BB162C" w:rsidP="00315411">
      <w:pPr>
        <w:pStyle w:val="Textkrper"/>
      </w:pPr>
      <w:r w:rsidRPr="00315411">
        <w:t xml:space="preserve">In some structures, after fixing the location of a double bond, completion of alternating bonds in the remaining structure is not possible. In these cases, one or more ‘free electrons’ will remain. This commonly occurs for radicals and ions as well as for species with unconventional valences, especially those commonly represented using formal charge pairs (zwitterions). In such cases </w:t>
      </w:r>
      <w:proofErr w:type="spellStart"/>
      <w:r w:rsidRPr="00315411">
        <w:t>InChI</w:t>
      </w:r>
      <w:proofErr w:type="spellEnd"/>
      <w:r w:rsidRPr="00315411">
        <w:t xml:space="preserve"> assumes that this bond cannot support </w:t>
      </w:r>
      <w:r w:rsidRPr="00F22BF2">
        <w:rPr>
          <w:i/>
        </w:rPr>
        <w:t>Z/E</w:t>
      </w:r>
      <w:r w:rsidRPr="00315411">
        <w:t xml:space="preserve"> stereoisomerism. </w:t>
      </w:r>
      <w:proofErr w:type="spellStart"/>
      <w:r w:rsidRPr="00315411">
        <w:t>InChI</w:t>
      </w:r>
      <w:proofErr w:type="spellEnd"/>
      <w:r w:rsidRPr="00315411">
        <w:t xml:space="preserve"> uses the convention that only formal double, localized bonds</w:t>
      </w:r>
      <w:r w:rsidR="00E44F3B">
        <w:t xml:space="preserve"> or bonds</w:t>
      </w:r>
      <w:r w:rsidRPr="00315411">
        <w:t xml:space="preserve"> that produce a complete alternating pi-network can be </w:t>
      </w:r>
      <w:proofErr w:type="spellStart"/>
      <w:r w:rsidRPr="00315411">
        <w:t>stereogenic</w:t>
      </w:r>
      <w:proofErr w:type="spellEnd"/>
      <w:r w:rsidRPr="00315411">
        <w:t xml:space="preserve">. </w:t>
      </w:r>
    </w:p>
    <w:p w14:paraId="263111FC" w14:textId="77777777" w:rsidR="00BB162C" w:rsidRPr="00315411" w:rsidRDefault="00BB162C" w:rsidP="00315411">
      <w:pPr>
        <w:pStyle w:val="Textkrper"/>
      </w:pPr>
      <w:r w:rsidRPr="00315411">
        <w:t>The but</w:t>
      </w:r>
      <w:r w:rsidR="00F22BF2">
        <w:t>-3-</w:t>
      </w:r>
      <w:r w:rsidRPr="00315411">
        <w:t xml:space="preserve">en-1-yl radical illustrates an incomplete alternating system – the proposed simplification could not distinguish </w:t>
      </w:r>
      <w:r w:rsidRPr="00F22BF2">
        <w:rPr>
          <w:i/>
        </w:rPr>
        <w:t>Z</w:t>
      </w:r>
      <w:r w:rsidRPr="00315411">
        <w:t xml:space="preserve">- from </w:t>
      </w:r>
      <w:r w:rsidRPr="00F22BF2">
        <w:rPr>
          <w:i/>
        </w:rPr>
        <w:t>E</w:t>
      </w:r>
      <w:r w:rsidRPr="00315411">
        <w:t>- isomers. It, in effect, presumes that these species rapidly interconvert:</w:t>
      </w:r>
    </w:p>
    <w:p w14:paraId="438BCAB0" w14:textId="77777777" w:rsidR="00BB162C" w:rsidRDefault="00BB162C"/>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1980"/>
        <w:gridCol w:w="1890"/>
        <w:gridCol w:w="2070"/>
      </w:tblGrid>
      <w:tr w:rsidR="00BB162C" w14:paraId="624A1248" w14:textId="77777777">
        <w:trPr>
          <w:trHeight w:val="954"/>
        </w:trPr>
        <w:tc>
          <w:tcPr>
            <w:tcW w:w="2070" w:type="dxa"/>
            <w:tcBorders>
              <w:top w:val="nil"/>
              <w:left w:val="nil"/>
              <w:bottom w:val="nil"/>
              <w:right w:val="nil"/>
            </w:tcBorders>
            <w:vAlign w:val="center"/>
          </w:tcPr>
          <w:p w14:paraId="64EB891E" w14:textId="77777777" w:rsidR="00BB162C" w:rsidRDefault="00F94555">
            <w:pPr>
              <w:keepNext/>
              <w:keepLines/>
              <w:jc w:val="center"/>
            </w:pPr>
            <w:r>
              <w:rPr>
                <w:noProof/>
                <w:lang w:val="de-DE" w:eastAsia="de-DE"/>
              </w:rPr>
              <w:drawing>
                <wp:inline distT="0" distB="0" distL="0" distR="0" wp14:anchorId="3212AB5A" wp14:editId="11446C9F">
                  <wp:extent cx="1019175" cy="2667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19175" cy="266700"/>
                          </a:xfrm>
                          <a:prstGeom prst="rect">
                            <a:avLst/>
                          </a:prstGeom>
                          <a:noFill/>
                          <a:ln>
                            <a:noFill/>
                          </a:ln>
                        </pic:spPr>
                      </pic:pic>
                    </a:graphicData>
                  </a:graphic>
                </wp:inline>
              </w:drawing>
            </w:r>
          </w:p>
        </w:tc>
        <w:tc>
          <w:tcPr>
            <w:tcW w:w="1980" w:type="dxa"/>
            <w:tcBorders>
              <w:top w:val="nil"/>
              <w:left w:val="nil"/>
              <w:bottom w:val="nil"/>
              <w:right w:val="nil"/>
            </w:tcBorders>
            <w:vAlign w:val="center"/>
          </w:tcPr>
          <w:p w14:paraId="3AF8332B" w14:textId="77777777" w:rsidR="00BB162C" w:rsidRDefault="00F94555">
            <w:pPr>
              <w:keepNext/>
              <w:keepLines/>
              <w:jc w:val="center"/>
            </w:pPr>
            <w:r>
              <w:rPr>
                <w:noProof/>
                <w:lang w:val="de-DE" w:eastAsia="de-DE"/>
              </w:rPr>
              <w:drawing>
                <wp:inline distT="0" distB="0" distL="0" distR="0" wp14:anchorId="0907C9D6" wp14:editId="0AD6C174">
                  <wp:extent cx="1057275" cy="27622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57275" cy="276225"/>
                          </a:xfrm>
                          <a:prstGeom prst="rect">
                            <a:avLst/>
                          </a:prstGeom>
                          <a:noFill/>
                          <a:ln>
                            <a:noFill/>
                          </a:ln>
                        </pic:spPr>
                      </pic:pic>
                    </a:graphicData>
                  </a:graphic>
                </wp:inline>
              </w:drawing>
            </w:r>
          </w:p>
        </w:tc>
        <w:tc>
          <w:tcPr>
            <w:tcW w:w="1890" w:type="dxa"/>
            <w:tcBorders>
              <w:top w:val="nil"/>
              <w:left w:val="nil"/>
              <w:bottom w:val="nil"/>
              <w:right w:val="nil"/>
            </w:tcBorders>
            <w:vAlign w:val="center"/>
          </w:tcPr>
          <w:p w14:paraId="5ECFC858" w14:textId="77777777" w:rsidR="00BB162C" w:rsidRDefault="00F94555">
            <w:pPr>
              <w:keepNext/>
              <w:keepLines/>
              <w:jc w:val="center"/>
            </w:pPr>
            <w:r>
              <w:rPr>
                <w:noProof/>
                <w:lang w:val="de-DE" w:eastAsia="de-DE"/>
              </w:rPr>
              <w:drawing>
                <wp:inline distT="0" distB="0" distL="0" distR="0" wp14:anchorId="6BC84725" wp14:editId="7D5E45A2">
                  <wp:extent cx="704850" cy="4953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04850" cy="495300"/>
                          </a:xfrm>
                          <a:prstGeom prst="rect">
                            <a:avLst/>
                          </a:prstGeom>
                          <a:noFill/>
                          <a:ln>
                            <a:noFill/>
                          </a:ln>
                        </pic:spPr>
                      </pic:pic>
                    </a:graphicData>
                  </a:graphic>
                </wp:inline>
              </w:drawing>
            </w:r>
          </w:p>
        </w:tc>
        <w:tc>
          <w:tcPr>
            <w:tcW w:w="2070" w:type="dxa"/>
            <w:tcBorders>
              <w:top w:val="nil"/>
              <w:left w:val="nil"/>
              <w:bottom w:val="nil"/>
              <w:right w:val="nil"/>
            </w:tcBorders>
            <w:vAlign w:val="center"/>
          </w:tcPr>
          <w:p w14:paraId="6445BBFF" w14:textId="77777777" w:rsidR="00BB162C" w:rsidRDefault="00F94555">
            <w:pPr>
              <w:keepNext/>
              <w:keepLines/>
              <w:jc w:val="center"/>
            </w:pPr>
            <w:r>
              <w:rPr>
                <w:noProof/>
                <w:lang w:val="de-DE" w:eastAsia="de-DE"/>
              </w:rPr>
              <w:drawing>
                <wp:inline distT="0" distB="0" distL="0" distR="0" wp14:anchorId="24A246F9" wp14:editId="00898053">
                  <wp:extent cx="714375" cy="51435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14375" cy="514350"/>
                          </a:xfrm>
                          <a:prstGeom prst="rect">
                            <a:avLst/>
                          </a:prstGeom>
                          <a:noFill/>
                          <a:ln>
                            <a:noFill/>
                          </a:ln>
                        </pic:spPr>
                      </pic:pic>
                    </a:graphicData>
                  </a:graphic>
                </wp:inline>
              </w:drawing>
            </w:r>
          </w:p>
        </w:tc>
      </w:tr>
      <w:tr w:rsidR="00BB162C" w14:paraId="409B0838" w14:textId="77777777">
        <w:trPr>
          <w:cantSplit/>
          <w:trHeight w:val="270"/>
        </w:trPr>
        <w:tc>
          <w:tcPr>
            <w:tcW w:w="8010" w:type="dxa"/>
            <w:gridSpan w:val="4"/>
            <w:tcBorders>
              <w:top w:val="nil"/>
              <w:left w:val="nil"/>
              <w:bottom w:val="nil"/>
              <w:right w:val="nil"/>
            </w:tcBorders>
          </w:tcPr>
          <w:p w14:paraId="4EAC3C88" w14:textId="77777777" w:rsidR="00BB162C" w:rsidRDefault="00BB162C">
            <w:pPr>
              <w:jc w:val="center"/>
              <w:rPr>
                <w:rFonts w:ascii="Arial" w:hAnsi="Arial"/>
                <w:b/>
                <w:color w:val="000000"/>
                <w:sz w:val="24"/>
              </w:rPr>
            </w:pPr>
            <w:r>
              <w:rPr>
                <w:rFonts w:ascii="Arial" w:hAnsi="Arial"/>
                <w:b/>
                <w:color w:val="000000"/>
                <w:sz w:val="24"/>
              </w:rPr>
              <w:t>Figure 22</w:t>
            </w:r>
          </w:p>
        </w:tc>
      </w:tr>
    </w:tbl>
    <w:p w14:paraId="16972BE1" w14:textId="77777777" w:rsidR="00BB162C" w:rsidRDefault="00BB162C"/>
    <w:p w14:paraId="407B20EB" w14:textId="77777777" w:rsidR="00BB162C" w:rsidRDefault="00BB162C">
      <w:pPr>
        <w:pStyle w:val="Textkrper"/>
      </w:pPr>
      <w:r>
        <w:t>This approximation allows the representation of stereoisomers that contain these uncertain stereo-bonds along with clearly-defined stereo features, such as:</w:t>
      </w:r>
    </w:p>
    <w:p w14:paraId="4EAAAA77" w14:textId="77777777" w:rsidR="00BB162C" w:rsidRDefault="00BB162C"/>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1980"/>
        <w:gridCol w:w="1890"/>
        <w:gridCol w:w="2070"/>
      </w:tblGrid>
      <w:tr w:rsidR="00BB162C" w14:paraId="4046266B" w14:textId="77777777">
        <w:tc>
          <w:tcPr>
            <w:tcW w:w="2070" w:type="dxa"/>
            <w:tcBorders>
              <w:top w:val="nil"/>
              <w:left w:val="nil"/>
              <w:bottom w:val="nil"/>
              <w:right w:val="nil"/>
            </w:tcBorders>
            <w:vAlign w:val="center"/>
          </w:tcPr>
          <w:p w14:paraId="045A81EF" w14:textId="77777777" w:rsidR="00BB162C" w:rsidRDefault="00F94555">
            <w:pPr>
              <w:jc w:val="center"/>
            </w:pPr>
            <w:r>
              <w:rPr>
                <w:noProof/>
                <w:lang w:val="de-DE" w:eastAsia="de-DE"/>
              </w:rPr>
              <w:drawing>
                <wp:inline distT="0" distB="0" distL="0" distR="0" wp14:anchorId="360C96AB" wp14:editId="1BFCDF8A">
                  <wp:extent cx="914400" cy="67627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inline>
              </w:drawing>
            </w:r>
          </w:p>
        </w:tc>
        <w:tc>
          <w:tcPr>
            <w:tcW w:w="1980" w:type="dxa"/>
            <w:tcBorders>
              <w:top w:val="nil"/>
              <w:left w:val="nil"/>
              <w:bottom w:val="nil"/>
              <w:right w:val="nil"/>
            </w:tcBorders>
            <w:vAlign w:val="center"/>
          </w:tcPr>
          <w:p w14:paraId="1F37541D" w14:textId="77777777" w:rsidR="00BB162C" w:rsidRDefault="00F94555">
            <w:pPr>
              <w:jc w:val="center"/>
            </w:pPr>
            <w:r>
              <w:rPr>
                <w:noProof/>
                <w:lang w:val="de-DE" w:eastAsia="de-DE"/>
              </w:rPr>
              <w:drawing>
                <wp:inline distT="0" distB="0" distL="0" distR="0" wp14:anchorId="4F185FAA" wp14:editId="751ACEE0">
                  <wp:extent cx="971550" cy="71437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71550" cy="714375"/>
                          </a:xfrm>
                          <a:prstGeom prst="rect">
                            <a:avLst/>
                          </a:prstGeom>
                          <a:noFill/>
                          <a:ln>
                            <a:noFill/>
                          </a:ln>
                        </pic:spPr>
                      </pic:pic>
                    </a:graphicData>
                  </a:graphic>
                </wp:inline>
              </w:drawing>
            </w:r>
          </w:p>
        </w:tc>
        <w:tc>
          <w:tcPr>
            <w:tcW w:w="1890" w:type="dxa"/>
            <w:tcBorders>
              <w:top w:val="nil"/>
              <w:left w:val="nil"/>
              <w:bottom w:val="nil"/>
              <w:right w:val="nil"/>
            </w:tcBorders>
            <w:vAlign w:val="center"/>
          </w:tcPr>
          <w:p w14:paraId="28A2AF68" w14:textId="77777777" w:rsidR="00BB162C" w:rsidRDefault="00F94555">
            <w:pPr>
              <w:jc w:val="center"/>
            </w:pPr>
            <w:r>
              <w:rPr>
                <w:noProof/>
                <w:lang w:val="de-DE" w:eastAsia="de-DE"/>
              </w:rPr>
              <w:drawing>
                <wp:inline distT="0" distB="0" distL="0" distR="0" wp14:anchorId="207F6A94" wp14:editId="53286557">
                  <wp:extent cx="771525" cy="7239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71525" cy="723900"/>
                          </a:xfrm>
                          <a:prstGeom prst="rect">
                            <a:avLst/>
                          </a:prstGeom>
                          <a:noFill/>
                          <a:ln>
                            <a:noFill/>
                          </a:ln>
                        </pic:spPr>
                      </pic:pic>
                    </a:graphicData>
                  </a:graphic>
                </wp:inline>
              </w:drawing>
            </w:r>
          </w:p>
        </w:tc>
        <w:tc>
          <w:tcPr>
            <w:tcW w:w="2070" w:type="dxa"/>
            <w:tcBorders>
              <w:top w:val="nil"/>
              <w:left w:val="nil"/>
              <w:bottom w:val="nil"/>
              <w:right w:val="nil"/>
            </w:tcBorders>
            <w:vAlign w:val="center"/>
          </w:tcPr>
          <w:p w14:paraId="042FFE94" w14:textId="77777777" w:rsidR="00BB162C" w:rsidRDefault="00F94555">
            <w:pPr>
              <w:jc w:val="center"/>
            </w:pPr>
            <w:r>
              <w:rPr>
                <w:noProof/>
                <w:lang w:val="de-DE" w:eastAsia="de-DE"/>
              </w:rPr>
              <w:drawing>
                <wp:inline distT="0" distB="0" distL="0" distR="0" wp14:anchorId="4FC48F93" wp14:editId="42C4D37E">
                  <wp:extent cx="723900" cy="67627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23900" cy="676275"/>
                          </a:xfrm>
                          <a:prstGeom prst="rect">
                            <a:avLst/>
                          </a:prstGeom>
                          <a:noFill/>
                          <a:ln>
                            <a:noFill/>
                          </a:ln>
                        </pic:spPr>
                      </pic:pic>
                    </a:graphicData>
                  </a:graphic>
                </wp:inline>
              </w:drawing>
            </w:r>
          </w:p>
        </w:tc>
      </w:tr>
      <w:tr w:rsidR="00BB162C" w14:paraId="581D95C1" w14:textId="77777777">
        <w:trPr>
          <w:cantSplit/>
        </w:trPr>
        <w:tc>
          <w:tcPr>
            <w:tcW w:w="8010" w:type="dxa"/>
            <w:gridSpan w:val="4"/>
            <w:tcBorders>
              <w:top w:val="nil"/>
              <w:left w:val="nil"/>
              <w:bottom w:val="nil"/>
              <w:right w:val="nil"/>
            </w:tcBorders>
          </w:tcPr>
          <w:p w14:paraId="5E3CA89E" w14:textId="77777777" w:rsidR="00BB162C" w:rsidRDefault="00BB162C">
            <w:pPr>
              <w:jc w:val="center"/>
              <w:rPr>
                <w:rFonts w:ascii="Arial" w:hAnsi="Arial"/>
                <w:b/>
                <w:color w:val="000000"/>
                <w:sz w:val="24"/>
              </w:rPr>
            </w:pPr>
            <w:r>
              <w:rPr>
                <w:rFonts w:ascii="Arial" w:hAnsi="Arial"/>
                <w:b/>
                <w:color w:val="000000"/>
                <w:sz w:val="24"/>
              </w:rPr>
              <w:t>Figure 23</w:t>
            </w:r>
          </w:p>
        </w:tc>
      </w:tr>
    </w:tbl>
    <w:p w14:paraId="0206FD96" w14:textId="77777777" w:rsidR="00BB162C" w:rsidRDefault="00BB162C"/>
    <w:p w14:paraId="613B0941" w14:textId="77777777" w:rsidR="00BB162C" w:rsidRDefault="00BB162C">
      <w:pPr>
        <w:pStyle w:val="Textkrper"/>
      </w:pPr>
      <w:r>
        <w:t xml:space="preserve">These species would generate the same </w:t>
      </w:r>
      <w:proofErr w:type="spellStart"/>
      <w:r>
        <w:t>InChI</w:t>
      </w:r>
      <w:proofErr w:type="spellEnd"/>
      <w:r>
        <w:t>.</w:t>
      </w:r>
    </w:p>
    <w:p w14:paraId="30DEF170" w14:textId="77777777" w:rsidR="00BB162C" w:rsidRDefault="00BB162C">
      <w:pPr>
        <w:pStyle w:val="Textkrper"/>
      </w:pPr>
      <w:r>
        <w:lastRenderedPageBreak/>
        <w:t xml:space="preserve">The </w:t>
      </w:r>
      <w:proofErr w:type="spellStart"/>
      <w:r>
        <w:t>InChI</w:t>
      </w:r>
      <w:proofErr w:type="spellEnd"/>
      <w:r>
        <w:t xml:space="preserve"> supports a ‘not-known’ descriptor for marking double bonds where the </w:t>
      </w:r>
      <w:r w:rsidRPr="00F22BF2">
        <w:rPr>
          <w:i/>
        </w:rPr>
        <w:t>Z/E</w:t>
      </w:r>
      <w:r>
        <w:t xml:space="preserve"> isomer is not certain. That is, the </w:t>
      </w:r>
      <w:proofErr w:type="spellStart"/>
      <w:r>
        <w:t>stereolayers</w:t>
      </w:r>
      <w:proofErr w:type="spellEnd"/>
      <w:r>
        <w:t xml:space="preserve"> would be different for </w:t>
      </w:r>
      <w:r w:rsidRPr="00F22BF2">
        <w:rPr>
          <w:i/>
        </w:rPr>
        <w:t>Z</w:t>
      </w:r>
      <w:r>
        <w:t>-but</w:t>
      </w:r>
      <w:r w:rsidR="00F22BF2">
        <w:t>-2-</w:t>
      </w:r>
      <w:r>
        <w:t xml:space="preserve">ene, </w:t>
      </w:r>
      <w:r w:rsidRPr="00F22BF2">
        <w:rPr>
          <w:i/>
        </w:rPr>
        <w:t>E</w:t>
      </w:r>
      <w:r>
        <w:t>-but</w:t>
      </w:r>
      <w:r w:rsidR="00F22BF2">
        <w:t>-2-</w:t>
      </w:r>
      <w:r>
        <w:t xml:space="preserve">ene and </w:t>
      </w:r>
      <w:proofErr w:type="spellStart"/>
      <w:r>
        <w:t>but</w:t>
      </w:r>
      <w:proofErr w:type="spellEnd"/>
      <w:r w:rsidR="00F22BF2">
        <w:t>-2-</w:t>
      </w:r>
      <w:r>
        <w:t>ene.</w:t>
      </w:r>
    </w:p>
    <w:p w14:paraId="73E1129A" w14:textId="77777777" w:rsidR="00BB162C" w:rsidRDefault="00BB162C">
      <w:pPr>
        <w:rPr>
          <w:rStyle w:val="BodyTextChar"/>
        </w:rPr>
      </w:pPr>
    </w:p>
    <w:p w14:paraId="1C9391A3" w14:textId="77777777" w:rsidR="00BB162C" w:rsidRPr="00304E17" w:rsidRDefault="00D37173" w:rsidP="00DD6DE7">
      <w:pPr>
        <w:pStyle w:val="berschrift3"/>
      </w:pPr>
      <w:bookmarkStart w:id="94" w:name="_Toc41832823"/>
      <w:r w:rsidRPr="00304E17">
        <w:t xml:space="preserve">Tetrahedral </w:t>
      </w:r>
      <w:r w:rsidR="00BB162C" w:rsidRPr="00304E17">
        <w:t>stereochemistry</w:t>
      </w:r>
      <w:bookmarkEnd w:id="94"/>
    </w:p>
    <w:p w14:paraId="6446DF12" w14:textId="77777777" w:rsidR="00BB162C" w:rsidRDefault="00BB162C">
      <w:pPr>
        <w:keepNext/>
        <w:keepLines/>
        <w:rPr>
          <w:rStyle w:val="BodyTextChar"/>
        </w:rPr>
      </w:pPr>
    </w:p>
    <w:p w14:paraId="0DE8B2F9" w14:textId="77777777" w:rsidR="00BB162C" w:rsidRDefault="00BB162C" w:rsidP="00315411">
      <w:pPr>
        <w:pStyle w:val="Textkrper"/>
        <w:rPr>
          <w:rStyle w:val="BodyTextChar"/>
          <w:rFonts w:ascii="Times New Roman" w:hAnsi="Times New Roman"/>
        </w:rPr>
      </w:pPr>
      <w:proofErr w:type="spellStart"/>
      <w:r>
        <w:rPr>
          <w:rStyle w:val="BodyTextChar"/>
          <w:rFonts w:ascii="Times New Roman" w:hAnsi="Times New Roman"/>
        </w:rPr>
        <w:t>Stereochemical</w:t>
      </w:r>
      <w:proofErr w:type="spellEnd"/>
      <w:r>
        <w:rPr>
          <w:rStyle w:val="BodyTextChar"/>
          <w:rFonts w:ascii="Times New Roman" w:hAnsi="Times New Roman"/>
        </w:rPr>
        <w:t xml:space="preserve"> descriptors will be processed for tetrahedral atoms such as C, Si and Ge. Currently </w:t>
      </w:r>
      <w:proofErr w:type="spellStart"/>
      <w:r>
        <w:rPr>
          <w:rStyle w:val="BodyTextChar"/>
          <w:rFonts w:ascii="Times New Roman" w:hAnsi="Times New Roman"/>
        </w:rPr>
        <w:t>InChI</w:t>
      </w:r>
      <w:proofErr w:type="spellEnd"/>
      <w:r>
        <w:rPr>
          <w:rStyle w:val="BodyTextChar"/>
          <w:rFonts w:ascii="Times New Roman" w:hAnsi="Times New Roman"/>
        </w:rPr>
        <w:t xml:space="preserve"> recognizes only the following atoms as capable of supporting </w:t>
      </w:r>
      <w:r w:rsidRPr="00315411">
        <w:t>sp</w:t>
      </w:r>
      <w:r w:rsidRPr="00D37173">
        <w:rPr>
          <w:szCs w:val="24"/>
          <w:vertAlign w:val="superscript"/>
        </w:rPr>
        <w:t>3</w:t>
      </w:r>
      <w:r w:rsidRPr="00315411">
        <w:t xml:space="preserve"> </w:t>
      </w:r>
      <w:r>
        <w:rPr>
          <w:rStyle w:val="BodyTextChar"/>
          <w:rFonts w:ascii="Times New Roman" w:hAnsi="Times New Roman"/>
        </w:rPr>
        <w:t>stereochemistry:</w:t>
      </w:r>
    </w:p>
    <w:p w14:paraId="3326B07B" w14:textId="77777777" w:rsidR="00BB162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1771"/>
        <w:gridCol w:w="1771"/>
        <w:gridCol w:w="1771"/>
        <w:gridCol w:w="1771"/>
      </w:tblGrid>
      <w:tr w:rsidR="00BB162C" w14:paraId="2347A0D0" w14:textId="77777777">
        <w:trPr>
          <w:cantSplit/>
        </w:trPr>
        <w:tc>
          <w:tcPr>
            <w:tcW w:w="8855" w:type="dxa"/>
            <w:gridSpan w:val="5"/>
          </w:tcPr>
          <w:p w14:paraId="6E4D3719" w14:textId="77777777" w:rsidR="00BB162C" w:rsidRDefault="00BB162C">
            <w:pPr>
              <w:keepNext/>
              <w:keepLines/>
              <w:jc w:val="center"/>
              <w:rPr>
                <w:rFonts w:ascii="Arial" w:hAnsi="Arial" w:cs="Arial"/>
                <w:sz w:val="24"/>
                <w:szCs w:val="24"/>
              </w:rPr>
            </w:pPr>
            <w:r>
              <w:rPr>
                <w:rFonts w:ascii="Arial" w:hAnsi="Arial" w:cs="Arial"/>
                <w:b/>
                <w:sz w:val="24"/>
                <w:szCs w:val="24"/>
              </w:rPr>
              <w:t>Table 8.</w:t>
            </w:r>
            <w:r>
              <w:rPr>
                <w:rFonts w:ascii="Arial" w:hAnsi="Arial" w:cs="Arial"/>
                <w:sz w:val="24"/>
                <w:szCs w:val="24"/>
              </w:rPr>
              <w:t xml:space="preserve"> Atoms treated as possibly </w:t>
            </w:r>
            <w:proofErr w:type="spellStart"/>
            <w:r>
              <w:rPr>
                <w:rFonts w:ascii="Arial" w:hAnsi="Arial" w:cs="Arial"/>
                <w:sz w:val="24"/>
                <w:szCs w:val="24"/>
              </w:rPr>
              <w:t>stereogenic</w:t>
            </w:r>
            <w:proofErr w:type="spellEnd"/>
          </w:p>
        </w:tc>
      </w:tr>
      <w:tr w:rsidR="00BB162C" w14:paraId="183A01A9" w14:textId="77777777">
        <w:tc>
          <w:tcPr>
            <w:tcW w:w="1771" w:type="dxa"/>
            <w:vAlign w:val="center"/>
          </w:tcPr>
          <w:p w14:paraId="0DF1003E" w14:textId="77777777" w:rsidR="00BB162C" w:rsidRDefault="00F94555">
            <w:pPr>
              <w:keepNext/>
              <w:keepLines/>
              <w:jc w:val="center"/>
            </w:pPr>
            <w:r>
              <w:rPr>
                <w:noProof/>
                <w:lang w:val="de-DE" w:eastAsia="de-DE"/>
              </w:rPr>
              <w:drawing>
                <wp:inline distT="0" distB="0" distL="0" distR="0" wp14:anchorId="13F2617E" wp14:editId="5492D4A5">
                  <wp:extent cx="600075" cy="6191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p>
        </w:tc>
        <w:tc>
          <w:tcPr>
            <w:tcW w:w="1771" w:type="dxa"/>
            <w:vAlign w:val="center"/>
          </w:tcPr>
          <w:p w14:paraId="71A2F23C" w14:textId="77777777" w:rsidR="00BB162C" w:rsidRDefault="00F94555">
            <w:pPr>
              <w:keepNext/>
              <w:keepLines/>
              <w:jc w:val="center"/>
            </w:pPr>
            <w:r>
              <w:rPr>
                <w:noProof/>
                <w:lang w:val="de-DE" w:eastAsia="de-DE"/>
              </w:rPr>
              <w:drawing>
                <wp:inline distT="0" distB="0" distL="0" distR="0" wp14:anchorId="1FF4AEC9" wp14:editId="08E21DA1">
                  <wp:extent cx="609600" cy="6096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771" w:type="dxa"/>
            <w:vAlign w:val="center"/>
          </w:tcPr>
          <w:p w14:paraId="1333CBFB" w14:textId="77777777" w:rsidR="00BB162C" w:rsidRDefault="00F94555">
            <w:pPr>
              <w:keepNext/>
              <w:keepLines/>
              <w:jc w:val="center"/>
            </w:pPr>
            <w:r>
              <w:rPr>
                <w:noProof/>
                <w:lang w:val="de-DE" w:eastAsia="de-DE"/>
              </w:rPr>
              <w:drawing>
                <wp:inline distT="0" distB="0" distL="0" distR="0" wp14:anchorId="65975D56" wp14:editId="7AE4A0C1">
                  <wp:extent cx="647700" cy="6477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1771" w:type="dxa"/>
            <w:vAlign w:val="center"/>
          </w:tcPr>
          <w:p w14:paraId="45250A1D" w14:textId="77777777" w:rsidR="00BB162C" w:rsidRDefault="00F94555">
            <w:pPr>
              <w:keepNext/>
              <w:keepLines/>
              <w:jc w:val="center"/>
            </w:pPr>
            <w:r>
              <w:rPr>
                <w:noProof/>
                <w:lang w:val="de-DE" w:eastAsia="de-DE"/>
              </w:rPr>
              <w:drawing>
                <wp:inline distT="0" distB="0" distL="0" distR="0" wp14:anchorId="2FF7F743" wp14:editId="56D59596">
                  <wp:extent cx="619125" cy="61912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1771" w:type="dxa"/>
            <w:vAlign w:val="center"/>
          </w:tcPr>
          <w:p w14:paraId="3901E1A3" w14:textId="77777777" w:rsidR="00BB162C" w:rsidRDefault="00F94555">
            <w:pPr>
              <w:keepNext/>
              <w:keepLines/>
              <w:jc w:val="center"/>
            </w:pPr>
            <w:r>
              <w:rPr>
                <w:noProof/>
                <w:lang w:val="de-DE" w:eastAsia="de-DE"/>
              </w:rPr>
              <w:drawing>
                <wp:inline distT="0" distB="0" distL="0" distR="0" wp14:anchorId="5AD889EF" wp14:editId="40308BFD">
                  <wp:extent cx="600075" cy="61912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p>
        </w:tc>
      </w:tr>
      <w:tr w:rsidR="00BB162C" w14:paraId="0D76C8AC" w14:textId="77777777">
        <w:tc>
          <w:tcPr>
            <w:tcW w:w="1771" w:type="dxa"/>
            <w:vAlign w:val="center"/>
          </w:tcPr>
          <w:p w14:paraId="045E62E6" w14:textId="77777777" w:rsidR="00BB162C" w:rsidRDefault="00F94555">
            <w:pPr>
              <w:keepNext/>
              <w:keepLines/>
              <w:jc w:val="center"/>
            </w:pPr>
            <w:r>
              <w:rPr>
                <w:noProof/>
                <w:lang w:val="de-DE" w:eastAsia="de-DE"/>
              </w:rPr>
              <w:drawing>
                <wp:inline distT="0" distB="0" distL="0" distR="0" wp14:anchorId="21772D8C" wp14:editId="741B1605">
                  <wp:extent cx="600075" cy="61912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p>
        </w:tc>
        <w:tc>
          <w:tcPr>
            <w:tcW w:w="1771" w:type="dxa"/>
            <w:vAlign w:val="center"/>
          </w:tcPr>
          <w:p w14:paraId="3404D55E" w14:textId="77777777" w:rsidR="00BB162C" w:rsidRDefault="00F94555">
            <w:pPr>
              <w:keepNext/>
              <w:keepLines/>
              <w:jc w:val="center"/>
            </w:pPr>
            <w:r>
              <w:rPr>
                <w:noProof/>
                <w:lang w:val="de-DE" w:eastAsia="de-DE"/>
              </w:rPr>
              <w:drawing>
                <wp:inline distT="0" distB="0" distL="0" distR="0" wp14:anchorId="4E28A691" wp14:editId="088AE01F">
                  <wp:extent cx="600075" cy="6191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p>
        </w:tc>
        <w:tc>
          <w:tcPr>
            <w:tcW w:w="1771" w:type="dxa"/>
            <w:vAlign w:val="center"/>
          </w:tcPr>
          <w:p w14:paraId="387A3963" w14:textId="77777777" w:rsidR="00BB162C" w:rsidRDefault="00F94555">
            <w:pPr>
              <w:keepNext/>
              <w:keepLines/>
              <w:jc w:val="center"/>
            </w:pPr>
            <w:r>
              <w:rPr>
                <w:noProof/>
                <w:lang w:val="de-DE" w:eastAsia="de-DE"/>
              </w:rPr>
              <w:drawing>
                <wp:inline distT="0" distB="0" distL="0" distR="0" wp14:anchorId="52C4B7C3" wp14:editId="5FCA9E03">
                  <wp:extent cx="609600" cy="6096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771" w:type="dxa"/>
            <w:vAlign w:val="center"/>
          </w:tcPr>
          <w:p w14:paraId="43F85452" w14:textId="77777777" w:rsidR="00BB162C" w:rsidRDefault="00F94555">
            <w:pPr>
              <w:keepNext/>
              <w:keepLines/>
              <w:jc w:val="center"/>
            </w:pPr>
            <w:r>
              <w:rPr>
                <w:noProof/>
                <w:lang w:val="de-DE" w:eastAsia="de-DE"/>
              </w:rPr>
              <w:drawing>
                <wp:inline distT="0" distB="0" distL="0" distR="0" wp14:anchorId="7B1CC1B0" wp14:editId="193F6CA9">
                  <wp:extent cx="590550" cy="63817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0550" cy="638175"/>
                          </a:xfrm>
                          <a:prstGeom prst="rect">
                            <a:avLst/>
                          </a:prstGeom>
                          <a:noFill/>
                          <a:ln>
                            <a:noFill/>
                          </a:ln>
                        </pic:spPr>
                      </pic:pic>
                    </a:graphicData>
                  </a:graphic>
                </wp:inline>
              </w:drawing>
            </w:r>
          </w:p>
        </w:tc>
        <w:tc>
          <w:tcPr>
            <w:tcW w:w="1771" w:type="dxa"/>
            <w:vAlign w:val="center"/>
          </w:tcPr>
          <w:p w14:paraId="28C7A0F6" w14:textId="77777777" w:rsidR="00BB162C" w:rsidRDefault="00F94555">
            <w:pPr>
              <w:keepNext/>
              <w:keepLines/>
              <w:jc w:val="center"/>
            </w:pPr>
            <w:r>
              <w:rPr>
                <w:noProof/>
                <w:lang w:val="de-DE" w:eastAsia="de-DE"/>
              </w:rPr>
              <w:drawing>
                <wp:inline distT="0" distB="0" distL="0" distR="0" wp14:anchorId="31383C47" wp14:editId="556D4210">
                  <wp:extent cx="581025" cy="6286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1025" cy="628650"/>
                          </a:xfrm>
                          <a:prstGeom prst="rect">
                            <a:avLst/>
                          </a:prstGeom>
                          <a:noFill/>
                          <a:ln>
                            <a:noFill/>
                          </a:ln>
                        </pic:spPr>
                      </pic:pic>
                    </a:graphicData>
                  </a:graphic>
                </wp:inline>
              </w:drawing>
            </w:r>
          </w:p>
        </w:tc>
      </w:tr>
      <w:tr w:rsidR="00BB162C" w14:paraId="50187E75" w14:textId="77777777">
        <w:tc>
          <w:tcPr>
            <w:tcW w:w="1771" w:type="dxa"/>
            <w:vAlign w:val="center"/>
          </w:tcPr>
          <w:p w14:paraId="20FD3704" w14:textId="77777777" w:rsidR="00BB162C" w:rsidRDefault="00F94555">
            <w:pPr>
              <w:keepNext/>
              <w:keepLines/>
              <w:jc w:val="center"/>
            </w:pPr>
            <w:r>
              <w:rPr>
                <w:noProof/>
                <w:lang w:val="de-DE" w:eastAsia="de-DE"/>
              </w:rPr>
              <w:drawing>
                <wp:inline distT="0" distB="0" distL="0" distR="0" wp14:anchorId="5B8C4A95" wp14:editId="3016301D">
                  <wp:extent cx="571500" cy="6286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p>
        </w:tc>
        <w:tc>
          <w:tcPr>
            <w:tcW w:w="1771" w:type="dxa"/>
            <w:vAlign w:val="center"/>
          </w:tcPr>
          <w:p w14:paraId="2D3467B3" w14:textId="77777777" w:rsidR="00BB162C" w:rsidRDefault="00F94555">
            <w:pPr>
              <w:keepNext/>
              <w:keepLines/>
              <w:jc w:val="center"/>
            </w:pPr>
            <w:r>
              <w:rPr>
                <w:noProof/>
                <w:lang w:val="de-DE" w:eastAsia="de-DE"/>
              </w:rPr>
              <w:drawing>
                <wp:inline distT="0" distB="0" distL="0" distR="0" wp14:anchorId="5E409749" wp14:editId="6EF8A1AF">
                  <wp:extent cx="609600" cy="60007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09600" cy="600075"/>
                          </a:xfrm>
                          <a:prstGeom prst="rect">
                            <a:avLst/>
                          </a:prstGeom>
                          <a:noFill/>
                          <a:ln>
                            <a:noFill/>
                          </a:ln>
                        </pic:spPr>
                      </pic:pic>
                    </a:graphicData>
                  </a:graphic>
                </wp:inline>
              </w:drawing>
            </w:r>
          </w:p>
        </w:tc>
        <w:tc>
          <w:tcPr>
            <w:tcW w:w="1771" w:type="dxa"/>
            <w:vAlign w:val="center"/>
          </w:tcPr>
          <w:p w14:paraId="4E7B104C" w14:textId="77777777" w:rsidR="00BB162C" w:rsidRDefault="00F94555">
            <w:pPr>
              <w:keepNext/>
              <w:keepLines/>
              <w:jc w:val="center"/>
            </w:pPr>
            <w:r>
              <w:rPr>
                <w:noProof/>
                <w:lang w:val="de-DE" w:eastAsia="de-DE"/>
              </w:rPr>
              <w:drawing>
                <wp:inline distT="0" distB="0" distL="0" distR="0" wp14:anchorId="535FB26E" wp14:editId="194D098B">
                  <wp:extent cx="476250" cy="5238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76250" cy="523875"/>
                          </a:xfrm>
                          <a:prstGeom prst="rect">
                            <a:avLst/>
                          </a:prstGeom>
                          <a:noFill/>
                          <a:ln>
                            <a:noFill/>
                          </a:ln>
                        </pic:spPr>
                      </pic:pic>
                    </a:graphicData>
                  </a:graphic>
                </wp:inline>
              </w:drawing>
            </w:r>
          </w:p>
        </w:tc>
        <w:tc>
          <w:tcPr>
            <w:tcW w:w="1771" w:type="dxa"/>
            <w:vAlign w:val="center"/>
          </w:tcPr>
          <w:p w14:paraId="622D1E61" w14:textId="77777777" w:rsidR="00BB162C" w:rsidRDefault="00F94555">
            <w:pPr>
              <w:keepNext/>
              <w:keepLines/>
              <w:jc w:val="center"/>
            </w:pPr>
            <w:r>
              <w:rPr>
                <w:noProof/>
                <w:lang w:val="de-DE" w:eastAsia="de-DE"/>
              </w:rPr>
              <w:drawing>
                <wp:inline distT="0" distB="0" distL="0" distR="0" wp14:anchorId="3B73DC55" wp14:editId="66D8839D">
                  <wp:extent cx="476250" cy="5429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76250" cy="542925"/>
                          </a:xfrm>
                          <a:prstGeom prst="rect">
                            <a:avLst/>
                          </a:prstGeom>
                          <a:noFill/>
                          <a:ln>
                            <a:noFill/>
                          </a:ln>
                        </pic:spPr>
                      </pic:pic>
                    </a:graphicData>
                  </a:graphic>
                </wp:inline>
              </w:drawing>
            </w:r>
          </w:p>
        </w:tc>
        <w:tc>
          <w:tcPr>
            <w:tcW w:w="1771" w:type="dxa"/>
            <w:vAlign w:val="center"/>
          </w:tcPr>
          <w:p w14:paraId="77F36938" w14:textId="77777777" w:rsidR="00BB162C" w:rsidRDefault="00F94555">
            <w:pPr>
              <w:keepNext/>
              <w:keepLines/>
              <w:jc w:val="center"/>
            </w:pPr>
            <w:r>
              <w:rPr>
                <w:noProof/>
                <w:lang w:val="de-DE" w:eastAsia="de-DE"/>
              </w:rPr>
              <w:drawing>
                <wp:inline distT="0" distB="0" distL="0" distR="0" wp14:anchorId="1B3E1CF7" wp14:editId="38E9FE08">
                  <wp:extent cx="590550" cy="56197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0550" cy="561975"/>
                          </a:xfrm>
                          <a:prstGeom prst="rect">
                            <a:avLst/>
                          </a:prstGeom>
                          <a:noFill/>
                          <a:ln>
                            <a:noFill/>
                          </a:ln>
                        </pic:spPr>
                      </pic:pic>
                    </a:graphicData>
                  </a:graphic>
                </wp:inline>
              </w:drawing>
            </w:r>
          </w:p>
        </w:tc>
      </w:tr>
      <w:tr w:rsidR="00BB162C" w14:paraId="0263CCDC" w14:textId="77777777">
        <w:tc>
          <w:tcPr>
            <w:tcW w:w="1771" w:type="dxa"/>
            <w:vAlign w:val="center"/>
          </w:tcPr>
          <w:p w14:paraId="56B824BF" w14:textId="77777777" w:rsidR="00BB162C" w:rsidRDefault="00F94555">
            <w:pPr>
              <w:keepNext/>
              <w:keepLines/>
              <w:jc w:val="center"/>
            </w:pPr>
            <w:r>
              <w:rPr>
                <w:noProof/>
                <w:lang w:val="de-DE" w:eastAsia="de-DE"/>
              </w:rPr>
              <w:drawing>
                <wp:inline distT="0" distB="0" distL="0" distR="0" wp14:anchorId="03C34BA2" wp14:editId="76392757">
                  <wp:extent cx="628650" cy="61912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28650" cy="619125"/>
                          </a:xfrm>
                          <a:prstGeom prst="rect">
                            <a:avLst/>
                          </a:prstGeom>
                          <a:noFill/>
                          <a:ln>
                            <a:noFill/>
                          </a:ln>
                        </pic:spPr>
                      </pic:pic>
                    </a:graphicData>
                  </a:graphic>
                </wp:inline>
              </w:drawing>
            </w:r>
          </w:p>
        </w:tc>
        <w:tc>
          <w:tcPr>
            <w:tcW w:w="1771" w:type="dxa"/>
            <w:vAlign w:val="center"/>
          </w:tcPr>
          <w:p w14:paraId="71668FD8" w14:textId="77777777" w:rsidR="00BB162C" w:rsidRDefault="00F94555">
            <w:pPr>
              <w:keepNext/>
              <w:keepLines/>
              <w:jc w:val="center"/>
            </w:pPr>
            <w:r>
              <w:rPr>
                <w:noProof/>
                <w:lang w:val="de-DE" w:eastAsia="de-DE"/>
              </w:rPr>
              <w:drawing>
                <wp:inline distT="0" distB="0" distL="0" distR="0" wp14:anchorId="09A73C3B" wp14:editId="6FBE4E37">
                  <wp:extent cx="628650" cy="60007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28650" cy="600075"/>
                          </a:xfrm>
                          <a:prstGeom prst="rect">
                            <a:avLst/>
                          </a:prstGeom>
                          <a:noFill/>
                          <a:ln>
                            <a:noFill/>
                          </a:ln>
                        </pic:spPr>
                      </pic:pic>
                    </a:graphicData>
                  </a:graphic>
                </wp:inline>
              </w:drawing>
            </w:r>
          </w:p>
        </w:tc>
        <w:tc>
          <w:tcPr>
            <w:tcW w:w="1771" w:type="dxa"/>
            <w:vAlign w:val="center"/>
          </w:tcPr>
          <w:p w14:paraId="06A95738" w14:textId="77777777" w:rsidR="00BB162C" w:rsidRDefault="00F94555">
            <w:pPr>
              <w:keepNext/>
              <w:keepLines/>
              <w:jc w:val="center"/>
            </w:pPr>
            <w:r>
              <w:rPr>
                <w:noProof/>
                <w:lang w:val="de-DE" w:eastAsia="de-DE"/>
              </w:rPr>
              <w:drawing>
                <wp:inline distT="0" distB="0" distL="0" distR="0" wp14:anchorId="72CB8951" wp14:editId="055FD3A7">
                  <wp:extent cx="447675" cy="54292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tc>
        <w:tc>
          <w:tcPr>
            <w:tcW w:w="1771" w:type="dxa"/>
            <w:vAlign w:val="center"/>
          </w:tcPr>
          <w:p w14:paraId="2983BBAA" w14:textId="77777777" w:rsidR="00BB162C" w:rsidRDefault="00F94555">
            <w:pPr>
              <w:keepNext/>
              <w:keepLines/>
              <w:jc w:val="center"/>
            </w:pPr>
            <w:r>
              <w:rPr>
                <w:noProof/>
                <w:lang w:val="de-DE" w:eastAsia="de-DE"/>
              </w:rPr>
              <w:drawing>
                <wp:inline distT="0" distB="0" distL="0" distR="0" wp14:anchorId="48475E72" wp14:editId="74FF1EC4">
                  <wp:extent cx="504825" cy="5143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4825" cy="514350"/>
                          </a:xfrm>
                          <a:prstGeom prst="rect">
                            <a:avLst/>
                          </a:prstGeom>
                          <a:noFill/>
                          <a:ln>
                            <a:noFill/>
                          </a:ln>
                        </pic:spPr>
                      </pic:pic>
                    </a:graphicData>
                  </a:graphic>
                </wp:inline>
              </w:drawing>
            </w:r>
          </w:p>
        </w:tc>
        <w:tc>
          <w:tcPr>
            <w:tcW w:w="1771" w:type="dxa"/>
            <w:vAlign w:val="center"/>
          </w:tcPr>
          <w:p w14:paraId="3DC324B3" w14:textId="77777777" w:rsidR="00BB162C" w:rsidRDefault="00BB162C">
            <w:pPr>
              <w:keepNext/>
              <w:keepLines/>
              <w:jc w:val="center"/>
            </w:pPr>
          </w:p>
        </w:tc>
      </w:tr>
      <w:tr w:rsidR="00BB162C" w14:paraId="7489FD2F" w14:textId="77777777">
        <w:trPr>
          <w:trHeight w:val="2015"/>
        </w:trPr>
        <w:tc>
          <w:tcPr>
            <w:tcW w:w="8855" w:type="dxa"/>
            <w:gridSpan w:val="5"/>
            <w:tcBorders>
              <w:top w:val="single" w:sz="4" w:space="0" w:color="auto"/>
              <w:left w:val="single" w:sz="4" w:space="0" w:color="auto"/>
              <w:bottom w:val="single" w:sz="4" w:space="0" w:color="auto"/>
              <w:right w:val="single" w:sz="4" w:space="0" w:color="auto"/>
            </w:tcBorders>
            <w:vAlign w:val="center"/>
          </w:tcPr>
          <w:p w14:paraId="49B6C1A1" w14:textId="77777777" w:rsidR="00BB162C" w:rsidRDefault="00BB162C">
            <w:pPr>
              <w:pStyle w:val="Textkrper"/>
            </w:pPr>
            <w:r>
              <w:t xml:space="preserve">An atom or positive ion </w:t>
            </w:r>
            <w:r>
              <w:rPr>
                <w:b/>
              </w:rPr>
              <w:t>N</w:t>
            </w:r>
            <w:r>
              <w:t xml:space="preserve">, </w:t>
            </w:r>
            <w:r>
              <w:rPr>
                <w:b/>
              </w:rPr>
              <w:t>P</w:t>
            </w:r>
            <w:r>
              <w:t xml:space="preserve">, </w:t>
            </w:r>
            <w:r>
              <w:rPr>
                <w:b/>
              </w:rPr>
              <w:t>As</w:t>
            </w:r>
            <w:r>
              <w:t xml:space="preserve">, </w:t>
            </w:r>
            <w:r>
              <w:rPr>
                <w:b/>
              </w:rPr>
              <w:t>S</w:t>
            </w:r>
            <w:r>
              <w:t xml:space="preserve">, or </w:t>
            </w:r>
            <w:r>
              <w:rPr>
                <w:b/>
              </w:rPr>
              <w:t>Se</w:t>
            </w:r>
            <w:r>
              <w:t xml:space="preserve"> is not treated as </w:t>
            </w:r>
            <w:proofErr w:type="spellStart"/>
            <w:r>
              <w:t>stereogenic</w:t>
            </w:r>
            <w:proofErr w:type="spellEnd"/>
            <w:r>
              <w:t xml:space="preserve"> if it has </w:t>
            </w:r>
          </w:p>
          <w:p w14:paraId="032F0FB1" w14:textId="77777777" w:rsidR="00BB162C" w:rsidRDefault="00BB162C">
            <w:pPr>
              <w:pStyle w:val="Textkrper"/>
            </w:pPr>
            <w:r>
              <w:t xml:space="preserve">(a) </w:t>
            </w:r>
            <w:r w:rsidR="00A54181">
              <w:t>A t</w:t>
            </w:r>
            <w:r>
              <w:t xml:space="preserve">erminal </w:t>
            </w:r>
            <w:r>
              <w:rPr>
                <w:b/>
              </w:rPr>
              <w:t>H</w:t>
            </w:r>
            <w:r>
              <w:t xml:space="preserve"> atom neighbor or</w:t>
            </w:r>
          </w:p>
          <w:p w14:paraId="3F79A762" w14:textId="77777777" w:rsidR="00BB162C" w:rsidRDefault="00BB162C">
            <w:pPr>
              <w:pStyle w:val="Textkrper"/>
            </w:pPr>
            <w:r>
              <w:t xml:space="preserve">(b) At least two terminal neighbors, </w:t>
            </w:r>
            <w:r>
              <w:rPr>
                <w:b/>
              </w:rPr>
              <w:sym w:font="Symbol" w:char="F02D"/>
            </w:r>
            <w:proofErr w:type="spellStart"/>
            <w:r>
              <w:rPr>
                <w:b/>
              </w:rPr>
              <w:t>XH</w:t>
            </w:r>
            <w:r w:rsidRPr="00A54181">
              <w:rPr>
                <w:b/>
                <w:i/>
                <w:vertAlign w:val="subscript"/>
              </w:rPr>
              <w:t>m</w:t>
            </w:r>
            <w:proofErr w:type="spellEnd"/>
            <w:r>
              <w:t xml:space="preserve"> and </w:t>
            </w:r>
            <w:r>
              <w:rPr>
                <w:b/>
              </w:rPr>
              <w:sym w:font="Symbol" w:char="F02D"/>
            </w:r>
            <w:proofErr w:type="spellStart"/>
            <w:r>
              <w:rPr>
                <w:b/>
              </w:rPr>
              <w:t>XH</w:t>
            </w:r>
            <w:r w:rsidRPr="00A54181">
              <w:rPr>
                <w:b/>
                <w:i/>
                <w:vertAlign w:val="subscript"/>
              </w:rPr>
              <w:t>n</w:t>
            </w:r>
            <w:proofErr w:type="spellEnd"/>
            <w:r>
              <w:t>, (</w:t>
            </w:r>
            <w:proofErr w:type="spellStart"/>
            <w:r w:rsidRPr="00A54181">
              <w:rPr>
                <w:i/>
              </w:rPr>
              <w:t>n</w:t>
            </w:r>
            <w:r>
              <w:t>+</w:t>
            </w:r>
            <w:r w:rsidRPr="00A54181">
              <w:rPr>
                <w:i/>
              </w:rPr>
              <w:t>m</w:t>
            </w:r>
            <w:proofErr w:type="spellEnd"/>
            <w:r>
              <w:t xml:space="preserve">&gt;0) connected by any kind of bond, where </w:t>
            </w:r>
            <w:r>
              <w:rPr>
                <w:b/>
              </w:rPr>
              <w:t>X</w:t>
            </w:r>
            <w:r>
              <w:t xml:space="preserve"> is </w:t>
            </w:r>
            <w:r>
              <w:rPr>
                <w:b/>
              </w:rPr>
              <w:t xml:space="preserve">O, S, Se, </w:t>
            </w:r>
            <w:proofErr w:type="spellStart"/>
            <w:r>
              <w:rPr>
                <w:b/>
              </w:rPr>
              <w:t>Te</w:t>
            </w:r>
            <w:proofErr w:type="spellEnd"/>
            <w:r>
              <w:rPr>
                <w:b/>
              </w:rPr>
              <w:t>,</w:t>
            </w:r>
            <w:r>
              <w:t xml:space="preserve"> or </w:t>
            </w:r>
            <w:r>
              <w:rPr>
                <w:b/>
              </w:rPr>
              <w:t>N</w:t>
            </w:r>
            <w:r>
              <w:t>.</w:t>
            </w:r>
          </w:p>
          <w:p w14:paraId="39172948" w14:textId="77777777" w:rsidR="00B35D0D" w:rsidRDefault="00D37173">
            <w:pPr>
              <w:pStyle w:val="Textkrper"/>
            </w:pPr>
            <w:r w:rsidRPr="006E5398">
              <w:t xml:space="preserve">Since </w:t>
            </w:r>
            <w:proofErr w:type="spellStart"/>
            <w:r w:rsidR="00E0451E">
              <w:t>InChI</w:t>
            </w:r>
            <w:proofErr w:type="spellEnd"/>
            <w:r w:rsidR="00E0451E">
              <w:t xml:space="preserve"> Software</w:t>
            </w:r>
            <w:r w:rsidRPr="006E5398">
              <w:t xml:space="preserve"> v. 1.02-standard (2009), p</w:t>
            </w:r>
            <w:r w:rsidR="00B35D0D" w:rsidRPr="006E5398">
              <w:t xml:space="preserve">hosphines and </w:t>
            </w:r>
            <w:r w:rsidRPr="006E5398">
              <w:t>a</w:t>
            </w:r>
            <w:r w:rsidR="00B35D0D" w:rsidRPr="006E5398">
              <w:t xml:space="preserve">rsines are </w:t>
            </w:r>
            <w:r w:rsidRPr="006E5398">
              <w:t xml:space="preserve">always </w:t>
            </w:r>
            <w:r w:rsidR="00B35D0D" w:rsidRPr="006E5398">
              <w:t xml:space="preserve">treated as </w:t>
            </w:r>
            <w:proofErr w:type="spellStart"/>
            <w:r w:rsidR="00B35D0D" w:rsidRPr="006E5398">
              <w:t>stereogenic</w:t>
            </w:r>
            <w:proofErr w:type="spellEnd"/>
            <w:r w:rsidR="00A05ABD" w:rsidRPr="006E5398">
              <w:t xml:space="preserve"> even with H atom neighbors</w:t>
            </w:r>
            <w:r w:rsidRPr="006E5398">
              <w:t>.</w:t>
            </w:r>
            <w:r w:rsidR="00B35D0D" w:rsidRPr="006E5398">
              <w:t xml:space="preserve"> </w:t>
            </w:r>
          </w:p>
          <w:p w14:paraId="48976EFF" w14:textId="77777777" w:rsidR="00BB162C" w:rsidRDefault="00BB162C">
            <w:pPr>
              <w:keepNext/>
              <w:keepLines/>
              <w:jc w:val="center"/>
            </w:pPr>
          </w:p>
        </w:tc>
      </w:tr>
    </w:tbl>
    <w:p w14:paraId="6CC2D807" w14:textId="77777777" w:rsidR="00BB162C" w:rsidRDefault="00BB162C">
      <w:pPr>
        <w:rPr>
          <w:rStyle w:val="BodyTextChar"/>
        </w:rPr>
      </w:pPr>
    </w:p>
    <w:p w14:paraId="09E66A60"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lastRenderedPageBreak/>
        <w:t xml:space="preserve">The correctness of a drawing depicting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elements deserves special consideration. In </w:t>
      </w:r>
      <w:proofErr w:type="spellStart"/>
      <w:r>
        <w:rPr>
          <w:rStyle w:val="BodyTextChar"/>
          <w:rFonts w:ascii="Times New Roman" w:hAnsi="Times New Roman"/>
        </w:rPr>
        <w:t>InChI</w:t>
      </w:r>
      <w:proofErr w:type="spellEnd"/>
      <w:r>
        <w:rPr>
          <w:rStyle w:val="BodyTextChar"/>
          <w:rFonts w:ascii="Times New Roman" w:hAnsi="Times New Roman"/>
        </w:rPr>
        <w:t xml:space="preserve"> the following rules are used for two-dimensional drawings:</w:t>
      </w:r>
    </w:p>
    <w:p w14:paraId="678B92A7" w14:textId="77777777" w:rsidR="00BB162C" w:rsidRDefault="00BB162C">
      <w:pPr>
        <w:rPr>
          <w:rStyle w:val="BodyTextChar"/>
        </w:rPr>
      </w:pPr>
    </w:p>
    <w:p w14:paraId="70861031" w14:textId="77777777" w:rsidR="00BB162C" w:rsidRDefault="00BB162C">
      <w:pPr>
        <w:keepNext/>
        <w:keepLines/>
        <w:jc w:val="center"/>
        <w:rPr>
          <w:rStyle w:val="BodyTextChar"/>
        </w:rPr>
      </w:pPr>
      <w:r>
        <w:rPr>
          <w:rStyle w:val="BodyTextChar"/>
          <w:b/>
        </w:rPr>
        <w:t>Table 9.</w:t>
      </w:r>
      <w:r>
        <w:rPr>
          <w:rStyle w:val="BodyTextChar"/>
        </w:rPr>
        <w:t xml:space="preserve"> Definition of 2D drawing correctness (4 ligands)</w:t>
      </w:r>
    </w:p>
    <w:p w14:paraId="62282DD9" w14:textId="77777777" w:rsidR="00BB162C" w:rsidRDefault="00BB162C">
      <w:pPr>
        <w:keepNext/>
        <w:keepLines/>
        <w:rPr>
          <w:rStyle w:val="BodyTextChar"/>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8"/>
        <w:gridCol w:w="1117"/>
        <w:gridCol w:w="1313"/>
        <w:gridCol w:w="1198"/>
        <w:gridCol w:w="1322"/>
        <w:gridCol w:w="1170"/>
        <w:gridCol w:w="1350"/>
      </w:tblGrid>
      <w:tr w:rsidR="00BB162C" w14:paraId="49C37635" w14:textId="77777777">
        <w:tc>
          <w:tcPr>
            <w:tcW w:w="1278" w:type="dxa"/>
            <w:vAlign w:val="center"/>
          </w:tcPr>
          <w:p w14:paraId="3A73B606" w14:textId="77777777" w:rsidR="00BB162C" w:rsidRDefault="00BB162C">
            <w:pPr>
              <w:keepNext/>
              <w:keepLines/>
              <w:jc w:val="center"/>
              <w:rPr>
                <w:rFonts w:ascii="Arial" w:hAnsi="Arial"/>
                <w:sz w:val="24"/>
              </w:rPr>
            </w:pPr>
            <w:r>
              <w:rPr>
                <w:rFonts w:ascii="Arial" w:hAnsi="Arial"/>
                <w:sz w:val="24"/>
              </w:rPr>
              <w:t>ok</w:t>
            </w:r>
          </w:p>
        </w:tc>
        <w:tc>
          <w:tcPr>
            <w:tcW w:w="1117" w:type="dxa"/>
            <w:vAlign w:val="center"/>
          </w:tcPr>
          <w:p w14:paraId="041AD601" w14:textId="77777777" w:rsidR="00BB162C" w:rsidRDefault="00BB162C">
            <w:pPr>
              <w:keepNext/>
              <w:keepLines/>
              <w:jc w:val="center"/>
              <w:rPr>
                <w:rFonts w:ascii="Arial" w:hAnsi="Arial"/>
                <w:sz w:val="24"/>
              </w:rPr>
            </w:pPr>
            <w:r>
              <w:rPr>
                <w:rFonts w:ascii="Arial" w:hAnsi="Arial"/>
                <w:sz w:val="24"/>
              </w:rPr>
              <w:t>warning</w:t>
            </w:r>
          </w:p>
        </w:tc>
        <w:tc>
          <w:tcPr>
            <w:tcW w:w="1313" w:type="dxa"/>
            <w:vAlign w:val="center"/>
          </w:tcPr>
          <w:p w14:paraId="1490A554" w14:textId="77777777" w:rsidR="00BB162C" w:rsidRDefault="00BB162C">
            <w:pPr>
              <w:keepNext/>
              <w:keepLines/>
              <w:jc w:val="center"/>
              <w:rPr>
                <w:rFonts w:ascii="Arial" w:hAnsi="Arial"/>
                <w:sz w:val="24"/>
              </w:rPr>
            </w:pPr>
            <w:r>
              <w:rPr>
                <w:rFonts w:ascii="Arial" w:hAnsi="Arial"/>
                <w:sz w:val="24"/>
              </w:rPr>
              <w:t>undefined</w:t>
            </w:r>
          </w:p>
        </w:tc>
        <w:tc>
          <w:tcPr>
            <w:tcW w:w="1198" w:type="dxa"/>
            <w:vAlign w:val="center"/>
          </w:tcPr>
          <w:p w14:paraId="0C234D81" w14:textId="77777777" w:rsidR="00BB162C" w:rsidRDefault="00A54181">
            <w:pPr>
              <w:keepNext/>
              <w:keepLines/>
              <w:jc w:val="center"/>
              <w:rPr>
                <w:rFonts w:ascii="Arial" w:hAnsi="Arial"/>
                <w:sz w:val="24"/>
              </w:rPr>
            </w:pPr>
            <w:r>
              <w:rPr>
                <w:rFonts w:ascii="Arial" w:hAnsi="Arial"/>
                <w:sz w:val="24"/>
              </w:rPr>
              <w:t>o</w:t>
            </w:r>
            <w:r w:rsidR="00BB162C">
              <w:rPr>
                <w:rFonts w:ascii="Arial" w:hAnsi="Arial"/>
                <w:sz w:val="24"/>
              </w:rPr>
              <w:t>k</w:t>
            </w:r>
          </w:p>
        </w:tc>
        <w:tc>
          <w:tcPr>
            <w:tcW w:w="1322" w:type="dxa"/>
            <w:vAlign w:val="center"/>
          </w:tcPr>
          <w:p w14:paraId="4160F401" w14:textId="77777777" w:rsidR="00BB162C" w:rsidRDefault="00BB162C">
            <w:pPr>
              <w:keepNext/>
              <w:keepLines/>
              <w:jc w:val="center"/>
              <w:rPr>
                <w:rFonts w:ascii="Arial" w:hAnsi="Arial"/>
                <w:sz w:val="24"/>
              </w:rPr>
            </w:pPr>
            <w:r>
              <w:rPr>
                <w:rFonts w:ascii="Arial" w:hAnsi="Arial"/>
                <w:sz w:val="24"/>
              </w:rPr>
              <w:t>ok</w:t>
            </w:r>
          </w:p>
        </w:tc>
        <w:tc>
          <w:tcPr>
            <w:tcW w:w="1170" w:type="dxa"/>
            <w:vAlign w:val="center"/>
          </w:tcPr>
          <w:p w14:paraId="3F7D8F4C" w14:textId="77777777" w:rsidR="00BB162C" w:rsidRDefault="00BB162C">
            <w:pPr>
              <w:keepNext/>
              <w:keepLines/>
              <w:jc w:val="center"/>
              <w:rPr>
                <w:rFonts w:ascii="Arial" w:hAnsi="Arial"/>
                <w:sz w:val="24"/>
              </w:rPr>
            </w:pPr>
            <w:r>
              <w:rPr>
                <w:rFonts w:ascii="Arial" w:hAnsi="Arial"/>
                <w:sz w:val="24"/>
              </w:rPr>
              <w:t>ok</w:t>
            </w:r>
          </w:p>
        </w:tc>
        <w:tc>
          <w:tcPr>
            <w:tcW w:w="1350" w:type="dxa"/>
            <w:vAlign w:val="center"/>
          </w:tcPr>
          <w:p w14:paraId="4EEF34A5" w14:textId="77777777" w:rsidR="00BB162C" w:rsidRDefault="00BB162C">
            <w:pPr>
              <w:keepNext/>
              <w:keepLines/>
              <w:jc w:val="center"/>
              <w:rPr>
                <w:rFonts w:ascii="Arial" w:hAnsi="Arial"/>
                <w:sz w:val="24"/>
              </w:rPr>
            </w:pPr>
            <w:r>
              <w:rPr>
                <w:rFonts w:ascii="Arial" w:hAnsi="Arial"/>
                <w:sz w:val="24"/>
              </w:rPr>
              <w:t>ok</w:t>
            </w:r>
          </w:p>
        </w:tc>
      </w:tr>
      <w:tr w:rsidR="00BB162C" w14:paraId="1BF2FF74" w14:textId="77777777">
        <w:tc>
          <w:tcPr>
            <w:tcW w:w="1278" w:type="dxa"/>
            <w:vAlign w:val="center"/>
          </w:tcPr>
          <w:p w14:paraId="6A9AA80B"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A4C3FDC" wp14:editId="5A3AC219">
                  <wp:extent cx="533400" cy="61912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3400" cy="619125"/>
                          </a:xfrm>
                          <a:prstGeom prst="rect">
                            <a:avLst/>
                          </a:prstGeom>
                          <a:noFill/>
                          <a:ln>
                            <a:noFill/>
                          </a:ln>
                        </pic:spPr>
                      </pic:pic>
                    </a:graphicData>
                  </a:graphic>
                </wp:inline>
              </w:drawing>
            </w:r>
          </w:p>
        </w:tc>
        <w:tc>
          <w:tcPr>
            <w:tcW w:w="1117" w:type="dxa"/>
            <w:vAlign w:val="center"/>
          </w:tcPr>
          <w:p w14:paraId="4A2D9133"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1B351792" wp14:editId="5ED5F163">
                  <wp:extent cx="533400" cy="61912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3400" cy="619125"/>
                          </a:xfrm>
                          <a:prstGeom prst="rect">
                            <a:avLst/>
                          </a:prstGeom>
                          <a:noFill/>
                          <a:ln>
                            <a:noFill/>
                          </a:ln>
                        </pic:spPr>
                      </pic:pic>
                    </a:graphicData>
                  </a:graphic>
                </wp:inline>
              </w:drawing>
            </w:r>
          </w:p>
        </w:tc>
        <w:tc>
          <w:tcPr>
            <w:tcW w:w="1313" w:type="dxa"/>
            <w:vAlign w:val="center"/>
          </w:tcPr>
          <w:p w14:paraId="51283E3F"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509A4964" wp14:editId="49FE66C8">
                  <wp:extent cx="647700" cy="73342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7700" cy="733425"/>
                          </a:xfrm>
                          <a:prstGeom prst="rect">
                            <a:avLst/>
                          </a:prstGeom>
                          <a:noFill/>
                          <a:ln>
                            <a:noFill/>
                          </a:ln>
                        </pic:spPr>
                      </pic:pic>
                    </a:graphicData>
                  </a:graphic>
                </wp:inline>
              </w:drawing>
            </w:r>
          </w:p>
        </w:tc>
        <w:tc>
          <w:tcPr>
            <w:tcW w:w="1198" w:type="dxa"/>
            <w:vAlign w:val="center"/>
          </w:tcPr>
          <w:p w14:paraId="0FE8E63C"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3FB9DE3F" wp14:editId="588FFDB0">
                  <wp:extent cx="619125" cy="61912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1322" w:type="dxa"/>
            <w:vAlign w:val="center"/>
          </w:tcPr>
          <w:p w14:paraId="74D53C1F"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27042ADF" wp14:editId="65ED6FFF">
                  <wp:extent cx="628650" cy="6286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170" w:type="dxa"/>
            <w:vAlign w:val="center"/>
          </w:tcPr>
          <w:p w14:paraId="33707789"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60EE724F" wp14:editId="36A43763">
                  <wp:extent cx="628650" cy="62865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350" w:type="dxa"/>
            <w:vAlign w:val="center"/>
          </w:tcPr>
          <w:p w14:paraId="7CA6896C"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54EDA003" wp14:editId="3B208522">
                  <wp:extent cx="609600" cy="6096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r>
      <w:tr w:rsidR="00BB162C" w14:paraId="1E7C4CFE" w14:textId="77777777">
        <w:tc>
          <w:tcPr>
            <w:tcW w:w="1278" w:type="dxa"/>
            <w:vAlign w:val="center"/>
          </w:tcPr>
          <w:p w14:paraId="543ECB7F" w14:textId="77777777" w:rsidR="00BB162C" w:rsidRDefault="00BB162C">
            <w:pPr>
              <w:keepNext/>
              <w:keepLines/>
              <w:jc w:val="center"/>
              <w:rPr>
                <w:rFonts w:ascii="Arial" w:hAnsi="Arial"/>
                <w:sz w:val="24"/>
              </w:rPr>
            </w:pPr>
            <w:r>
              <w:rPr>
                <w:rFonts w:ascii="Arial" w:hAnsi="Arial"/>
                <w:sz w:val="24"/>
              </w:rPr>
              <w:t>undefined</w:t>
            </w:r>
          </w:p>
        </w:tc>
        <w:tc>
          <w:tcPr>
            <w:tcW w:w="1117" w:type="dxa"/>
            <w:vAlign w:val="center"/>
          </w:tcPr>
          <w:p w14:paraId="0811B67C" w14:textId="77777777" w:rsidR="00BB162C" w:rsidRDefault="00BB162C">
            <w:pPr>
              <w:keepNext/>
              <w:keepLines/>
              <w:jc w:val="center"/>
              <w:rPr>
                <w:rFonts w:ascii="Arial" w:hAnsi="Arial"/>
                <w:sz w:val="24"/>
              </w:rPr>
            </w:pPr>
            <w:proofErr w:type="spellStart"/>
            <w:r>
              <w:rPr>
                <w:rFonts w:ascii="Arial" w:hAnsi="Arial"/>
                <w:sz w:val="24"/>
              </w:rPr>
              <w:t>undef</w:t>
            </w:r>
            <w:proofErr w:type="spellEnd"/>
          </w:p>
        </w:tc>
        <w:tc>
          <w:tcPr>
            <w:tcW w:w="1313" w:type="dxa"/>
            <w:vAlign w:val="center"/>
          </w:tcPr>
          <w:p w14:paraId="2A926361" w14:textId="77777777" w:rsidR="00BB162C" w:rsidRDefault="00BB162C">
            <w:pPr>
              <w:keepNext/>
              <w:keepLines/>
              <w:jc w:val="center"/>
              <w:rPr>
                <w:rFonts w:ascii="Arial" w:hAnsi="Arial"/>
                <w:sz w:val="24"/>
              </w:rPr>
            </w:pPr>
            <w:r>
              <w:rPr>
                <w:rFonts w:ascii="Arial" w:hAnsi="Arial"/>
                <w:sz w:val="24"/>
              </w:rPr>
              <w:t>undefined</w:t>
            </w:r>
          </w:p>
        </w:tc>
        <w:tc>
          <w:tcPr>
            <w:tcW w:w="1198" w:type="dxa"/>
            <w:vAlign w:val="center"/>
          </w:tcPr>
          <w:p w14:paraId="4CFB39C8" w14:textId="77777777" w:rsidR="00BB162C" w:rsidRDefault="00A54181">
            <w:pPr>
              <w:keepNext/>
              <w:keepLines/>
              <w:jc w:val="center"/>
              <w:rPr>
                <w:rFonts w:ascii="Arial" w:hAnsi="Arial"/>
                <w:sz w:val="24"/>
              </w:rPr>
            </w:pPr>
            <w:r>
              <w:rPr>
                <w:rFonts w:ascii="Arial" w:hAnsi="Arial"/>
                <w:sz w:val="24"/>
              </w:rPr>
              <w:t>o</w:t>
            </w:r>
            <w:r w:rsidR="00BB162C">
              <w:rPr>
                <w:rFonts w:ascii="Arial" w:hAnsi="Arial"/>
                <w:sz w:val="24"/>
              </w:rPr>
              <w:t>k</w:t>
            </w:r>
          </w:p>
        </w:tc>
        <w:tc>
          <w:tcPr>
            <w:tcW w:w="1322" w:type="dxa"/>
            <w:vAlign w:val="center"/>
          </w:tcPr>
          <w:p w14:paraId="5CE49AAD" w14:textId="77777777" w:rsidR="00BB162C" w:rsidRDefault="00BB162C">
            <w:pPr>
              <w:keepNext/>
              <w:keepLines/>
              <w:jc w:val="center"/>
              <w:rPr>
                <w:rFonts w:ascii="Arial" w:hAnsi="Arial"/>
                <w:sz w:val="24"/>
              </w:rPr>
            </w:pPr>
            <w:r>
              <w:rPr>
                <w:rFonts w:ascii="Arial" w:hAnsi="Arial"/>
                <w:sz w:val="24"/>
              </w:rPr>
              <w:t>warning</w:t>
            </w:r>
          </w:p>
        </w:tc>
        <w:tc>
          <w:tcPr>
            <w:tcW w:w="1170" w:type="dxa"/>
            <w:vAlign w:val="center"/>
          </w:tcPr>
          <w:p w14:paraId="490EC3B3" w14:textId="77777777" w:rsidR="00BB162C" w:rsidRDefault="00BB162C">
            <w:pPr>
              <w:keepNext/>
              <w:keepLines/>
              <w:jc w:val="center"/>
              <w:rPr>
                <w:rFonts w:ascii="Arial" w:hAnsi="Arial"/>
                <w:sz w:val="24"/>
              </w:rPr>
            </w:pPr>
            <w:r>
              <w:rPr>
                <w:rFonts w:ascii="Arial" w:hAnsi="Arial"/>
                <w:sz w:val="24"/>
              </w:rPr>
              <w:t>ok</w:t>
            </w:r>
          </w:p>
        </w:tc>
        <w:tc>
          <w:tcPr>
            <w:tcW w:w="1350" w:type="dxa"/>
            <w:vAlign w:val="center"/>
          </w:tcPr>
          <w:p w14:paraId="56769699" w14:textId="77777777" w:rsidR="00BB162C" w:rsidRDefault="00BB162C">
            <w:pPr>
              <w:keepNext/>
              <w:keepLines/>
              <w:jc w:val="center"/>
              <w:rPr>
                <w:rFonts w:ascii="Arial" w:hAnsi="Arial"/>
                <w:sz w:val="24"/>
              </w:rPr>
            </w:pPr>
            <w:r>
              <w:rPr>
                <w:rFonts w:ascii="Arial" w:hAnsi="Arial"/>
                <w:sz w:val="24"/>
              </w:rPr>
              <w:t>warning</w:t>
            </w:r>
          </w:p>
        </w:tc>
      </w:tr>
      <w:tr w:rsidR="00BB162C" w14:paraId="4E990E4C" w14:textId="77777777">
        <w:tc>
          <w:tcPr>
            <w:tcW w:w="1278" w:type="dxa"/>
            <w:vAlign w:val="center"/>
          </w:tcPr>
          <w:p w14:paraId="21A264D9"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69A02E5C" wp14:editId="411F646D">
                  <wp:extent cx="619125" cy="61912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1117" w:type="dxa"/>
            <w:vAlign w:val="center"/>
          </w:tcPr>
          <w:p w14:paraId="6E0391A0"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6C5C7DBD" wp14:editId="3350BB30">
                  <wp:extent cx="628650" cy="62865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313" w:type="dxa"/>
            <w:vAlign w:val="center"/>
          </w:tcPr>
          <w:p w14:paraId="19F69B31" w14:textId="77777777" w:rsidR="00BB162C" w:rsidRDefault="00F94555">
            <w:pPr>
              <w:pStyle w:val="Textkrper"/>
              <w:jc w:val="center"/>
            </w:pPr>
            <w:r>
              <w:rPr>
                <w:noProof/>
                <w:lang w:val="de-DE" w:eastAsia="de-DE"/>
              </w:rPr>
              <w:drawing>
                <wp:inline distT="0" distB="0" distL="0" distR="0" wp14:anchorId="3B2A0045" wp14:editId="55593D1E">
                  <wp:extent cx="619125" cy="61912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1198" w:type="dxa"/>
            <w:vAlign w:val="center"/>
          </w:tcPr>
          <w:p w14:paraId="24AC6837"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5B8A90DF" wp14:editId="6DE4A735">
                  <wp:extent cx="628650" cy="6286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322" w:type="dxa"/>
            <w:vAlign w:val="center"/>
          </w:tcPr>
          <w:p w14:paraId="0526CF6A"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77EF812E" wp14:editId="3A3BB553">
                  <wp:extent cx="742950" cy="60007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42950" cy="600075"/>
                          </a:xfrm>
                          <a:prstGeom prst="rect">
                            <a:avLst/>
                          </a:prstGeom>
                          <a:noFill/>
                          <a:ln>
                            <a:noFill/>
                          </a:ln>
                        </pic:spPr>
                      </pic:pic>
                    </a:graphicData>
                  </a:graphic>
                </wp:inline>
              </w:drawing>
            </w:r>
          </w:p>
        </w:tc>
        <w:tc>
          <w:tcPr>
            <w:tcW w:w="1170" w:type="dxa"/>
            <w:vAlign w:val="center"/>
          </w:tcPr>
          <w:p w14:paraId="3CEFC949"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1FA8157C" wp14:editId="0E4CF1D8">
                  <wp:extent cx="619125" cy="61912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1350" w:type="dxa"/>
            <w:vAlign w:val="center"/>
          </w:tcPr>
          <w:p w14:paraId="5609BCB3" w14:textId="77777777" w:rsidR="00BB162C" w:rsidRDefault="00F94555">
            <w:pPr>
              <w:jc w:val="center"/>
              <w:rPr>
                <w:rFonts w:ascii="Arial" w:hAnsi="Arial"/>
                <w:sz w:val="24"/>
              </w:rPr>
            </w:pPr>
            <w:r>
              <w:rPr>
                <w:rFonts w:ascii="Arial" w:hAnsi="Arial"/>
                <w:noProof/>
                <w:sz w:val="24"/>
                <w:lang w:val="de-DE" w:eastAsia="de-DE"/>
              </w:rPr>
              <w:drawing>
                <wp:inline distT="0" distB="0" distL="0" distR="0" wp14:anchorId="38E69CFF" wp14:editId="0221BEF4">
                  <wp:extent cx="619125" cy="61912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r>
      <w:tr w:rsidR="00BB162C" w14:paraId="5EE021C5" w14:textId="77777777">
        <w:tc>
          <w:tcPr>
            <w:tcW w:w="1278" w:type="dxa"/>
            <w:vAlign w:val="center"/>
          </w:tcPr>
          <w:p w14:paraId="60C64955" w14:textId="77777777" w:rsidR="00BB162C" w:rsidRDefault="00BB162C">
            <w:pPr>
              <w:keepNext/>
              <w:keepLines/>
              <w:jc w:val="center"/>
              <w:rPr>
                <w:rFonts w:ascii="Arial" w:hAnsi="Arial"/>
                <w:sz w:val="24"/>
              </w:rPr>
            </w:pPr>
            <w:r>
              <w:rPr>
                <w:rFonts w:ascii="Arial" w:hAnsi="Arial"/>
                <w:sz w:val="24"/>
              </w:rPr>
              <w:t>undefined</w:t>
            </w:r>
          </w:p>
        </w:tc>
        <w:tc>
          <w:tcPr>
            <w:tcW w:w="4950" w:type="dxa"/>
            <w:gridSpan w:val="4"/>
            <w:vAlign w:val="center"/>
          </w:tcPr>
          <w:p w14:paraId="31F825E9" w14:textId="77777777" w:rsidR="00BB162C" w:rsidRDefault="00BB162C">
            <w:pPr>
              <w:keepNext/>
              <w:keepLines/>
              <w:jc w:val="center"/>
              <w:rPr>
                <w:rFonts w:ascii="Arial" w:hAnsi="Arial"/>
                <w:sz w:val="24"/>
              </w:rPr>
            </w:pPr>
            <w:r>
              <w:rPr>
                <w:rFonts w:ascii="Arial" w:hAnsi="Arial"/>
                <w:sz w:val="24"/>
              </w:rPr>
              <w:t>warn: bonds inside 180º sector (examples)</w:t>
            </w:r>
          </w:p>
        </w:tc>
        <w:tc>
          <w:tcPr>
            <w:tcW w:w="1170" w:type="dxa"/>
            <w:vAlign w:val="center"/>
          </w:tcPr>
          <w:p w14:paraId="17D321EE" w14:textId="77777777" w:rsidR="00BB162C" w:rsidRDefault="00BB162C">
            <w:pPr>
              <w:pStyle w:val="Textkrper"/>
              <w:keepNext/>
              <w:keepLines/>
              <w:jc w:val="center"/>
            </w:pPr>
          </w:p>
        </w:tc>
        <w:tc>
          <w:tcPr>
            <w:tcW w:w="1350" w:type="dxa"/>
            <w:vAlign w:val="center"/>
          </w:tcPr>
          <w:p w14:paraId="19C9697A" w14:textId="77777777" w:rsidR="00BB162C" w:rsidRPr="00A54181" w:rsidRDefault="00BB162C">
            <w:pPr>
              <w:pStyle w:val="Textkrper"/>
              <w:keepNext/>
              <w:keepLines/>
              <w:jc w:val="center"/>
              <w:rPr>
                <w:rFonts w:ascii="Arial" w:hAnsi="Arial" w:cs="Arial"/>
              </w:rPr>
            </w:pPr>
            <w:r w:rsidRPr="00A54181">
              <w:rPr>
                <w:rFonts w:ascii="Arial" w:hAnsi="Arial" w:cs="Arial"/>
              </w:rPr>
              <w:t>ok</w:t>
            </w:r>
          </w:p>
        </w:tc>
      </w:tr>
      <w:tr w:rsidR="00BB162C" w14:paraId="0C4F3019" w14:textId="77777777">
        <w:tc>
          <w:tcPr>
            <w:tcW w:w="1278" w:type="dxa"/>
            <w:vAlign w:val="center"/>
          </w:tcPr>
          <w:p w14:paraId="577C6219" w14:textId="77777777" w:rsidR="00BB162C" w:rsidRDefault="00F94555">
            <w:pPr>
              <w:pStyle w:val="Textkrper"/>
              <w:jc w:val="center"/>
            </w:pPr>
            <w:r>
              <w:rPr>
                <w:noProof/>
                <w:lang w:val="de-DE" w:eastAsia="de-DE"/>
              </w:rPr>
              <w:drawing>
                <wp:inline distT="0" distB="0" distL="0" distR="0" wp14:anchorId="63A741B9" wp14:editId="2291410F">
                  <wp:extent cx="628650" cy="62865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117" w:type="dxa"/>
            <w:vAlign w:val="center"/>
          </w:tcPr>
          <w:p w14:paraId="59CC49A0" w14:textId="77777777" w:rsidR="00BB162C" w:rsidRDefault="00F94555">
            <w:pPr>
              <w:pStyle w:val="Textkrper"/>
              <w:jc w:val="center"/>
            </w:pPr>
            <w:r>
              <w:rPr>
                <w:noProof/>
                <w:lang w:val="de-DE" w:eastAsia="de-DE"/>
              </w:rPr>
              <w:drawing>
                <wp:inline distT="0" distB="0" distL="0" distR="0" wp14:anchorId="3979A7AE" wp14:editId="0B227FC7">
                  <wp:extent cx="390525" cy="6477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0525" cy="647700"/>
                          </a:xfrm>
                          <a:prstGeom prst="rect">
                            <a:avLst/>
                          </a:prstGeom>
                          <a:noFill/>
                          <a:ln>
                            <a:noFill/>
                          </a:ln>
                        </pic:spPr>
                      </pic:pic>
                    </a:graphicData>
                  </a:graphic>
                </wp:inline>
              </w:drawing>
            </w:r>
          </w:p>
        </w:tc>
        <w:tc>
          <w:tcPr>
            <w:tcW w:w="1313" w:type="dxa"/>
            <w:vAlign w:val="center"/>
          </w:tcPr>
          <w:p w14:paraId="0D315239" w14:textId="77777777" w:rsidR="00BB162C" w:rsidRDefault="00F94555">
            <w:pPr>
              <w:pStyle w:val="Textkrper"/>
              <w:jc w:val="center"/>
            </w:pPr>
            <w:r>
              <w:rPr>
                <w:noProof/>
                <w:lang w:val="de-DE" w:eastAsia="de-DE"/>
              </w:rPr>
              <w:drawing>
                <wp:inline distT="0" distB="0" distL="0" distR="0" wp14:anchorId="458CA64C" wp14:editId="3FD48382">
                  <wp:extent cx="485775" cy="59055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5775" cy="590550"/>
                          </a:xfrm>
                          <a:prstGeom prst="rect">
                            <a:avLst/>
                          </a:prstGeom>
                          <a:noFill/>
                          <a:ln>
                            <a:noFill/>
                          </a:ln>
                        </pic:spPr>
                      </pic:pic>
                    </a:graphicData>
                  </a:graphic>
                </wp:inline>
              </w:drawing>
            </w:r>
          </w:p>
        </w:tc>
        <w:tc>
          <w:tcPr>
            <w:tcW w:w="1198" w:type="dxa"/>
            <w:vAlign w:val="center"/>
          </w:tcPr>
          <w:p w14:paraId="382C190B" w14:textId="77777777" w:rsidR="00BB162C" w:rsidRDefault="00F94555">
            <w:pPr>
              <w:pStyle w:val="Textkrper"/>
              <w:jc w:val="center"/>
            </w:pPr>
            <w:r>
              <w:rPr>
                <w:noProof/>
                <w:lang w:val="de-DE" w:eastAsia="de-DE"/>
              </w:rPr>
              <w:drawing>
                <wp:inline distT="0" distB="0" distL="0" distR="0" wp14:anchorId="56C5DA28" wp14:editId="7F4F18C1">
                  <wp:extent cx="533400" cy="63817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 cy="638175"/>
                          </a:xfrm>
                          <a:prstGeom prst="rect">
                            <a:avLst/>
                          </a:prstGeom>
                          <a:noFill/>
                          <a:ln>
                            <a:noFill/>
                          </a:ln>
                        </pic:spPr>
                      </pic:pic>
                    </a:graphicData>
                  </a:graphic>
                </wp:inline>
              </w:drawing>
            </w:r>
          </w:p>
        </w:tc>
        <w:tc>
          <w:tcPr>
            <w:tcW w:w="1322" w:type="dxa"/>
            <w:vAlign w:val="center"/>
          </w:tcPr>
          <w:p w14:paraId="0EC987A7" w14:textId="77777777" w:rsidR="00BB162C" w:rsidRDefault="00F94555">
            <w:pPr>
              <w:pStyle w:val="Textkrper"/>
              <w:jc w:val="center"/>
            </w:pPr>
            <w:r>
              <w:rPr>
                <w:noProof/>
                <w:lang w:val="de-DE" w:eastAsia="de-DE"/>
              </w:rPr>
              <w:drawing>
                <wp:inline distT="0" distB="0" distL="0" distR="0" wp14:anchorId="1875975B" wp14:editId="723C3F9E">
                  <wp:extent cx="514350" cy="6477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350" cy="647700"/>
                          </a:xfrm>
                          <a:prstGeom prst="rect">
                            <a:avLst/>
                          </a:prstGeom>
                          <a:noFill/>
                          <a:ln>
                            <a:noFill/>
                          </a:ln>
                        </pic:spPr>
                      </pic:pic>
                    </a:graphicData>
                  </a:graphic>
                </wp:inline>
              </w:drawing>
            </w:r>
          </w:p>
        </w:tc>
        <w:tc>
          <w:tcPr>
            <w:tcW w:w="1170" w:type="dxa"/>
            <w:vAlign w:val="center"/>
          </w:tcPr>
          <w:p w14:paraId="6465BE2C" w14:textId="77777777" w:rsidR="00BB162C" w:rsidRDefault="00BB162C">
            <w:pPr>
              <w:pStyle w:val="Textkrper"/>
              <w:jc w:val="center"/>
            </w:pPr>
          </w:p>
        </w:tc>
        <w:tc>
          <w:tcPr>
            <w:tcW w:w="1350" w:type="dxa"/>
            <w:vAlign w:val="center"/>
          </w:tcPr>
          <w:p w14:paraId="2E3D9A24" w14:textId="77777777" w:rsidR="00BB162C" w:rsidRDefault="00F94555">
            <w:pPr>
              <w:pStyle w:val="Textkrper"/>
              <w:jc w:val="center"/>
            </w:pPr>
            <w:r>
              <w:rPr>
                <w:noProof/>
                <w:lang w:val="de-DE" w:eastAsia="de-DE"/>
              </w:rPr>
              <w:drawing>
                <wp:inline distT="0" distB="0" distL="0" distR="0" wp14:anchorId="0C618E22" wp14:editId="15965A0A">
                  <wp:extent cx="657225" cy="581025"/>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7225" cy="581025"/>
                          </a:xfrm>
                          <a:prstGeom prst="rect">
                            <a:avLst/>
                          </a:prstGeom>
                          <a:noFill/>
                          <a:ln>
                            <a:noFill/>
                          </a:ln>
                        </pic:spPr>
                      </pic:pic>
                    </a:graphicData>
                  </a:graphic>
                </wp:inline>
              </w:drawing>
            </w:r>
          </w:p>
        </w:tc>
      </w:tr>
    </w:tbl>
    <w:p w14:paraId="54F4DA77" w14:textId="77777777" w:rsidR="00BB162C" w:rsidRDefault="00BB162C">
      <w:pPr>
        <w:pStyle w:val="Textkrper"/>
      </w:pPr>
    </w:p>
    <w:p w14:paraId="506DE796" w14:textId="77777777" w:rsidR="00BB162C" w:rsidRDefault="00BB162C">
      <w:pPr>
        <w:keepNext/>
        <w:jc w:val="center"/>
        <w:rPr>
          <w:rStyle w:val="BodyTextChar"/>
        </w:rPr>
      </w:pPr>
      <w:r>
        <w:rPr>
          <w:rStyle w:val="BodyTextChar"/>
          <w:b/>
        </w:rPr>
        <w:lastRenderedPageBreak/>
        <w:t>Table 10.</w:t>
      </w:r>
      <w:r>
        <w:rPr>
          <w:rStyle w:val="BodyTextChar"/>
        </w:rPr>
        <w:t xml:space="preserve"> Definition of 2D drawing correctness (3 ligands)</w:t>
      </w:r>
    </w:p>
    <w:p w14:paraId="235A55F6" w14:textId="77777777" w:rsidR="00BB162C" w:rsidRDefault="00BB162C">
      <w:pPr>
        <w:pStyle w:val="Textkrper"/>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5"/>
        <w:gridCol w:w="1265"/>
        <w:gridCol w:w="1265"/>
        <w:gridCol w:w="1265"/>
        <w:gridCol w:w="1265"/>
        <w:gridCol w:w="1265"/>
        <w:gridCol w:w="1266"/>
      </w:tblGrid>
      <w:tr w:rsidR="00BB162C" w14:paraId="5C6067D3" w14:textId="77777777">
        <w:tc>
          <w:tcPr>
            <w:tcW w:w="1265" w:type="dxa"/>
          </w:tcPr>
          <w:p w14:paraId="5BA08A7E" w14:textId="77777777" w:rsidR="00BB162C" w:rsidRDefault="00BB162C">
            <w:pPr>
              <w:pStyle w:val="Textkrper"/>
              <w:keepNext/>
              <w:keepLines/>
            </w:pPr>
          </w:p>
        </w:tc>
        <w:tc>
          <w:tcPr>
            <w:tcW w:w="1265" w:type="dxa"/>
            <w:vAlign w:val="center"/>
          </w:tcPr>
          <w:p w14:paraId="38EDF298" w14:textId="77777777" w:rsidR="00BB162C" w:rsidRDefault="00BB162C">
            <w:pPr>
              <w:pStyle w:val="Textkrper"/>
              <w:keepNext/>
              <w:keepLines/>
              <w:jc w:val="center"/>
            </w:pPr>
            <w:r>
              <w:t>ok</w:t>
            </w:r>
          </w:p>
        </w:tc>
        <w:tc>
          <w:tcPr>
            <w:tcW w:w="1265" w:type="dxa"/>
            <w:vAlign w:val="center"/>
          </w:tcPr>
          <w:p w14:paraId="1B807D80" w14:textId="77777777" w:rsidR="00BB162C" w:rsidRDefault="00BB162C">
            <w:pPr>
              <w:pStyle w:val="Textkrper"/>
              <w:keepNext/>
              <w:keepLines/>
              <w:jc w:val="center"/>
            </w:pPr>
            <w:r>
              <w:t>undefined</w:t>
            </w:r>
          </w:p>
        </w:tc>
        <w:tc>
          <w:tcPr>
            <w:tcW w:w="1265" w:type="dxa"/>
            <w:vAlign w:val="center"/>
          </w:tcPr>
          <w:p w14:paraId="2B5B4788" w14:textId="77777777" w:rsidR="00BB162C" w:rsidRDefault="00BB162C">
            <w:pPr>
              <w:pStyle w:val="Textkrper"/>
              <w:keepNext/>
              <w:keepLines/>
              <w:jc w:val="center"/>
            </w:pPr>
            <w:r>
              <w:t>ok</w:t>
            </w:r>
          </w:p>
        </w:tc>
        <w:tc>
          <w:tcPr>
            <w:tcW w:w="1265" w:type="dxa"/>
            <w:vAlign w:val="center"/>
          </w:tcPr>
          <w:p w14:paraId="67D3F070" w14:textId="77777777" w:rsidR="00BB162C" w:rsidRDefault="00BB162C">
            <w:pPr>
              <w:pStyle w:val="Textkrper"/>
              <w:keepNext/>
              <w:keepLines/>
              <w:jc w:val="center"/>
            </w:pPr>
            <w:r>
              <w:t>undefined</w:t>
            </w:r>
          </w:p>
        </w:tc>
        <w:tc>
          <w:tcPr>
            <w:tcW w:w="1265" w:type="dxa"/>
            <w:vAlign w:val="center"/>
          </w:tcPr>
          <w:p w14:paraId="48BBF631" w14:textId="77777777" w:rsidR="00BB162C" w:rsidRDefault="00A54181">
            <w:pPr>
              <w:pStyle w:val="Textkrper"/>
              <w:keepNext/>
              <w:keepLines/>
              <w:jc w:val="center"/>
            </w:pPr>
            <w:r>
              <w:t>u</w:t>
            </w:r>
            <w:r w:rsidR="00BB162C">
              <w:t>ndefined</w:t>
            </w:r>
          </w:p>
        </w:tc>
        <w:tc>
          <w:tcPr>
            <w:tcW w:w="1266" w:type="dxa"/>
            <w:vAlign w:val="center"/>
          </w:tcPr>
          <w:p w14:paraId="6DE09927" w14:textId="77777777" w:rsidR="00BB162C" w:rsidRDefault="00BB162C">
            <w:pPr>
              <w:pStyle w:val="Textkrper"/>
              <w:keepNext/>
              <w:keepLines/>
              <w:jc w:val="center"/>
            </w:pPr>
            <w:r>
              <w:t>undefined</w:t>
            </w:r>
          </w:p>
        </w:tc>
      </w:tr>
      <w:tr w:rsidR="00BB162C" w14:paraId="2A33F50E" w14:textId="77777777">
        <w:tc>
          <w:tcPr>
            <w:tcW w:w="1265" w:type="dxa"/>
          </w:tcPr>
          <w:p w14:paraId="797BF0D3" w14:textId="77777777" w:rsidR="00BB162C" w:rsidRDefault="00BB162C">
            <w:pPr>
              <w:pStyle w:val="Textkrper"/>
              <w:keepNext/>
              <w:keepLines/>
            </w:pPr>
            <w:r>
              <w:t>input</w:t>
            </w:r>
          </w:p>
        </w:tc>
        <w:tc>
          <w:tcPr>
            <w:tcW w:w="1265" w:type="dxa"/>
            <w:vAlign w:val="center"/>
          </w:tcPr>
          <w:p w14:paraId="22D2D36D" w14:textId="77777777" w:rsidR="00BB162C" w:rsidRDefault="00F94555">
            <w:pPr>
              <w:pStyle w:val="Textkrper"/>
              <w:keepNext/>
              <w:keepLines/>
              <w:jc w:val="center"/>
            </w:pPr>
            <w:r>
              <w:rPr>
                <w:noProof/>
                <w:lang w:val="de-DE" w:eastAsia="de-DE"/>
              </w:rPr>
              <w:drawing>
                <wp:inline distT="0" distB="0" distL="0" distR="0" wp14:anchorId="4408E123" wp14:editId="23B1DBB3">
                  <wp:extent cx="619125" cy="55245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125" cy="552450"/>
                          </a:xfrm>
                          <a:prstGeom prst="rect">
                            <a:avLst/>
                          </a:prstGeom>
                          <a:noFill/>
                          <a:ln>
                            <a:noFill/>
                          </a:ln>
                        </pic:spPr>
                      </pic:pic>
                    </a:graphicData>
                  </a:graphic>
                </wp:inline>
              </w:drawing>
            </w:r>
          </w:p>
        </w:tc>
        <w:tc>
          <w:tcPr>
            <w:tcW w:w="1265" w:type="dxa"/>
            <w:vAlign w:val="center"/>
          </w:tcPr>
          <w:p w14:paraId="0D05D158" w14:textId="77777777" w:rsidR="00BB162C" w:rsidRDefault="00F94555">
            <w:pPr>
              <w:pStyle w:val="Textkrper"/>
              <w:keepNext/>
              <w:keepLines/>
              <w:jc w:val="center"/>
            </w:pPr>
            <w:r>
              <w:rPr>
                <w:noProof/>
                <w:lang w:val="de-DE" w:eastAsia="de-DE"/>
              </w:rPr>
              <w:drawing>
                <wp:inline distT="0" distB="0" distL="0" distR="0" wp14:anchorId="79462FA6" wp14:editId="149EFA67">
                  <wp:extent cx="619125" cy="37147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125" cy="371475"/>
                          </a:xfrm>
                          <a:prstGeom prst="rect">
                            <a:avLst/>
                          </a:prstGeom>
                          <a:noFill/>
                          <a:ln>
                            <a:noFill/>
                          </a:ln>
                        </pic:spPr>
                      </pic:pic>
                    </a:graphicData>
                  </a:graphic>
                </wp:inline>
              </w:drawing>
            </w:r>
          </w:p>
        </w:tc>
        <w:tc>
          <w:tcPr>
            <w:tcW w:w="1265" w:type="dxa"/>
            <w:vAlign w:val="center"/>
          </w:tcPr>
          <w:p w14:paraId="333CE128" w14:textId="77777777" w:rsidR="00BB162C" w:rsidRDefault="00F94555">
            <w:pPr>
              <w:pStyle w:val="Textkrper"/>
              <w:keepNext/>
              <w:keepLines/>
              <w:jc w:val="center"/>
            </w:pPr>
            <w:r>
              <w:rPr>
                <w:noProof/>
                <w:lang w:val="de-DE" w:eastAsia="de-DE"/>
              </w:rPr>
              <w:drawing>
                <wp:inline distT="0" distB="0" distL="0" distR="0" wp14:anchorId="31F90814" wp14:editId="39B7A5C2">
                  <wp:extent cx="619125" cy="371475"/>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125" cy="371475"/>
                          </a:xfrm>
                          <a:prstGeom prst="rect">
                            <a:avLst/>
                          </a:prstGeom>
                          <a:noFill/>
                          <a:ln>
                            <a:noFill/>
                          </a:ln>
                        </pic:spPr>
                      </pic:pic>
                    </a:graphicData>
                  </a:graphic>
                </wp:inline>
              </w:drawing>
            </w:r>
          </w:p>
        </w:tc>
        <w:tc>
          <w:tcPr>
            <w:tcW w:w="1265" w:type="dxa"/>
            <w:vAlign w:val="center"/>
          </w:tcPr>
          <w:p w14:paraId="41967A3F" w14:textId="77777777" w:rsidR="00BB162C" w:rsidRDefault="00F94555">
            <w:pPr>
              <w:pStyle w:val="Textkrper"/>
              <w:keepNext/>
              <w:keepLines/>
              <w:jc w:val="center"/>
            </w:pPr>
            <w:r>
              <w:rPr>
                <w:noProof/>
                <w:lang w:val="de-DE" w:eastAsia="de-DE"/>
              </w:rPr>
              <w:drawing>
                <wp:inline distT="0" distB="0" distL="0" distR="0" wp14:anchorId="555EC9AF" wp14:editId="306C1FFB">
                  <wp:extent cx="495300" cy="4000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inline>
              </w:drawing>
            </w:r>
          </w:p>
        </w:tc>
        <w:tc>
          <w:tcPr>
            <w:tcW w:w="1265" w:type="dxa"/>
            <w:vAlign w:val="center"/>
          </w:tcPr>
          <w:p w14:paraId="44DC9E00" w14:textId="77777777" w:rsidR="00BB162C" w:rsidRDefault="00F94555">
            <w:pPr>
              <w:pStyle w:val="Textkrper"/>
              <w:keepNext/>
              <w:keepLines/>
              <w:jc w:val="center"/>
            </w:pPr>
            <w:r>
              <w:rPr>
                <w:noProof/>
                <w:lang w:val="de-DE" w:eastAsia="de-DE"/>
              </w:rPr>
              <w:drawing>
                <wp:inline distT="0" distB="0" distL="0" distR="0" wp14:anchorId="3F13BF1E" wp14:editId="7397C10E">
                  <wp:extent cx="609600" cy="54292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00" cy="542925"/>
                          </a:xfrm>
                          <a:prstGeom prst="rect">
                            <a:avLst/>
                          </a:prstGeom>
                          <a:noFill/>
                          <a:ln>
                            <a:noFill/>
                          </a:ln>
                        </pic:spPr>
                      </pic:pic>
                    </a:graphicData>
                  </a:graphic>
                </wp:inline>
              </w:drawing>
            </w:r>
          </w:p>
        </w:tc>
        <w:tc>
          <w:tcPr>
            <w:tcW w:w="1266" w:type="dxa"/>
            <w:vAlign w:val="center"/>
          </w:tcPr>
          <w:p w14:paraId="5EA63B0B" w14:textId="77777777" w:rsidR="00BB162C" w:rsidRDefault="00F94555">
            <w:pPr>
              <w:pStyle w:val="Textkrper"/>
              <w:keepNext/>
              <w:keepLines/>
              <w:jc w:val="center"/>
            </w:pPr>
            <w:r>
              <w:rPr>
                <w:noProof/>
                <w:lang w:val="de-DE" w:eastAsia="de-DE"/>
              </w:rPr>
              <w:drawing>
                <wp:inline distT="0" distB="0" distL="0" distR="0" wp14:anchorId="1FD62A27" wp14:editId="761BDB94">
                  <wp:extent cx="323850" cy="50482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850" cy="504825"/>
                          </a:xfrm>
                          <a:prstGeom prst="rect">
                            <a:avLst/>
                          </a:prstGeom>
                          <a:noFill/>
                          <a:ln>
                            <a:noFill/>
                          </a:ln>
                        </pic:spPr>
                      </pic:pic>
                    </a:graphicData>
                  </a:graphic>
                </wp:inline>
              </w:drawing>
            </w:r>
          </w:p>
        </w:tc>
      </w:tr>
      <w:tr w:rsidR="00BB162C" w14:paraId="05EAB589" w14:textId="77777777">
        <w:tc>
          <w:tcPr>
            <w:tcW w:w="1265" w:type="dxa"/>
          </w:tcPr>
          <w:p w14:paraId="264CEEAF" w14:textId="77777777" w:rsidR="00BB162C" w:rsidRDefault="00BB162C">
            <w:pPr>
              <w:pStyle w:val="Textkrper"/>
              <w:keepNext/>
            </w:pPr>
            <w:r>
              <w:t>interpre</w:t>
            </w:r>
            <w:r>
              <w:softHyphen/>
              <w:t>ted as</w:t>
            </w:r>
          </w:p>
        </w:tc>
        <w:tc>
          <w:tcPr>
            <w:tcW w:w="1265" w:type="dxa"/>
            <w:vAlign w:val="center"/>
          </w:tcPr>
          <w:p w14:paraId="706D65D2" w14:textId="77777777" w:rsidR="00BB162C" w:rsidRDefault="00F94555">
            <w:pPr>
              <w:pStyle w:val="Textkrper"/>
              <w:keepNext/>
              <w:jc w:val="center"/>
            </w:pPr>
            <w:r>
              <w:rPr>
                <w:noProof/>
                <w:lang w:val="de-DE" w:eastAsia="de-DE"/>
              </w:rPr>
              <w:drawing>
                <wp:inline distT="0" distB="0" distL="0" distR="0" wp14:anchorId="25C3AC90" wp14:editId="5EBFC416">
                  <wp:extent cx="619125" cy="59055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19125" cy="590550"/>
                          </a:xfrm>
                          <a:prstGeom prst="rect">
                            <a:avLst/>
                          </a:prstGeom>
                          <a:noFill/>
                          <a:ln>
                            <a:noFill/>
                          </a:ln>
                        </pic:spPr>
                      </pic:pic>
                    </a:graphicData>
                  </a:graphic>
                </wp:inline>
              </w:drawing>
            </w:r>
          </w:p>
        </w:tc>
        <w:tc>
          <w:tcPr>
            <w:tcW w:w="1265" w:type="dxa"/>
            <w:vAlign w:val="center"/>
          </w:tcPr>
          <w:p w14:paraId="2FE8169C" w14:textId="77777777" w:rsidR="00BB162C" w:rsidRDefault="00F94555">
            <w:pPr>
              <w:pStyle w:val="Textkrper"/>
              <w:keepNext/>
              <w:jc w:val="center"/>
            </w:pPr>
            <w:r>
              <w:rPr>
                <w:noProof/>
                <w:lang w:val="de-DE" w:eastAsia="de-DE"/>
              </w:rPr>
              <w:drawing>
                <wp:inline distT="0" distB="0" distL="0" distR="0" wp14:anchorId="7DD26D89" wp14:editId="0CC1100B">
                  <wp:extent cx="590550" cy="63817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0550" cy="638175"/>
                          </a:xfrm>
                          <a:prstGeom prst="rect">
                            <a:avLst/>
                          </a:prstGeom>
                          <a:noFill/>
                          <a:ln>
                            <a:noFill/>
                          </a:ln>
                        </pic:spPr>
                      </pic:pic>
                    </a:graphicData>
                  </a:graphic>
                </wp:inline>
              </w:drawing>
            </w:r>
          </w:p>
        </w:tc>
        <w:tc>
          <w:tcPr>
            <w:tcW w:w="1265" w:type="dxa"/>
            <w:vAlign w:val="center"/>
          </w:tcPr>
          <w:p w14:paraId="75B8391B" w14:textId="77777777" w:rsidR="00BB162C" w:rsidRDefault="00F94555">
            <w:pPr>
              <w:pStyle w:val="Textkrper"/>
              <w:keepNext/>
              <w:jc w:val="center"/>
            </w:pPr>
            <w:r>
              <w:rPr>
                <w:noProof/>
                <w:lang w:val="de-DE" w:eastAsia="de-DE"/>
              </w:rPr>
              <w:drawing>
                <wp:inline distT="0" distB="0" distL="0" distR="0" wp14:anchorId="65911F6E" wp14:editId="0B6FA9F6">
                  <wp:extent cx="571500" cy="62865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p>
        </w:tc>
        <w:tc>
          <w:tcPr>
            <w:tcW w:w="1265" w:type="dxa"/>
            <w:vAlign w:val="center"/>
          </w:tcPr>
          <w:p w14:paraId="3773CA3A" w14:textId="77777777" w:rsidR="00BB162C" w:rsidRDefault="00F94555">
            <w:pPr>
              <w:pStyle w:val="Textkrper"/>
              <w:keepNext/>
              <w:jc w:val="center"/>
            </w:pPr>
            <w:r>
              <w:rPr>
                <w:noProof/>
                <w:lang w:val="de-DE" w:eastAsia="de-DE"/>
              </w:rPr>
              <w:drawing>
                <wp:inline distT="0" distB="0" distL="0" distR="0" wp14:anchorId="55D80487" wp14:editId="5B3297CB">
                  <wp:extent cx="466725" cy="51435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6725" cy="514350"/>
                          </a:xfrm>
                          <a:prstGeom prst="rect">
                            <a:avLst/>
                          </a:prstGeom>
                          <a:noFill/>
                          <a:ln>
                            <a:noFill/>
                          </a:ln>
                        </pic:spPr>
                      </pic:pic>
                    </a:graphicData>
                  </a:graphic>
                </wp:inline>
              </w:drawing>
            </w:r>
          </w:p>
        </w:tc>
        <w:tc>
          <w:tcPr>
            <w:tcW w:w="1265" w:type="dxa"/>
            <w:vAlign w:val="center"/>
          </w:tcPr>
          <w:p w14:paraId="7021F200" w14:textId="77777777" w:rsidR="00BB162C" w:rsidRDefault="00F94555">
            <w:pPr>
              <w:pStyle w:val="Textkrper"/>
              <w:keepNext/>
              <w:jc w:val="center"/>
            </w:pPr>
            <w:r>
              <w:rPr>
                <w:noProof/>
                <w:lang w:val="de-DE" w:eastAsia="de-DE"/>
              </w:rPr>
              <w:drawing>
                <wp:inline distT="0" distB="0" distL="0" distR="0" wp14:anchorId="3EF61E0A" wp14:editId="02EB3091">
                  <wp:extent cx="609600" cy="5334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09600" cy="533400"/>
                          </a:xfrm>
                          <a:prstGeom prst="rect">
                            <a:avLst/>
                          </a:prstGeom>
                          <a:noFill/>
                          <a:ln>
                            <a:noFill/>
                          </a:ln>
                        </pic:spPr>
                      </pic:pic>
                    </a:graphicData>
                  </a:graphic>
                </wp:inline>
              </w:drawing>
            </w:r>
          </w:p>
        </w:tc>
        <w:tc>
          <w:tcPr>
            <w:tcW w:w="1266" w:type="dxa"/>
            <w:vAlign w:val="center"/>
          </w:tcPr>
          <w:p w14:paraId="614DEF85" w14:textId="77777777" w:rsidR="00BB162C" w:rsidRDefault="00F94555">
            <w:pPr>
              <w:pStyle w:val="Textkrper"/>
              <w:keepNext/>
              <w:jc w:val="center"/>
            </w:pPr>
            <w:r>
              <w:rPr>
                <w:noProof/>
                <w:lang w:val="de-DE" w:eastAsia="de-DE"/>
              </w:rPr>
              <w:drawing>
                <wp:inline distT="0" distB="0" distL="0" distR="0" wp14:anchorId="13B2D05E" wp14:editId="4DF067A3">
                  <wp:extent cx="600075" cy="5524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00075" cy="552450"/>
                          </a:xfrm>
                          <a:prstGeom prst="rect">
                            <a:avLst/>
                          </a:prstGeom>
                          <a:noFill/>
                          <a:ln>
                            <a:noFill/>
                          </a:ln>
                        </pic:spPr>
                      </pic:pic>
                    </a:graphicData>
                  </a:graphic>
                </wp:inline>
              </w:drawing>
            </w:r>
          </w:p>
        </w:tc>
      </w:tr>
      <w:tr w:rsidR="00BB162C" w14:paraId="6224116A" w14:textId="77777777">
        <w:tc>
          <w:tcPr>
            <w:tcW w:w="1265" w:type="dxa"/>
          </w:tcPr>
          <w:p w14:paraId="1842F1AF" w14:textId="77777777" w:rsidR="00BB162C" w:rsidRDefault="00BB162C">
            <w:pPr>
              <w:pStyle w:val="Textkrper"/>
              <w:keepNext/>
              <w:keepLines/>
            </w:pPr>
          </w:p>
        </w:tc>
        <w:tc>
          <w:tcPr>
            <w:tcW w:w="1265" w:type="dxa"/>
            <w:vAlign w:val="center"/>
          </w:tcPr>
          <w:p w14:paraId="5B3E80CB" w14:textId="77777777" w:rsidR="00BB162C" w:rsidRDefault="00BB162C">
            <w:pPr>
              <w:pStyle w:val="Textkrper"/>
              <w:keepNext/>
              <w:keepLines/>
              <w:jc w:val="center"/>
            </w:pPr>
            <w:r>
              <w:t>ok</w:t>
            </w:r>
          </w:p>
        </w:tc>
        <w:tc>
          <w:tcPr>
            <w:tcW w:w="1265" w:type="dxa"/>
            <w:vAlign w:val="center"/>
          </w:tcPr>
          <w:p w14:paraId="07DFCAC2" w14:textId="77777777" w:rsidR="00BB162C" w:rsidRDefault="00BB162C">
            <w:pPr>
              <w:pStyle w:val="Textkrper"/>
              <w:keepNext/>
              <w:keepLines/>
              <w:jc w:val="center"/>
            </w:pPr>
            <w:r>
              <w:t>ok</w:t>
            </w:r>
          </w:p>
        </w:tc>
        <w:tc>
          <w:tcPr>
            <w:tcW w:w="1265" w:type="dxa"/>
            <w:vAlign w:val="center"/>
          </w:tcPr>
          <w:p w14:paraId="2F72343E" w14:textId="77777777" w:rsidR="00BB162C" w:rsidRDefault="00BB162C">
            <w:pPr>
              <w:pStyle w:val="Textkrper"/>
              <w:keepNext/>
              <w:keepLines/>
              <w:jc w:val="center"/>
            </w:pPr>
            <w:r>
              <w:t>ok</w:t>
            </w:r>
          </w:p>
        </w:tc>
        <w:tc>
          <w:tcPr>
            <w:tcW w:w="1265" w:type="dxa"/>
            <w:vAlign w:val="center"/>
          </w:tcPr>
          <w:p w14:paraId="4B4AF81A" w14:textId="77777777" w:rsidR="00BB162C" w:rsidRDefault="00BB162C">
            <w:pPr>
              <w:pStyle w:val="Textkrper"/>
              <w:keepNext/>
              <w:keepLines/>
              <w:jc w:val="center"/>
            </w:pPr>
            <w:r>
              <w:t>ok</w:t>
            </w:r>
          </w:p>
        </w:tc>
        <w:tc>
          <w:tcPr>
            <w:tcW w:w="1265" w:type="dxa"/>
            <w:vAlign w:val="center"/>
          </w:tcPr>
          <w:p w14:paraId="161CE586" w14:textId="77777777" w:rsidR="00BB162C" w:rsidRDefault="00A54181">
            <w:pPr>
              <w:pStyle w:val="Textkrper"/>
              <w:keepNext/>
              <w:keepLines/>
              <w:jc w:val="center"/>
            </w:pPr>
            <w:r>
              <w:t>u</w:t>
            </w:r>
            <w:r w:rsidR="00BB162C">
              <w:t>ndefined</w:t>
            </w:r>
          </w:p>
        </w:tc>
        <w:tc>
          <w:tcPr>
            <w:tcW w:w="1266" w:type="dxa"/>
            <w:vAlign w:val="center"/>
          </w:tcPr>
          <w:p w14:paraId="6D9E049E" w14:textId="77777777" w:rsidR="00BB162C" w:rsidRDefault="00BB162C">
            <w:pPr>
              <w:pStyle w:val="Textkrper"/>
              <w:keepNext/>
              <w:keepLines/>
              <w:jc w:val="center"/>
            </w:pPr>
            <w:r>
              <w:t>undefined</w:t>
            </w:r>
          </w:p>
        </w:tc>
      </w:tr>
      <w:tr w:rsidR="00BB162C" w14:paraId="34559EDE" w14:textId="77777777">
        <w:tc>
          <w:tcPr>
            <w:tcW w:w="1265" w:type="dxa"/>
          </w:tcPr>
          <w:p w14:paraId="1CBCFEA1" w14:textId="77777777" w:rsidR="00BB162C" w:rsidRDefault="00BB162C">
            <w:pPr>
              <w:pStyle w:val="Textkrper"/>
              <w:keepNext/>
              <w:keepLines/>
            </w:pPr>
            <w:r>
              <w:t>input</w:t>
            </w:r>
          </w:p>
        </w:tc>
        <w:tc>
          <w:tcPr>
            <w:tcW w:w="1265" w:type="dxa"/>
            <w:vAlign w:val="center"/>
          </w:tcPr>
          <w:p w14:paraId="19812847" w14:textId="77777777" w:rsidR="00BB162C" w:rsidRDefault="00F94555">
            <w:pPr>
              <w:pStyle w:val="Textkrper"/>
              <w:keepNext/>
              <w:keepLines/>
              <w:jc w:val="center"/>
            </w:pPr>
            <w:r>
              <w:rPr>
                <w:noProof/>
                <w:lang w:val="de-DE" w:eastAsia="de-DE"/>
              </w:rPr>
              <w:drawing>
                <wp:inline distT="0" distB="0" distL="0" distR="0" wp14:anchorId="1AC4BF9E" wp14:editId="08F7DD5A">
                  <wp:extent cx="619125" cy="561975"/>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9125" cy="561975"/>
                          </a:xfrm>
                          <a:prstGeom prst="rect">
                            <a:avLst/>
                          </a:prstGeom>
                          <a:noFill/>
                          <a:ln>
                            <a:noFill/>
                          </a:ln>
                        </pic:spPr>
                      </pic:pic>
                    </a:graphicData>
                  </a:graphic>
                </wp:inline>
              </w:drawing>
            </w:r>
          </w:p>
        </w:tc>
        <w:tc>
          <w:tcPr>
            <w:tcW w:w="1265" w:type="dxa"/>
            <w:vAlign w:val="center"/>
          </w:tcPr>
          <w:p w14:paraId="0AF2F1B4" w14:textId="77777777" w:rsidR="00BB162C" w:rsidRDefault="00F94555">
            <w:pPr>
              <w:pStyle w:val="Textkrper"/>
              <w:keepNext/>
              <w:keepLines/>
              <w:jc w:val="center"/>
            </w:pPr>
            <w:r>
              <w:rPr>
                <w:noProof/>
                <w:lang w:val="de-DE" w:eastAsia="de-DE"/>
              </w:rPr>
              <w:drawing>
                <wp:inline distT="0" distB="0" distL="0" distR="0" wp14:anchorId="27F38E14" wp14:editId="459E5A93">
                  <wp:extent cx="361950" cy="48577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1950" cy="485775"/>
                          </a:xfrm>
                          <a:prstGeom prst="rect">
                            <a:avLst/>
                          </a:prstGeom>
                          <a:noFill/>
                          <a:ln>
                            <a:noFill/>
                          </a:ln>
                        </pic:spPr>
                      </pic:pic>
                    </a:graphicData>
                  </a:graphic>
                </wp:inline>
              </w:drawing>
            </w:r>
          </w:p>
        </w:tc>
        <w:tc>
          <w:tcPr>
            <w:tcW w:w="1265" w:type="dxa"/>
            <w:vAlign w:val="center"/>
          </w:tcPr>
          <w:p w14:paraId="252F4BED" w14:textId="77777777" w:rsidR="00BB162C" w:rsidRDefault="00F94555">
            <w:pPr>
              <w:pStyle w:val="Textkrper"/>
              <w:keepNext/>
              <w:keepLines/>
              <w:jc w:val="center"/>
            </w:pPr>
            <w:r>
              <w:rPr>
                <w:noProof/>
                <w:lang w:val="de-DE" w:eastAsia="de-DE"/>
              </w:rPr>
              <w:drawing>
                <wp:inline distT="0" distB="0" distL="0" distR="0" wp14:anchorId="670593EA" wp14:editId="5C086208">
                  <wp:extent cx="390525" cy="4953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0525" cy="495300"/>
                          </a:xfrm>
                          <a:prstGeom prst="rect">
                            <a:avLst/>
                          </a:prstGeom>
                          <a:noFill/>
                          <a:ln>
                            <a:noFill/>
                          </a:ln>
                        </pic:spPr>
                      </pic:pic>
                    </a:graphicData>
                  </a:graphic>
                </wp:inline>
              </w:drawing>
            </w:r>
          </w:p>
        </w:tc>
        <w:tc>
          <w:tcPr>
            <w:tcW w:w="1265" w:type="dxa"/>
            <w:vAlign w:val="center"/>
          </w:tcPr>
          <w:p w14:paraId="22808C28" w14:textId="77777777" w:rsidR="00BB162C" w:rsidRDefault="00F94555">
            <w:pPr>
              <w:pStyle w:val="Textkrper"/>
              <w:keepNext/>
              <w:keepLines/>
              <w:jc w:val="center"/>
            </w:pPr>
            <w:r>
              <w:rPr>
                <w:noProof/>
                <w:lang w:val="de-DE" w:eastAsia="de-DE"/>
              </w:rPr>
              <w:drawing>
                <wp:inline distT="0" distB="0" distL="0" distR="0" wp14:anchorId="48A5A792" wp14:editId="161A5DA4">
                  <wp:extent cx="352425" cy="600075"/>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2425" cy="600075"/>
                          </a:xfrm>
                          <a:prstGeom prst="rect">
                            <a:avLst/>
                          </a:prstGeom>
                          <a:noFill/>
                          <a:ln>
                            <a:noFill/>
                          </a:ln>
                        </pic:spPr>
                      </pic:pic>
                    </a:graphicData>
                  </a:graphic>
                </wp:inline>
              </w:drawing>
            </w:r>
          </w:p>
        </w:tc>
        <w:tc>
          <w:tcPr>
            <w:tcW w:w="1265" w:type="dxa"/>
            <w:vAlign w:val="center"/>
          </w:tcPr>
          <w:p w14:paraId="388D91D4" w14:textId="77777777" w:rsidR="00BB162C" w:rsidRDefault="00F94555">
            <w:pPr>
              <w:pStyle w:val="Textkrper"/>
              <w:keepNext/>
              <w:keepLines/>
              <w:jc w:val="center"/>
            </w:pPr>
            <w:r>
              <w:rPr>
                <w:noProof/>
                <w:lang w:val="de-DE" w:eastAsia="de-DE"/>
              </w:rPr>
              <w:drawing>
                <wp:inline distT="0" distB="0" distL="0" distR="0" wp14:anchorId="0C8708A4" wp14:editId="33632790">
                  <wp:extent cx="342900" cy="6096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2900" cy="609600"/>
                          </a:xfrm>
                          <a:prstGeom prst="rect">
                            <a:avLst/>
                          </a:prstGeom>
                          <a:noFill/>
                          <a:ln>
                            <a:noFill/>
                          </a:ln>
                        </pic:spPr>
                      </pic:pic>
                    </a:graphicData>
                  </a:graphic>
                </wp:inline>
              </w:drawing>
            </w:r>
          </w:p>
        </w:tc>
        <w:tc>
          <w:tcPr>
            <w:tcW w:w="1266" w:type="dxa"/>
            <w:vAlign w:val="center"/>
          </w:tcPr>
          <w:p w14:paraId="2A204DCE" w14:textId="77777777" w:rsidR="00BB162C" w:rsidRDefault="00F94555">
            <w:pPr>
              <w:pStyle w:val="Textkrper"/>
              <w:keepNext/>
              <w:keepLines/>
              <w:jc w:val="center"/>
            </w:pPr>
            <w:r>
              <w:rPr>
                <w:noProof/>
                <w:lang w:val="de-DE" w:eastAsia="de-DE"/>
              </w:rPr>
              <w:drawing>
                <wp:inline distT="0" distB="0" distL="0" distR="0" wp14:anchorId="7DF18AB0" wp14:editId="366277CD">
                  <wp:extent cx="600075" cy="52387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0075" cy="523875"/>
                          </a:xfrm>
                          <a:prstGeom prst="rect">
                            <a:avLst/>
                          </a:prstGeom>
                          <a:noFill/>
                          <a:ln>
                            <a:noFill/>
                          </a:ln>
                        </pic:spPr>
                      </pic:pic>
                    </a:graphicData>
                  </a:graphic>
                </wp:inline>
              </w:drawing>
            </w:r>
          </w:p>
        </w:tc>
      </w:tr>
      <w:tr w:rsidR="00BB162C" w14:paraId="6F703916" w14:textId="77777777">
        <w:tc>
          <w:tcPr>
            <w:tcW w:w="1265" w:type="dxa"/>
          </w:tcPr>
          <w:p w14:paraId="53BC8BFB" w14:textId="77777777" w:rsidR="00BB162C" w:rsidRDefault="00BB162C">
            <w:pPr>
              <w:pStyle w:val="Textkrper"/>
            </w:pPr>
            <w:r>
              <w:t>interpre</w:t>
            </w:r>
            <w:r>
              <w:softHyphen/>
              <w:t>ted as</w:t>
            </w:r>
          </w:p>
        </w:tc>
        <w:tc>
          <w:tcPr>
            <w:tcW w:w="1265" w:type="dxa"/>
            <w:vAlign w:val="center"/>
          </w:tcPr>
          <w:p w14:paraId="0352F427" w14:textId="77777777" w:rsidR="00BB162C" w:rsidRDefault="00F94555">
            <w:pPr>
              <w:pStyle w:val="Textkrper"/>
              <w:jc w:val="center"/>
            </w:pPr>
            <w:r>
              <w:rPr>
                <w:noProof/>
                <w:lang w:val="de-DE" w:eastAsia="de-DE"/>
              </w:rPr>
              <w:drawing>
                <wp:inline distT="0" distB="0" distL="0" distR="0" wp14:anchorId="7A9AC2AB" wp14:editId="1E2B1A1A">
                  <wp:extent cx="619125" cy="54292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9125" cy="542925"/>
                          </a:xfrm>
                          <a:prstGeom prst="rect">
                            <a:avLst/>
                          </a:prstGeom>
                          <a:noFill/>
                          <a:ln>
                            <a:noFill/>
                          </a:ln>
                        </pic:spPr>
                      </pic:pic>
                    </a:graphicData>
                  </a:graphic>
                </wp:inline>
              </w:drawing>
            </w:r>
          </w:p>
        </w:tc>
        <w:tc>
          <w:tcPr>
            <w:tcW w:w="1265" w:type="dxa"/>
            <w:vAlign w:val="center"/>
          </w:tcPr>
          <w:p w14:paraId="206D3916" w14:textId="77777777" w:rsidR="00BB162C" w:rsidRDefault="00F94555">
            <w:pPr>
              <w:pStyle w:val="Textkrper"/>
              <w:jc w:val="center"/>
            </w:pPr>
            <w:r>
              <w:rPr>
                <w:noProof/>
                <w:lang w:val="de-DE" w:eastAsia="de-DE"/>
              </w:rPr>
              <w:drawing>
                <wp:inline distT="0" distB="0" distL="0" distR="0" wp14:anchorId="76951436" wp14:editId="5035415F">
                  <wp:extent cx="619125" cy="53340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9125" cy="533400"/>
                          </a:xfrm>
                          <a:prstGeom prst="rect">
                            <a:avLst/>
                          </a:prstGeom>
                          <a:noFill/>
                          <a:ln>
                            <a:noFill/>
                          </a:ln>
                        </pic:spPr>
                      </pic:pic>
                    </a:graphicData>
                  </a:graphic>
                </wp:inline>
              </w:drawing>
            </w:r>
          </w:p>
        </w:tc>
        <w:tc>
          <w:tcPr>
            <w:tcW w:w="1265" w:type="dxa"/>
            <w:vAlign w:val="center"/>
          </w:tcPr>
          <w:p w14:paraId="1933CE53" w14:textId="77777777" w:rsidR="00BB162C" w:rsidRDefault="00F94555">
            <w:pPr>
              <w:pStyle w:val="Textkrper"/>
              <w:jc w:val="center"/>
            </w:pPr>
            <w:r>
              <w:rPr>
                <w:noProof/>
                <w:lang w:val="de-DE" w:eastAsia="de-DE"/>
              </w:rPr>
              <w:drawing>
                <wp:inline distT="0" distB="0" distL="0" distR="0" wp14:anchorId="2619A6C4" wp14:editId="411F6B18">
                  <wp:extent cx="619125" cy="50482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9125" cy="504825"/>
                          </a:xfrm>
                          <a:prstGeom prst="rect">
                            <a:avLst/>
                          </a:prstGeom>
                          <a:noFill/>
                          <a:ln>
                            <a:noFill/>
                          </a:ln>
                        </pic:spPr>
                      </pic:pic>
                    </a:graphicData>
                  </a:graphic>
                </wp:inline>
              </w:drawing>
            </w:r>
          </w:p>
        </w:tc>
        <w:tc>
          <w:tcPr>
            <w:tcW w:w="1265" w:type="dxa"/>
            <w:vAlign w:val="center"/>
          </w:tcPr>
          <w:p w14:paraId="737EFBA6" w14:textId="77777777" w:rsidR="00BB162C" w:rsidRDefault="00F94555">
            <w:pPr>
              <w:pStyle w:val="Textkrper"/>
              <w:jc w:val="center"/>
            </w:pPr>
            <w:r>
              <w:rPr>
                <w:noProof/>
                <w:lang w:val="de-DE" w:eastAsia="de-DE"/>
              </w:rPr>
              <w:drawing>
                <wp:inline distT="0" distB="0" distL="0" distR="0" wp14:anchorId="6D5C52E7" wp14:editId="09E56A4C">
                  <wp:extent cx="561975" cy="56197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tc>
        <w:tc>
          <w:tcPr>
            <w:tcW w:w="1265" w:type="dxa"/>
            <w:vAlign w:val="center"/>
          </w:tcPr>
          <w:p w14:paraId="698903AB" w14:textId="77777777" w:rsidR="00BB162C" w:rsidRDefault="00F94555">
            <w:pPr>
              <w:pStyle w:val="Textkrper"/>
              <w:jc w:val="center"/>
            </w:pPr>
            <w:r>
              <w:rPr>
                <w:noProof/>
                <w:lang w:val="de-DE" w:eastAsia="de-DE"/>
              </w:rPr>
              <w:drawing>
                <wp:inline distT="0" distB="0" distL="0" distR="0" wp14:anchorId="412B9B2F" wp14:editId="40ED2F0B">
                  <wp:extent cx="514350" cy="56197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4350" cy="561975"/>
                          </a:xfrm>
                          <a:prstGeom prst="rect">
                            <a:avLst/>
                          </a:prstGeom>
                          <a:noFill/>
                          <a:ln>
                            <a:noFill/>
                          </a:ln>
                        </pic:spPr>
                      </pic:pic>
                    </a:graphicData>
                  </a:graphic>
                </wp:inline>
              </w:drawing>
            </w:r>
          </w:p>
        </w:tc>
        <w:tc>
          <w:tcPr>
            <w:tcW w:w="1266" w:type="dxa"/>
            <w:vAlign w:val="center"/>
          </w:tcPr>
          <w:p w14:paraId="485E9468" w14:textId="77777777" w:rsidR="00BB162C" w:rsidRDefault="00F94555">
            <w:pPr>
              <w:pStyle w:val="Textkrper"/>
              <w:jc w:val="center"/>
            </w:pPr>
            <w:r>
              <w:rPr>
                <w:noProof/>
                <w:lang w:val="de-DE" w:eastAsia="de-DE"/>
              </w:rPr>
              <w:drawing>
                <wp:inline distT="0" distB="0" distL="0" distR="0" wp14:anchorId="66329215" wp14:editId="3D1B2EB5">
                  <wp:extent cx="600075" cy="5334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00075" cy="533400"/>
                          </a:xfrm>
                          <a:prstGeom prst="rect">
                            <a:avLst/>
                          </a:prstGeom>
                          <a:noFill/>
                          <a:ln>
                            <a:noFill/>
                          </a:ln>
                        </pic:spPr>
                      </pic:pic>
                    </a:graphicData>
                  </a:graphic>
                </wp:inline>
              </w:drawing>
            </w:r>
          </w:p>
        </w:tc>
      </w:tr>
    </w:tbl>
    <w:p w14:paraId="3F4B02FE" w14:textId="77777777" w:rsidR="00BB162C" w:rsidRDefault="00BB162C">
      <w:pPr>
        <w:rPr>
          <w:rFonts w:ascii="Arial" w:hAnsi="Arial"/>
          <w:sz w:val="24"/>
        </w:rPr>
      </w:pPr>
    </w:p>
    <w:p w14:paraId="3BBEA9CF" w14:textId="77777777" w:rsidR="00BB162C" w:rsidRPr="00315411" w:rsidRDefault="00BB162C" w:rsidP="00315411">
      <w:pPr>
        <w:pStyle w:val="Textkrper"/>
      </w:pPr>
      <w:r w:rsidRPr="00315411">
        <w:t xml:space="preserve">The parity of a </w:t>
      </w:r>
      <w:proofErr w:type="spellStart"/>
      <w:r w:rsidRPr="00315411">
        <w:t>stereogenic</w:t>
      </w:r>
      <w:proofErr w:type="spellEnd"/>
      <w:r w:rsidRPr="00315411">
        <w:t xml:space="preserve"> atom is calculated as a volume of an oriented tetrahedron. A wide end of a wedge bond is lifted at an angle of 45º to the plane; a wide end of a hatched bond is lowered at 45º from the plane. Before the volume is calculated all bonds are reduced to the same length. In addition to the warnings described in the tables above, an additional warning is issued if the central atom is outside of the tetrahedron.</w:t>
      </w:r>
    </w:p>
    <w:p w14:paraId="1C853461" w14:textId="77777777" w:rsidR="00BB162C" w:rsidRDefault="00BB162C">
      <w:pPr>
        <w:pStyle w:val="Textkrper"/>
      </w:pPr>
      <w:r>
        <w:t xml:space="preserve">When a complete stereo-description is provided it is straightforward to derive the </w:t>
      </w:r>
      <w:proofErr w:type="spellStart"/>
      <w:r>
        <w:t>InChI</w:t>
      </w:r>
      <w:proofErr w:type="spellEnd"/>
      <w:r>
        <w:t xml:space="preserve"> for a stereoisomer. Problems arise for representation of structures that contain inexact </w:t>
      </w:r>
      <w:proofErr w:type="spellStart"/>
      <w:r>
        <w:t>stereochemical</w:t>
      </w:r>
      <w:proofErr w:type="spellEnd"/>
      <w:r>
        <w:t xml:space="preserve"> information. In these cases </w:t>
      </w:r>
      <w:proofErr w:type="spellStart"/>
      <w:r>
        <w:t>stereochemical</w:t>
      </w:r>
      <w:proofErr w:type="spellEnd"/>
      <w:r>
        <w:t xml:space="preserve"> layers of </w:t>
      </w:r>
      <w:proofErr w:type="spellStart"/>
      <w:r>
        <w:t>InChI</w:t>
      </w:r>
      <w:proofErr w:type="spellEnd"/>
      <w:r>
        <w:t xml:space="preserve"> for different input representations of the same substance will match only if they contain precisely the same sets of inexact information. Moreover, </w:t>
      </w:r>
      <w:proofErr w:type="spellStart"/>
      <w:r>
        <w:t>stereochemical</w:t>
      </w:r>
      <w:proofErr w:type="spellEnd"/>
      <w:r>
        <w:t xml:space="preserve"> layers for inexact structures will not match </w:t>
      </w:r>
      <w:proofErr w:type="spellStart"/>
      <w:r>
        <w:t>stereochemical</w:t>
      </w:r>
      <w:proofErr w:type="spellEnd"/>
      <w:r>
        <w:t xml:space="preserve"> layers for a fully described stereoisomer. </w:t>
      </w:r>
    </w:p>
    <w:p w14:paraId="3D374056" w14:textId="77777777" w:rsidR="00BB162C" w:rsidRDefault="00BB162C">
      <w:pPr>
        <w:pStyle w:val="Textkrper"/>
      </w:pPr>
      <w:r>
        <w:lastRenderedPageBreak/>
        <w:t xml:space="preserve">Nevertheless, significant interest was expressed for including partial </w:t>
      </w:r>
      <w:proofErr w:type="spellStart"/>
      <w:r>
        <w:t>stereochemical</w:t>
      </w:r>
      <w:proofErr w:type="spellEnd"/>
      <w:r>
        <w:t xml:space="preserve"> information in the </w:t>
      </w:r>
      <w:proofErr w:type="spellStart"/>
      <w:r>
        <w:t>InChI</w:t>
      </w:r>
      <w:proofErr w:type="spellEnd"/>
      <w:r>
        <w:t xml:space="preserve">. For this purpose, absolute and unknown </w:t>
      </w:r>
      <w:proofErr w:type="spellStart"/>
      <w:r>
        <w:t>stereochemical</w:t>
      </w:r>
      <w:proofErr w:type="spellEnd"/>
      <w:r>
        <w:t xml:space="preserve"> descriptors can be employed (Figure 24 – left structure is absolute, the C-BrC2H </w:t>
      </w:r>
      <w:proofErr w:type="spellStart"/>
      <w:r>
        <w:t>stereocenter</w:t>
      </w:r>
      <w:proofErr w:type="spellEnd"/>
      <w:r>
        <w:t xml:space="preserve"> in the right structure is unknown):</w:t>
      </w:r>
    </w:p>
    <w:p w14:paraId="0BABE795" w14:textId="77777777" w:rsidR="00BB162C" w:rsidRDefault="00BB162C">
      <w:r>
        <w:t xml:space="preserve"> </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980"/>
        <w:gridCol w:w="90"/>
      </w:tblGrid>
      <w:tr w:rsidR="00BB162C" w14:paraId="5002AAD1" w14:textId="77777777">
        <w:trPr>
          <w:gridAfter w:val="1"/>
          <w:wAfter w:w="90" w:type="dxa"/>
        </w:trPr>
        <w:tc>
          <w:tcPr>
            <w:tcW w:w="1980" w:type="dxa"/>
            <w:tcBorders>
              <w:top w:val="nil"/>
              <w:left w:val="nil"/>
              <w:bottom w:val="nil"/>
              <w:right w:val="nil"/>
            </w:tcBorders>
          </w:tcPr>
          <w:p w14:paraId="5CDFE56A" w14:textId="77777777" w:rsidR="00BB162C" w:rsidRDefault="00F94555">
            <w:pPr>
              <w:keepNext/>
              <w:keepLines/>
            </w:pPr>
            <w:r>
              <w:rPr>
                <w:noProof/>
                <w:lang w:val="de-DE" w:eastAsia="de-DE"/>
              </w:rPr>
              <w:drawing>
                <wp:inline distT="0" distB="0" distL="0" distR="0" wp14:anchorId="56DBB1FD" wp14:editId="454827C1">
                  <wp:extent cx="1047750" cy="8382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047750" cy="838200"/>
                          </a:xfrm>
                          <a:prstGeom prst="rect">
                            <a:avLst/>
                          </a:prstGeom>
                          <a:noFill/>
                          <a:ln>
                            <a:noFill/>
                          </a:ln>
                        </pic:spPr>
                      </pic:pic>
                    </a:graphicData>
                  </a:graphic>
                </wp:inline>
              </w:drawing>
            </w:r>
          </w:p>
        </w:tc>
        <w:tc>
          <w:tcPr>
            <w:tcW w:w="1980" w:type="dxa"/>
            <w:tcBorders>
              <w:top w:val="nil"/>
              <w:left w:val="nil"/>
              <w:bottom w:val="nil"/>
              <w:right w:val="nil"/>
            </w:tcBorders>
          </w:tcPr>
          <w:p w14:paraId="14710CBF" w14:textId="77777777" w:rsidR="00BB162C" w:rsidRDefault="00F94555">
            <w:pPr>
              <w:keepNext/>
              <w:keepLines/>
            </w:pPr>
            <w:r>
              <w:rPr>
                <w:noProof/>
                <w:lang w:val="de-DE" w:eastAsia="de-DE"/>
              </w:rPr>
              <w:drawing>
                <wp:inline distT="0" distB="0" distL="0" distR="0" wp14:anchorId="7C29DFB7" wp14:editId="6D78700E">
                  <wp:extent cx="1057275" cy="80962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057275" cy="809625"/>
                          </a:xfrm>
                          <a:prstGeom prst="rect">
                            <a:avLst/>
                          </a:prstGeom>
                          <a:noFill/>
                          <a:ln>
                            <a:noFill/>
                          </a:ln>
                        </pic:spPr>
                      </pic:pic>
                    </a:graphicData>
                  </a:graphic>
                </wp:inline>
              </w:drawing>
            </w:r>
          </w:p>
        </w:tc>
      </w:tr>
      <w:tr w:rsidR="00BB162C" w14:paraId="2811AB4D" w14:textId="77777777">
        <w:trPr>
          <w:cantSplit/>
        </w:trPr>
        <w:tc>
          <w:tcPr>
            <w:tcW w:w="4050" w:type="dxa"/>
            <w:gridSpan w:val="3"/>
            <w:tcBorders>
              <w:top w:val="nil"/>
              <w:left w:val="nil"/>
              <w:bottom w:val="nil"/>
              <w:right w:val="nil"/>
            </w:tcBorders>
          </w:tcPr>
          <w:p w14:paraId="115FECF2" w14:textId="77777777" w:rsidR="00BB162C" w:rsidRDefault="00BB162C">
            <w:pPr>
              <w:jc w:val="center"/>
              <w:rPr>
                <w:rFonts w:ascii="Arial" w:hAnsi="Arial"/>
                <w:b/>
                <w:color w:val="000000"/>
                <w:sz w:val="24"/>
              </w:rPr>
            </w:pPr>
            <w:r>
              <w:rPr>
                <w:rFonts w:ascii="Arial" w:hAnsi="Arial"/>
                <w:b/>
                <w:color w:val="000000"/>
                <w:sz w:val="24"/>
              </w:rPr>
              <w:t>Figure 24</w:t>
            </w:r>
          </w:p>
        </w:tc>
      </w:tr>
    </w:tbl>
    <w:p w14:paraId="48E562F8" w14:textId="77777777" w:rsidR="00BB162C" w:rsidRDefault="00BB162C">
      <w:pPr>
        <w:pStyle w:val="Textkrper"/>
      </w:pPr>
      <w:r>
        <w:t>Representing relative stereochemistry of the whole structure is illustrated for tartaric acid in Fig 25, where it is known that the structure is described by either structure 1 or 2.</w:t>
      </w:r>
    </w:p>
    <w:tbl>
      <w:tblPr>
        <w:tblW w:w="0" w:type="auto"/>
        <w:tblInd w:w="108" w:type="dxa"/>
        <w:tblLayout w:type="fixed"/>
        <w:tblLook w:val="0000" w:firstRow="0" w:lastRow="0" w:firstColumn="0" w:lastColumn="0" w:noHBand="0" w:noVBand="0"/>
      </w:tblPr>
      <w:tblGrid>
        <w:gridCol w:w="450"/>
        <w:gridCol w:w="2340"/>
        <w:gridCol w:w="2610"/>
        <w:gridCol w:w="2790"/>
      </w:tblGrid>
      <w:tr w:rsidR="00BB162C" w14:paraId="6D81BC54" w14:textId="77777777">
        <w:tc>
          <w:tcPr>
            <w:tcW w:w="450" w:type="dxa"/>
          </w:tcPr>
          <w:p w14:paraId="23128E33" w14:textId="77777777" w:rsidR="00BB162C" w:rsidRDefault="00BB162C">
            <w:pPr>
              <w:pStyle w:val="Textkrper"/>
              <w:jc w:val="center"/>
            </w:pPr>
          </w:p>
        </w:tc>
        <w:tc>
          <w:tcPr>
            <w:tcW w:w="2340" w:type="dxa"/>
          </w:tcPr>
          <w:p w14:paraId="19E606A8" w14:textId="77777777" w:rsidR="00BB162C" w:rsidRDefault="00BB162C">
            <w:pPr>
              <w:pStyle w:val="Textkrper"/>
              <w:jc w:val="center"/>
            </w:pPr>
            <w:r>
              <w:t>Structure</w:t>
            </w:r>
          </w:p>
        </w:tc>
        <w:tc>
          <w:tcPr>
            <w:tcW w:w="2610" w:type="dxa"/>
          </w:tcPr>
          <w:p w14:paraId="289A237D" w14:textId="77777777" w:rsidR="00BB162C" w:rsidRDefault="00BB162C">
            <w:pPr>
              <w:pStyle w:val="Textkrper"/>
              <w:jc w:val="center"/>
            </w:pPr>
            <w:r>
              <w:t>Normalized Structure</w:t>
            </w:r>
          </w:p>
        </w:tc>
        <w:tc>
          <w:tcPr>
            <w:tcW w:w="2790" w:type="dxa"/>
          </w:tcPr>
          <w:p w14:paraId="3C503EB0" w14:textId="77777777" w:rsidR="00BB162C" w:rsidRDefault="00BB162C">
            <w:pPr>
              <w:pStyle w:val="Textkrper"/>
              <w:jc w:val="center"/>
            </w:pPr>
            <w:r>
              <w:t>Canonical numbering and parities</w:t>
            </w:r>
          </w:p>
        </w:tc>
      </w:tr>
      <w:tr w:rsidR="00BB162C" w14:paraId="65329E89" w14:textId="77777777">
        <w:tc>
          <w:tcPr>
            <w:tcW w:w="450" w:type="dxa"/>
            <w:vAlign w:val="center"/>
          </w:tcPr>
          <w:p w14:paraId="2522CCEA" w14:textId="77777777" w:rsidR="00BB162C" w:rsidRDefault="00BB162C">
            <w:pPr>
              <w:pStyle w:val="Textkrper"/>
              <w:jc w:val="center"/>
            </w:pPr>
            <w:r>
              <w:t>1</w:t>
            </w:r>
          </w:p>
        </w:tc>
        <w:tc>
          <w:tcPr>
            <w:tcW w:w="2340" w:type="dxa"/>
            <w:vAlign w:val="center"/>
          </w:tcPr>
          <w:p w14:paraId="431C0426" w14:textId="77777777" w:rsidR="00BB162C" w:rsidRDefault="00F94555">
            <w:pPr>
              <w:pStyle w:val="Textkrper"/>
              <w:jc w:val="center"/>
            </w:pPr>
            <w:r>
              <w:rPr>
                <w:noProof/>
                <w:lang w:val="de-DE" w:eastAsia="de-DE"/>
              </w:rPr>
              <w:drawing>
                <wp:inline distT="0" distB="0" distL="0" distR="0" wp14:anchorId="406FBD9A" wp14:editId="19C981CF">
                  <wp:extent cx="1028700" cy="7620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28700" cy="762000"/>
                          </a:xfrm>
                          <a:prstGeom prst="rect">
                            <a:avLst/>
                          </a:prstGeom>
                          <a:noFill/>
                          <a:ln>
                            <a:noFill/>
                          </a:ln>
                        </pic:spPr>
                      </pic:pic>
                    </a:graphicData>
                  </a:graphic>
                </wp:inline>
              </w:drawing>
            </w:r>
          </w:p>
        </w:tc>
        <w:tc>
          <w:tcPr>
            <w:tcW w:w="2610" w:type="dxa"/>
            <w:vAlign w:val="center"/>
          </w:tcPr>
          <w:p w14:paraId="24D80929" w14:textId="77777777" w:rsidR="00BB162C" w:rsidRDefault="00F94555">
            <w:pPr>
              <w:pStyle w:val="Textkrper"/>
              <w:jc w:val="center"/>
            </w:pPr>
            <w:r>
              <w:rPr>
                <w:noProof/>
                <w:lang w:val="de-DE" w:eastAsia="de-DE"/>
              </w:rPr>
              <w:drawing>
                <wp:inline distT="0" distB="0" distL="0" distR="0" wp14:anchorId="628592E7" wp14:editId="3961844E">
                  <wp:extent cx="981075" cy="68580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981075" cy="685800"/>
                          </a:xfrm>
                          <a:prstGeom prst="rect">
                            <a:avLst/>
                          </a:prstGeom>
                          <a:noFill/>
                          <a:ln>
                            <a:noFill/>
                          </a:ln>
                        </pic:spPr>
                      </pic:pic>
                    </a:graphicData>
                  </a:graphic>
                </wp:inline>
              </w:drawing>
            </w:r>
          </w:p>
        </w:tc>
        <w:tc>
          <w:tcPr>
            <w:tcW w:w="2790" w:type="dxa"/>
            <w:vAlign w:val="center"/>
          </w:tcPr>
          <w:p w14:paraId="0EE43E31" w14:textId="77777777" w:rsidR="00BB162C" w:rsidRDefault="00F94555">
            <w:pPr>
              <w:pStyle w:val="Textkrper"/>
              <w:jc w:val="center"/>
            </w:pPr>
            <w:r>
              <w:rPr>
                <w:noProof/>
                <w:lang w:val="de-DE" w:eastAsia="de-DE"/>
              </w:rPr>
              <w:drawing>
                <wp:inline distT="0" distB="0" distL="0" distR="0" wp14:anchorId="6D1D7CC0" wp14:editId="1F47B87B">
                  <wp:extent cx="1219200" cy="8953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219200" cy="895350"/>
                          </a:xfrm>
                          <a:prstGeom prst="rect">
                            <a:avLst/>
                          </a:prstGeom>
                          <a:noFill/>
                          <a:ln>
                            <a:noFill/>
                          </a:ln>
                        </pic:spPr>
                      </pic:pic>
                    </a:graphicData>
                  </a:graphic>
                </wp:inline>
              </w:drawing>
            </w:r>
          </w:p>
        </w:tc>
      </w:tr>
      <w:tr w:rsidR="00BB162C" w14:paraId="03D2DA2E" w14:textId="77777777">
        <w:tc>
          <w:tcPr>
            <w:tcW w:w="450" w:type="dxa"/>
            <w:vAlign w:val="center"/>
          </w:tcPr>
          <w:p w14:paraId="61F8EB93" w14:textId="77777777" w:rsidR="00BB162C" w:rsidRDefault="00BB162C">
            <w:pPr>
              <w:pStyle w:val="Textkrper"/>
              <w:jc w:val="center"/>
            </w:pPr>
            <w:r>
              <w:t>2</w:t>
            </w:r>
          </w:p>
        </w:tc>
        <w:tc>
          <w:tcPr>
            <w:tcW w:w="2340" w:type="dxa"/>
            <w:vAlign w:val="center"/>
          </w:tcPr>
          <w:p w14:paraId="25723F45" w14:textId="77777777" w:rsidR="00BB162C" w:rsidRDefault="00F94555">
            <w:pPr>
              <w:pStyle w:val="Textkrper"/>
              <w:jc w:val="center"/>
            </w:pPr>
            <w:r>
              <w:rPr>
                <w:noProof/>
                <w:lang w:val="de-DE" w:eastAsia="de-DE"/>
              </w:rPr>
              <w:drawing>
                <wp:inline distT="0" distB="0" distL="0" distR="0" wp14:anchorId="1D7CFB5C" wp14:editId="5EC3C67F">
                  <wp:extent cx="933450" cy="69532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933450" cy="695325"/>
                          </a:xfrm>
                          <a:prstGeom prst="rect">
                            <a:avLst/>
                          </a:prstGeom>
                          <a:noFill/>
                          <a:ln>
                            <a:noFill/>
                          </a:ln>
                        </pic:spPr>
                      </pic:pic>
                    </a:graphicData>
                  </a:graphic>
                </wp:inline>
              </w:drawing>
            </w:r>
          </w:p>
        </w:tc>
        <w:tc>
          <w:tcPr>
            <w:tcW w:w="2610" w:type="dxa"/>
            <w:vAlign w:val="center"/>
          </w:tcPr>
          <w:p w14:paraId="2AF1FDE1" w14:textId="77777777" w:rsidR="00BB162C" w:rsidRDefault="00F94555">
            <w:pPr>
              <w:pStyle w:val="Textkrper"/>
              <w:jc w:val="center"/>
            </w:pPr>
            <w:r>
              <w:rPr>
                <w:noProof/>
                <w:lang w:val="de-DE" w:eastAsia="de-DE"/>
              </w:rPr>
              <w:drawing>
                <wp:inline distT="0" distB="0" distL="0" distR="0" wp14:anchorId="17A2DA52" wp14:editId="5D9E29A5">
                  <wp:extent cx="1076325" cy="75247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76325" cy="752475"/>
                          </a:xfrm>
                          <a:prstGeom prst="rect">
                            <a:avLst/>
                          </a:prstGeom>
                          <a:noFill/>
                          <a:ln>
                            <a:noFill/>
                          </a:ln>
                        </pic:spPr>
                      </pic:pic>
                    </a:graphicData>
                  </a:graphic>
                </wp:inline>
              </w:drawing>
            </w:r>
          </w:p>
        </w:tc>
        <w:tc>
          <w:tcPr>
            <w:tcW w:w="2790" w:type="dxa"/>
            <w:vAlign w:val="center"/>
          </w:tcPr>
          <w:p w14:paraId="20A562FA" w14:textId="77777777" w:rsidR="00BB162C" w:rsidRDefault="00F94555">
            <w:pPr>
              <w:pStyle w:val="Textkrper"/>
              <w:jc w:val="center"/>
            </w:pPr>
            <w:r>
              <w:rPr>
                <w:noProof/>
                <w:lang w:val="de-DE" w:eastAsia="de-DE"/>
              </w:rPr>
              <w:drawing>
                <wp:inline distT="0" distB="0" distL="0" distR="0" wp14:anchorId="17B07F14" wp14:editId="6907D776">
                  <wp:extent cx="1209675" cy="8858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209675" cy="885825"/>
                          </a:xfrm>
                          <a:prstGeom prst="rect">
                            <a:avLst/>
                          </a:prstGeom>
                          <a:noFill/>
                          <a:ln>
                            <a:noFill/>
                          </a:ln>
                        </pic:spPr>
                      </pic:pic>
                    </a:graphicData>
                  </a:graphic>
                </wp:inline>
              </w:drawing>
            </w:r>
          </w:p>
        </w:tc>
      </w:tr>
      <w:tr w:rsidR="00BB162C" w14:paraId="2A41909F" w14:textId="77777777">
        <w:trPr>
          <w:cantSplit/>
        </w:trPr>
        <w:tc>
          <w:tcPr>
            <w:tcW w:w="8190" w:type="dxa"/>
            <w:gridSpan w:val="4"/>
          </w:tcPr>
          <w:p w14:paraId="4B08C385" w14:textId="77777777" w:rsidR="00BB162C" w:rsidRDefault="00BB162C">
            <w:pPr>
              <w:pStyle w:val="Textkrper"/>
              <w:jc w:val="center"/>
              <w:rPr>
                <w:b/>
              </w:rPr>
            </w:pPr>
            <w:r>
              <w:rPr>
                <w:b/>
              </w:rPr>
              <w:t>Figure 25</w:t>
            </w:r>
          </w:p>
        </w:tc>
      </w:tr>
    </w:tbl>
    <w:p w14:paraId="3055EC4B" w14:textId="77777777" w:rsidR="00BB162C" w:rsidRDefault="00BB162C">
      <w:pPr>
        <w:pStyle w:val="Textkrper"/>
      </w:pPr>
      <w:r>
        <w:t>The identifiers for these structures (case of absolute stereochemistry) 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8388"/>
      </w:tblGrid>
      <w:tr w:rsidR="00BB162C" w14:paraId="3A0D20EB" w14:textId="77777777">
        <w:tc>
          <w:tcPr>
            <w:tcW w:w="468" w:type="dxa"/>
          </w:tcPr>
          <w:p w14:paraId="6B56CC7D" w14:textId="77777777" w:rsidR="00BB162C" w:rsidRDefault="00BB162C">
            <w:pPr>
              <w:pStyle w:val="Textkrper"/>
            </w:pPr>
            <w:r>
              <w:t>1</w:t>
            </w:r>
          </w:p>
        </w:tc>
        <w:tc>
          <w:tcPr>
            <w:tcW w:w="8388" w:type="dxa"/>
          </w:tcPr>
          <w:p w14:paraId="7BEFD00B" w14:textId="77777777" w:rsidR="00BB162C" w:rsidRPr="00321E64" w:rsidRDefault="00321E64">
            <w:pPr>
              <w:pStyle w:val="Textkrper"/>
              <w:rPr>
                <w:rFonts w:ascii="Arial Narrow" w:hAnsi="Arial Narrow"/>
                <w:b/>
                <w:lang w:val="pt-BR"/>
              </w:rPr>
            </w:pPr>
            <w:r w:rsidRPr="00321E64">
              <w:rPr>
                <w:rFonts w:ascii="Arial Narrow" w:hAnsi="Arial Narrow"/>
                <w:b/>
                <w:lang w:val="pt-BR"/>
              </w:rPr>
              <w:t>InChI=1S/C4H6O6/c5-1(3(7)8)2(6)4(9)10/h1-2,5-6H,(H,7,8)(H,9,10)/t1-,2-/m1/s1</w:t>
            </w:r>
          </w:p>
        </w:tc>
      </w:tr>
      <w:tr w:rsidR="00BB162C" w14:paraId="206D92E7" w14:textId="77777777">
        <w:tc>
          <w:tcPr>
            <w:tcW w:w="468" w:type="dxa"/>
          </w:tcPr>
          <w:p w14:paraId="24B4B901" w14:textId="77777777" w:rsidR="00BB162C" w:rsidRDefault="00BB162C">
            <w:pPr>
              <w:pStyle w:val="Textkrper"/>
            </w:pPr>
            <w:r>
              <w:t>2</w:t>
            </w:r>
          </w:p>
        </w:tc>
        <w:tc>
          <w:tcPr>
            <w:tcW w:w="8388" w:type="dxa"/>
          </w:tcPr>
          <w:p w14:paraId="442A28D7" w14:textId="77777777" w:rsidR="00BB162C" w:rsidRPr="00321E64" w:rsidRDefault="00BE5A71">
            <w:pPr>
              <w:pStyle w:val="Textkrper"/>
              <w:rPr>
                <w:rFonts w:ascii="Arial Narrow" w:hAnsi="Arial Narrow"/>
                <w:b/>
                <w:lang w:val="pt-BR"/>
              </w:rPr>
            </w:pPr>
            <w:r>
              <w:rPr>
                <w:rFonts w:ascii="Arial Narrow" w:hAnsi="Arial Narrow"/>
                <w:b/>
                <w:lang w:val="pt-BR"/>
              </w:rPr>
              <w:t>I</w:t>
            </w:r>
            <w:r w:rsidR="00321E64" w:rsidRPr="00321E64">
              <w:rPr>
                <w:rFonts w:ascii="Arial Narrow" w:hAnsi="Arial Narrow"/>
                <w:b/>
                <w:lang w:val="pt-BR"/>
              </w:rPr>
              <w:t>nChI=1S/C4H6O6/c5-1(3(7)8)2(6)4(9)10/h1-2,5-6H,(H,7,8)(H,9,10)/t1-,2-/m0/s1</w:t>
            </w:r>
          </w:p>
        </w:tc>
      </w:tr>
    </w:tbl>
    <w:p w14:paraId="26A976BF" w14:textId="77777777" w:rsidR="00BB162C" w:rsidRDefault="00BB162C">
      <w:pPr>
        <w:pStyle w:val="Textkrper"/>
      </w:pPr>
      <w:proofErr w:type="spellStart"/>
      <w:r>
        <w:t>InChI</w:t>
      </w:r>
      <w:proofErr w:type="spellEnd"/>
      <w:r>
        <w:t xml:space="preserve"> considers both enantiomers and selects the one that has </w:t>
      </w:r>
      <w:r w:rsidR="00A54181">
        <w:t xml:space="preserve">the </w:t>
      </w:r>
      <w:r>
        <w:t xml:space="preserve">“smaller” identifier. /m0 signifies that the selected one has </w:t>
      </w:r>
      <w:r w:rsidR="002968C4">
        <w:t>exactly the same</w:t>
      </w:r>
      <w:r>
        <w:t xml:space="preserve"> stereo arrangement as the input structure; </w:t>
      </w:r>
      <w:r>
        <w:lastRenderedPageBreak/>
        <w:t xml:space="preserve">/m1 means that the selected one has </w:t>
      </w:r>
      <w:r w:rsidR="002968C4">
        <w:t xml:space="preserve">the </w:t>
      </w:r>
      <w:r>
        <w:t>inverse arrangement. /s1 means absolute stereochemistry was requested.</w:t>
      </w:r>
    </w:p>
    <w:p w14:paraId="4E3D3429" w14:textId="77777777" w:rsidR="00BB162C" w:rsidRDefault="00BB162C">
      <w:pPr>
        <w:pStyle w:val="Textkrper"/>
      </w:pPr>
      <w:r>
        <w:t>To identify relative stereochemistry the /m segment of the identifier is dropped. As the result the identifiers (case of relative stereochemistry) are the same: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8388"/>
      </w:tblGrid>
      <w:tr w:rsidR="00BB162C" w14:paraId="5ED0A0D6" w14:textId="77777777">
        <w:tc>
          <w:tcPr>
            <w:tcW w:w="468" w:type="dxa"/>
          </w:tcPr>
          <w:p w14:paraId="1D06DA45" w14:textId="77777777" w:rsidR="00BB162C" w:rsidRDefault="00BB162C">
            <w:pPr>
              <w:pStyle w:val="Textkrper"/>
            </w:pPr>
            <w:r>
              <w:t>1</w:t>
            </w:r>
          </w:p>
        </w:tc>
        <w:tc>
          <w:tcPr>
            <w:tcW w:w="8388" w:type="dxa"/>
          </w:tcPr>
          <w:p w14:paraId="2AF04696" w14:textId="77777777" w:rsidR="00BB162C" w:rsidRPr="00892823" w:rsidRDefault="00892823">
            <w:pPr>
              <w:pStyle w:val="Textkrper"/>
              <w:rPr>
                <w:rFonts w:ascii="Arial Narrow" w:hAnsi="Arial Narrow"/>
                <w:b/>
                <w:lang w:val="pt-BR"/>
              </w:rPr>
            </w:pPr>
            <w:r w:rsidRPr="00892823">
              <w:rPr>
                <w:rFonts w:ascii="Arial Narrow" w:hAnsi="Arial Narrow"/>
                <w:b/>
                <w:lang w:val="pt-BR"/>
              </w:rPr>
              <w:t>InChI=1/C4H6O6/c5-1(3(7)8)2(6)4(9)10/h1-2,5-6H,(H,7,8)(H,9,10)/t1-,2-/s2</w:t>
            </w:r>
          </w:p>
        </w:tc>
      </w:tr>
      <w:tr w:rsidR="00BB162C" w14:paraId="2DE264A0" w14:textId="77777777">
        <w:tc>
          <w:tcPr>
            <w:tcW w:w="468" w:type="dxa"/>
          </w:tcPr>
          <w:p w14:paraId="04B7225D" w14:textId="77777777" w:rsidR="00BB162C" w:rsidRDefault="00BB162C">
            <w:pPr>
              <w:pStyle w:val="Textkrper"/>
            </w:pPr>
            <w:r>
              <w:t>2</w:t>
            </w:r>
          </w:p>
        </w:tc>
        <w:tc>
          <w:tcPr>
            <w:tcW w:w="8388" w:type="dxa"/>
          </w:tcPr>
          <w:p w14:paraId="00ADFD7D" w14:textId="77777777" w:rsidR="00BB162C" w:rsidRPr="00892823" w:rsidRDefault="00892823">
            <w:pPr>
              <w:pStyle w:val="Textkrper"/>
              <w:rPr>
                <w:rFonts w:ascii="Arial Narrow" w:hAnsi="Arial Narrow"/>
                <w:b/>
                <w:lang w:val="pt-BR"/>
              </w:rPr>
            </w:pPr>
            <w:r w:rsidRPr="00892823">
              <w:rPr>
                <w:rFonts w:ascii="Arial Narrow" w:hAnsi="Arial Narrow"/>
                <w:b/>
                <w:lang w:val="pt-BR"/>
              </w:rPr>
              <w:t>InChI=1/C4H6O6/c5-1(3(7)8)2(6)4(9)10/h1-2,5-6H,(H,7,8)(H,9,10)/t1-,2-/s2</w:t>
            </w:r>
          </w:p>
        </w:tc>
      </w:tr>
    </w:tbl>
    <w:p w14:paraId="613B1B27" w14:textId="77777777" w:rsidR="00BB162C" w:rsidRDefault="00BB162C">
      <w:pPr>
        <w:pStyle w:val="Textkrper"/>
      </w:pPr>
      <w:r>
        <w:t>/s2 means relative stereochemistry was requested.</w:t>
      </w:r>
    </w:p>
    <w:p w14:paraId="338D8205" w14:textId="77777777" w:rsidR="00BB162C" w:rsidRDefault="002968C4">
      <w:pPr>
        <w:pStyle w:val="Textkrper"/>
      </w:pPr>
      <w:r>
        <w:t xml:space="preserve">The </w:t>
      </w:r>
      <w:proofErr w:type="spellStart"/>
      <w:r w:rsidR="00BB162C">
        <w:t>Molfile</w:t>
      </w:r>
      <w:proofErr w:type="spellEnd"/>
      <w:r w:rsidR="00BB162C">
        <w:t xml:space="preserve"> structure format supports </w:t>
      </w:r>
      <w:r>
        <w:t xml:space="preserve">the </w:t>
      </w:r>
      <w:r w:rsidR="00BB162C">
        <w:t>special feature, Chirality Flag. If this flag is set</w:t>
      </w:r>
      <w:r w:rsidR="00D37173">
        <w:t>,</w:t>
      </w:r>
      <w:r w:rsidR="00BB162C">
        <w:t xml:space="preserve"> the </w:t>
      </w:r>
      <w:r w:rsidR="00D37173">
        <w:t xml:space="preserve">tetrahedral </w:t>
      </w:r>
      <w:r w:rsidR="00BB162C">
        <w:t xml:space="preserve">stereo is absolute, otherwise relative. </w:t>
      </w:r>
      <w:r>
        <w:t xml:space="preserve">The </w:t>
      </w:r>
      <w:proofErr w:type="spellStart"/>
      <w:r w:rsidR="00BB162C">
        <w:t>InChI</w:t>
      </w:r>
      <w:proofErr w:type="spellEnd"/>
      <w:r w:rsidR="00BB162C">
        <w:t xml:space="preserve"> option “Include stereo from chiral flag” (/SUCF command line option) makes </w:t>
      </w:r>
      <w:proofErr w:type="spellStart"/>
      <w:r w:rsidR="00BB162C">
        <w:t>InChI</w:t>
      </w:r>
      <w:proofErr w:type="spellEnd"/>
      <w:r w:rsidR="00BB162C">
        <w:t xml:space="preserve"> calculate </w:t>
      </w:r>
      <w:r w:rsidR="00D37173">
        <w:t>tetrahedral</w:t>
      </w:r>
      <w:r w:rsidR="00BB162C">
        <w:t xml:space="preserve"> stereo according to the Chiral Flag. If Chiral Flag is set</w:t>
      </w:r>
      <w:r>
        <w:t xml:space="preserve"> to select</w:t>
      </w:r>
      <w:r w:rsidR="00BB162C">
        <w:t xml:space="preserve"> “Include stereo from chiral flag”, and </w:t>
      </w:r>
      <w:proofErr w:type="spellStart"/>
      <w:r w:rsidR="00BB162C">
        <w:t>InChI</w:t>
      </w:r>
      <w:proofErr w:type="spellEnd"/>
      <w:r w:rsidR="00BB162C">
        <w:t xml:space="preserve"> finds that </w:t>
      </w:r>
      <w:r>
        <w:t xml:space="preserve">the </w:t>
      </w:r>
      <w:r w:rsidR="00D37173">
        <w:t xml:space="preserve">tetrahedral </w:t>
      </w:r>
      <w:r w:rsidR="00BB162C">
        <w:t xml:space="preserve">stereo descriptor does not change upon inversion of the structure, </w:t>
      </w:r>
      <w:r>
        <w:t xml:space="preserve">the </w:t>
      </w:r>
      <w:r w:rsidR="00BB162C">
        <w:t>warning "Not chiral" is issued.</w:t>
      </w:r>
    </w:p>
    <w:p w14:paraId="56C1C9B0" w14:textId="77777777" w:rsidR="00252B40" w:rsidRDefault="00BB162C">
      <w:pPr>
        <w:pStyle w:val="Textkrper"/>
      </w:pPr>
      <w:proofErr w:type="spellStart"/>
      <w:r>
        <w:t>Allenes</w:t>
      </w:r>
      <w:proofErr w:type="spellEnd"/>
      <w:r>
        <w:t xml:space="preserve"> belong to </w:t>
      </w:r>
      <w:r w:rsidR="002968C4">
        <w:t xml:space="preserve">the </w:t>
      </w:r>
      <w:r w:rsidR="00D37173">
        <w:t xml:space="preserve">tetrahedral </w:t>
      </w:r>
      <w:r>
        <w:t xml:space="preserve">layer. </w:t>
      </w:r>
      <w:r w:rsidR="00252B40">
        <w:t xml:space="preserve">However, to </w:t>
      </w:r>
      <w:smartTag w:uri="urn:schemas-microsoft-com:office:smarttags" w:element="place">
        <w:smartTag w:uri="urn:schemas-microsoft-com:office:smarttags" w:element="State">
          <w:r w:rsidR="00252B40">
            <w:t>ind</w:t>
          </w:r>
        </w:smartTag>
      </w:smartTag>
      <w:r w:rsidR="00252B40">
        <w:t xml:space="preserve">icate stereochemistry of </w:t>
      </w:r>
      <w:proofErr w:type="spellStart"/>
      <w:r w:rsidR="00252B40">
        <w:t>allenes</w:t>
      </w:r>
      <w:proofErr w:type="spellEnd"/>
      <w:r w:rsidR="00252B40">
        <w:t xml:space="preserve"> in the input MOL-file a special effort may be required. </w:t>
      </w:r>
      <w:smartTag w:uri="urn:schemas-microsoft-com:office:smarttags" w:element="place">
        <w:smartTag w:uri="urn:schemas-microsoft-com:office:smarttags" w:element="country-region">
          <w:r w:rsidR="00252B40">
            <w:t>Nam</w:t>
          </w:r>
        </w:smartTag>
      </w:smartTag>
      <w:r w:rsidR="00252B40">
        <w:t xml:space="preserve">ely, the two bonds at the same end of </w:t>
      </w:r>
      <w:proofErr w:type="spellStart"/>
      <w:r w:rsidR="00252B40">
        <w:t>allene</w:t>
      </w:r>
      <w:proofErr w:type="spellEnd"/>
      <w:r w:rsidR="00252B40">
        <w:t xml:space="preserve"> system should be indicated by wedge as </w:t>
      </w:r>
      <w:proofErr w:type="spellStart"/>
      <w:r w:rsidR="00252B40">
        <w:t>stereogenic</w:t>
      </w:r>
      <w:proofErr w:type="spellEnd"/>
      <w:r w:rsidR="00252B40">
        <w:t xml:space="preserve"> (and having opposite Up/Down marks). This is a limitation of current </w:t>
      </w:r>
      <w:proofErr w:type="spellStart"/>
      <w:r w:rsidR="00E0451E">
        <w:t>InChI</w:t>
      </w:r>
      <w:proofErr w:type="spellEnd"/>
      <w:r w:rsidR="00E0451E">
        <w:t xml:space="preserve"> Software</w:t>
      </w:r>
      <w:r w:rsidR="00252B40">
        <w:t xml:space="preserve"> (as per versions up to </w:t>
      </w:r>
      <w:r w:rsidR="00751527">
        <w:t>current</w:t>
      </w:r>
      <w:r w:rsidR="00252B40">
        <w:t>).</w:t>
      </w:r>
    </w:p>
    <w:p w14:paraId="636356E7" w14:textId="77777777" w:rsidR="00BB162C" w:rsidRDefault="002968C4">
      <w:pPr>
        <w:pStyle w:val="Textkrper"/>
      </w:pPr>
      <w:proofErr w:type="spellStart"/>
      <w:r>
        <w:t>C</w:t>
      </w:r>
      <w:r w:rsidR="00BB162C">
        <w:t>umulenes</w:t>
      </w:r>
      <w:proofErr w:type="spellEnd"/>
      <w:r w:rsidR="00BB162C">
        <w:t xml:space="preserve"> are treated as double bonds. The following rules are used to recognize </w:t>
      </w:r>
      <w:proofErr w:type="spellStart"/>
      <w:r w:rsidR="00BB162C">
        <w:t>allenes</w:t>
      </w:r>
      <w:proofErr w:type="spellEnd"/>
      <w:r w:rsidR="00BB162C">
        <w:t xml:space="preserve"> and </w:t>
      </w:r>
      <w:proofErr w:type="spellStart"/>
      <w:r w:rsidR="00BB162C">
        <w:t>cumulenes</w:t>
      </w:r>
      <w:proofErr w:type="spellEnd"/>
      <w:r w:rsidR="00BB162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1771"/>
        <w:gridCol w:w="1771"/>
      </w:tblGrid>
      <w:tr w:rsidR="00BB162C" w14:paraId="1223F2EB" w14:textId="77777777">
        <w:trPr>
          <w:cantSplit/>
        </w:trPr>
        <w:tc>
          <w:tcPr>
            <w:tcW w:w="5313" w:type="dxa"/>
            <w:gridSpan w:val="3"/>
          </w:tcPr>
          <w:p w14:paraId="7509C052" w14:textId="77777777" w:rsidR="00BB162C" w:rsidRDefault="00BB162C">
            <w:pPr>
              <w:keepNext/>
              <w:keepLines/>
              <w:jc w:val="center"/>
              <w:rPr>
                <w:rFonts w:ascii="Arial" w:hAnsi="Arial" w:cs="Arial"/>
                <w:sz w:val="24"/>
                <w:szCs w:val="24"/>
              </w:rPr>
            </w:pPr>
            <w:proofErr w:type="spellStart"/>
            <w:r>
              <w:rPr>
                <w:rFonts w:ascii="Arial" w:hAnsi="Arial" w:cs="Arial"/>
                <w:b/>
                <w:sz w:val="24"/>
                <w:szCs w:val="24"/>
              </w:rPr>
              <w:t>Cumulenes</w:t>
            </w:r>
            <w:proofErr w:type="spellEnd"/>
            <w:r>
              <w:rPr>
                <w:rFonts w:ascii="Arial" w:hAnsi="Arial" w:cs="Arial"/>
                <w:b/>
                <w:sz w:val="24"/>
                <w:szCs w:val="24"/>
              </w:rPr>
              <w:t xml:space="preserve"> treated as possibly </w:t>
            </w:r>
            <w:proofErr w:type="spellStart"/>
            <w:r>
              <w:rPr>
                <w:rFonts w:ascii="Arial" w:hAnsi="Arial" w:cs="Arial"/>
                <w:b/>
                <w:sz w:val="24"/>
                <w:szCs w:val="24"/>
              </w:rPr>
              <w:t>stereogenic</w:t>
            </w:r>
            <w:proofErr w:type="spellEnd"/>
          </w:p>
        </w:tc>
      </w:tr>
      <w:tr w:rsidR="00BB162C" w14:paraId="6D4E64D9" w14:textId="77777777">
        <w:trPr>
          <w:cantSplit/>
        </w:trPr>
        <w:tc>
          <w:tcPr>
            <w:tcW w:w="5313" w:type="dxa"/>
            <w:gridSpan w:val="3"/>
          </w:tcPr>
          <w:p w14:paraId="082ACEDB" w14:textId="77777777" w:rsidR="00BB162C" w:rsidRDefault="00BB162C">
            <w:pPr>
              <w:keepNext/>
              <w:keepLines/>
              <w:jc w:val="center"/>
              <w:rPr>
                <w:rFonts w:ascii="Arial" w:hAnsi="Arial" w:cs="Arial"/>
                <w:sz w:val="24"/>
              </w:rPr>
            </w:pPr>
            <w:r>
              <w:rPr>
                <w:rFonts w:ascii="Arial" w:hAnsi="Arial" w:cs="Arial"/>
                <w:sz w:val="24"/>
              </w:rPr>
              <w:t>Terminal atoms</w:t>
            </w:r>
          </w:p>
        </w:tc>
      </w:tr>
      <w:tr w:rsidR="00BB162C" w14:paraId="7424BF24" w14:textId="77777777">
        <w:tc>
          <w:tcPr>
            <w:tcW w:w="1771" w:type="dxa"/>
            <w:vAlign w:val="center"/>
          </w:tcPr>
          <w:p w14:paraId="737FC8FF"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6CE1C8B8" wp14:editId="2CDE288A">
                  <wp:extent cx="638175" cy="71437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8175" cy="714375"/>
                          </a:xfrm>
                          <a:prstGeom prst="rect">
                            <a:avLst/>
                          </a:prstGeom>
                          <a:noFill/>
                          <a:ln>
                            <a:noFill/>
                          </a:ln>
                        </pic:spPr>
                      </pic:pic>
                    </a:graphicData>
                  </a:graphic>
                </wp:inline>
              </w:drawing>
            </w:r>
          </w:p>
        </w:tc>
        <w:tc>
          <w:tcPr>
            <w:tcW w:w="1771" w:type="dxa"/>
            <w:vAlign w:val="center"/>
          </w:tcPr>
          <w:p w14:paraId="084EDBB2"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61C60CF9" wp14:editId="05EC9A4E">
                  <wp:extent cx="628650" cy="7048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8650" cy="704850"/>
                          </a:xfrm>
                          <a:prstGeom prst="rect">
                            <a:avLst/>
                          </a:prstGeom>
                          <a:noFill/>
                          <a:ln>
                            <a:noFill/>
                          </a:ln>
                        </pic:spPr>
                      </pic:pic>
                    </a:graphicData>
                  </a:graphic>
                </wp:inline>
              </w:drawing>
            </w:r>
          </w:p>
        </w:tc>
        <w:tc>
          <w:tcPr>
            <w:tcW w:w="1771" w:type="dxa"/>
            <w:vAlign w:val="center"/>
          </w:tcPr>
          <w:p w14:paraId="544EF548"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60E860C0" wp14:editId="4DD48B5A">
                  <wp:extent cx="638175" cy="71437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8175" cy="714375"/>
                          </a:xfrm>
                          <a:prstGeom prst="rect">
                            <a:avLst/>
                          </a:prstGeom>
                          <a:noFill/>
                          <a:ln>
                            <a:noFill/>
                          </a:ln>
                        </pic:spPr>
                      </pic:pic>
                    </a:graphicData>
                  </a:graphic>
                </wp:inline>
              </w:drawing>
            </w:r>
          </w:p>
        </w:tc>
      </w:tr>
      <w:tr w:rsidR="00BB162C" w14:paraId="7FA9B800" w14:textId="77777777">
        <w:trPr>
          <w:cantSplit/>
        </w:trPr>
        <w:tc>
          <w:tcPr>
            <w:tcW w:w="5313" w:type="dxa"/>
            <w:gridSpan w:val="3"/>
          </w:tcPr>
          <w:p w14:paraId="40C5CF2D" w14:textId="77777777" w:rsidR="00BB162C" w:rsidRDefault="00BB162C">
            <w:pPr>
              <w:keepNext/>
              <w:keepLines/>
              <w:jc w:val="center"/>
              <w:rPr>
                <w:rFonts w:ascii="Arial" w:hAnsi="Arial" w:cs="Arial"/>
                <w:sz w:val="24"/>
              </w:rPr>
            </w:pPr>
            <w:r>
              <w:rPr>
                <w:rFonts w:ascii="Arial" w:hAnsi="Arial" w:cs="Arial"/>
                <w:sz w:val="24"/>
              </w:rPr>
              <w:t>Middle atoms</w:t>
            </w:r>
          </w:p>
        </w:tc>
      </w:tr>
      <w:tr w:rsidR="00BB162C" w14:paraId="6468F634" w14:textId="77777777">
        <w:trPr>
          <w:trHeight w:val="413"/>
        </w:trPr>
        <w:tc>
          <w:tcPr>
            <w:tcW w:w="1771" w:type="dxa"/>
            <w:vAlign w:val="center"/>
          </w:tcPr>
          <w:p w14:paraId="2D04E338"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6DF2E138" wp14:editId="19B72645">
                  <wp:extent cx="800100" cy="20002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800100" cy="200025"/>
                          </a:xfrm>
                          <a:prstGeom prst="rect">
                            <a:avLst/>
                          </a:prstGeom>
                          <a:noFill/>
                          <a:ln>
                            <a:noFill/>
                          </a:ln>
                        </pic:spPr>
                      </pic:pic>
                    </a:graphicData>
                  </a:graphic>
                </wp:inline>
              </w:drawing>
            </w:r>
          </w:p>
        </w:tc>
        <w:tc>
          <w:tcPr>
            <w:tcW w:w="1771" w:type="dxa"/>
            <w:vAlign w:val="center"/>
          </w:tcPr>
          <w:p w14:paraId="2F8DA1B4"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2243E189" wp14:editId="21300EA7">
                  <wp:extent cx="800100" cy="20002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800100" cy="200025"/>
                          </a:xfrm>
                          <a:prstGeom prst="rect">
                            <a:avLst/>
                          </a:prstGeom>
                          <a:noFill/>
                          <a:ln>
                            <a:noFill/>
                          </a:ln>
                        </pic:spPr>
                      </pic:pic>
                    </a:graphicData>
                  </a:graphic>
                </wp:inline>
              </w:drawing>
            </w:r>
          </w:p>
        </w:tc>
        <w:tc>
          <w:tcPr>
            <w:tcW w:w="1771" w:type="dxa"/>
            <w:vAlign w:val="center"/>
          </w:tcPr>
          <w:p w14:paraId="67813F5E" w14:textId="77777777" w:rsidR="00BB162C" w:rsidRDefault="00F94555">
            <w:pPr>
              <w:keepNext/>
              <w:keepLines/>
              <w:jc w:val="center"/>
              <w:rPr>
                <w:rFonts w:ascii="Arial" w:hAnsi="Arial" w:cs="Arial"/>
                <w:sz w:val="24"/>
              </w:rPr>
            </w:pPr>
            <w:r>
              <w:rPr>
                <w:rFonts w:ascii="Arial" w:hAnsi="Arial" w:cs="Arial"/>
                <w:noProof/>
                <w:sz w:val="24"/>
                <w:lang w:val="de-DE" w:eastAsia="de-DE"/>
              </w:rPr>
              <w:drawing>
                <wp:inline distT="0" distB="0" distL="0" distR="0" wp14:anchorId="4BAED3E4" wp14:editId="0D03A6A6">
                  <wp:extent cx="800100" cy="2000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800100" cy="200025"/>
                          </a:xfrm>
                          <a:prstGeom prst="rect">
                            <a:avLst/>
                          </a:prstGeom>
                          <a:noFill/>
                          <a:ln>
                            <a:noFill/>
                          </a:ln>
                        </pic:spPr>
                      </pic:pic>
                    </a:graphicData>
                  </a:graphic>
                </wp:inline>
              </w:drawing>
            </w:r>
          </w:p>
        </w:tc>
      </w:tr>
      <w:tr w:rsidR="00BB162C" w14:paraId="60F06721" w14:textId="77777777">
        <w:trPr>
          <w:trHeight w:val="413"/>
        </w:trPr>
        <w:tc>
          <w:tcPr>
            <w:tcW w:w="5313" w:type="dxa"/>
            <w:gridSpan w:val="3"/>
            <w:vAlign w:val="center"/>
          </w:tcPr>
          <w:p w14:paraId="29BA08CD" w14:textId="77777777" w:rsidR="00BB162C" w:rsidRDefault="00BB162C">
            <w:pPr>
              <w:pStyle w:val="Textkrper"/>
              <w:jc w:val="center"/>
              <w:rPr>
                <w:b/>
              </w:rPr>
            </w:pPr>
            <w:r>
              <w:rPr>
                <w:b/>
              </w:rPr>
              <w:t>Figure 26</w:t>
            </w:r>
          </w:p>
        </w:tc>
      </w:tr>
    </w:tbl>
    <w:p w14:paraId="01B141D9" w14:textId="77777777" w:rsidR="00BB162C" w:rsidRDefault="00BB162C">
      <w:pPr>
        <w:pStyle w:val="Textkrper"/>
      </w:pPr>
      <w:r>
        <w:lastRenderedPageBreak/>
        <w:t xml:space="preserve">Only </w:t>
      </w:r>
      <w:proofErr w:type="spellStart"/>
      <w:r>
        <w:t>cumulenes</w:t>
      </w:r>
      <w:proofErr w:type="spellEnd"/>
      <w:r>
        <w:t xml:space="preserve"> that have 3 double bonds and </w:t>
      </w:r>
      <w:proofErr w:type="spellStart"/>
      <w:r>
        <w:t>allenes</w:t>
      </w:r>
      <w:proofErr w:type="spellEnd"/>
      <w:r>
        <w:t xml:space="preserve"> that have 2 double bonds are treated as possibly </w:t>
      </w:r>
      <w:proofErr w:type="spellStart"/>
      <w:r>
        <w:t>stereogenic</w:t>
      </w:r>
      <w:proofErr w:type="spellEnd"/>
      <w:r>
        <w:t>.</w:t>
      </w:r>
      <w:r w:rsidR="007541E9">
        <w:t xml:space="preserve">  Canonicalization of </w:t>
      </w:r>
      <w:proofErr w:type="spellStart"/>
      <w:r w:rsidR="007541E9">
        <w:t>allene</w:t>
      </w:r>
      <w:proofErr w:type="spellEnd"/>
      <w:r w:rsidR="007541E9">
        <w:t xml:space="preserve"> and </w:t>
      </w:r>
      <w:proofErr w:type="spellStart"/>
      <w:r w:rsidR="007541E9">
        <w:t>cumulene</w:t>
      </w:r>
      <w:proofErr w:type="spellEnd"/>
      <w:r w:rsidR="007541E9">
        <w:t xml:space="preserve"> stereochemistry is performed together with the double bond stereochemistry.</w:t>
      </w:r>
    </w:p>
    <w:p w14:paraId="0837C1AE" w14:textId="77777777" w:rsidR="00BB162C" w:rsidRDefault="00BB162C" w:rsidP="00304E17">
      <w:pPr>
        <w:pStyle w:val="berschrift3"/>
      </w:pPr>
      <w:bookmarkStart w:id="95" w:name="_Toc41832824"/>
      <w:r>
        <w:t xml:space="preserve">Examples and limitations of the “not more than two constitutionally identical </w:t>
      </w:r>
      <w:proofErr w:type="spellStart"/>
      <w:r>
        <w:t>stereogenic</w:t>
      </w:r>
      <w:proofErr w:type="spellEnd"/>
      <w:r>
        <w:t xml:space="preserve"> elements” rule</w:t>
      </w:r>
      <w:bookmarkEnd w:id="95"/>
    </w:p>
    <w:p w14:paraId="5E0DEB41"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 xml:space="preserve">Fig. 27 shows an example illustrating three constitutionally identical </w:t>
      </w:r>
      <w:proofErr w:type="spellStart"/>
      <w:r>
        <w:rPr>
          <w:rStyle w:val="BodyTextChar"/>
          <w:rFonts w:ascii="Times New Roman" w:hAnsi="Times New Roman"/>
        </w:rPr>
        <w:t>stereogenic</w:t>
      </w:r>
      <w:proofErr w:type="spellEnd"/>
      <w:r>
        <w:rPr>
          <w:rStyle w:val="BodyTextChar"/>
          <w:rFonts w:ascii="Times New Roman" w:hAnsi="Times New Roman"/>
        </w:rPr>
        <w:t xml:space="preserve"> elements. Atom 4 on Fig. 27(b) is the atom in question; upon switching its neighbors only its parity changed, from </w:t>
      </w:r>
      <w:r w:rsidRPr="00CC1868">
        <w:rPr>
          <w:rStyle w:val="BodyTextChar"/>
          <w:rFonts w:ascii="Times New Roman" w:hAnsi="Times New Roman"/>
          <w:vertAlign w:val="superscript"/>
        </w:rPr>
        <w:t>4</w:t>
      </w:r>
      <w:r>
        <w:rPr>
          <w:rStyle w:val="BodyTextChar"/>
          <w:rFonts w:ascii="Times New Roman" w:hAnsi="Times New Roman"/>
        </w:rPr>
        <w:t>4(</w:t>
      </w:r>
      <w:r>
        <w:rPr>
          <w:rStyle w:val="BodyTextChar"/>
          <w:rFonts w:ascii="Times New Roman" w:hAnsi="Times New Roman"/>
        </w:rPr>
        <w:noBreakHyphen/>
        <w:t xml:space="preserve">) to </w:t>
      </w:r>
      <w:r w:rsidRPr="00CC1868">
        <w:rPr>
          <w:rStyle w:val="BodyTextChar"/>
          <w:rFonts w:ascii="Times New Roman" w:hAnsi="Times New Roman"/>
          <w:vertAlign w:val="superscript"/>
        </w:rPr>
        <w:t>4</w:t>
      </w:r>
      <w:r>
        <w:rPr>
          <w:rStyle w:val="BodyTextChar"/>
          <w:rFonts w:ascii="Times New Roman" w:hAnsi="Times New Roman"/>
        </w:rPr>
        <w:t xml:space="preserve">4(+) </w:t>
      </w:r>
      <w:r w:rsidR="002968C4">
        <w:rPr>
          <w:rStyle w:val="BodyTextChar"/>
          <w:rFonts w:ascii="Times New Roman" w:hAnsi="Times New Roman"/>
        </w:rPr>
        <w:t>[</w:t>
      </w:r>
      <w:r>
        <w:rPr>
          <w:rStyle w:val="BodyTextChar"/>
          <w:rFonts w:ascii="Times New Roman" w:hAnsi="Times New Roman"/>
        </w:rPr>
        <w:t>Fig. 27(c)</w:t>
      </w:r>
      <w:r w:rsidR="002968C4">
        <w:rPr>
          <w:rStyle w:val="BodyTextChar"/>
          <w:rFonts w:ascii="Times New Roman" w:hAnsi="Times New Roman"/>
        </w:rPr>
        <w:t>]</w:t>
      </w:r>
      <w:r>
        <w:rPr>
          <w:rStyle w:val="BodyTextChar"/>
          <w:rFonts w:ascii="Times New Roman" w:hAnsi="Times New Roman"/>
        </w:rPr>
        <w:t xml:space="preserve">. Therefore this atom is considered </w:t>
      </w:r>
      <w:proofErr w:type="spellStart"/>
      <w:r>
        <w:rPr>
          <w:rStyle w:val="BodyTextChar"/>
          <w:rFonts w:ascii="Times New Roman" w:hAnsi="Times New Roman"/>
        </w:rPr>
        <w:t>stereogenic</w:t>
      </w:r>
      <w:proofErr w:type="spellEnd"/>
      <w:r>
        <w:rPr>
          <w:rStyle w:val="BodyTextChar"/>
          <w:rFonts w:ascii="Times New Roman" w:hAnsi="Times New Roman"/>
        </w:rPr>
        <w:t xml:space="preserve">. </w:t>
      </w:r>
    </w:p>
    <w:p w14:paraId="5707128A" w14:textId="77777777" w:rsidR="00BB162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BB162C" w14:paraId="4636F1DA" w14:textId="77777777">
        <w:tc>
          <w:tcPr>
            <w:tcW w:w="2952" w:type="dxa"/>
          </w:tcPr>
          <w:p w14:paraId="455F254E" w14:textId="77777777" w:rsidR="00BB162C" w:rsidRDefault="00BB162C">
            <w:pPr>
              <w:keepNext/>
              <w:keepLines/>
              <w:rPr>
                <w:rStyle w:val="BodyTextChar"/>
              </w:rPr>
            </w:pPr>
            <w:r>
              <w:rPr>
                <w:rStyle w:val="BodyTextChar"/>
              </w:rPr>
              <w:t>Input structure</w:t>
            </w:r>
          </w:p>
        </w:tc>
        <w:tc>
          <w:tcPr>
            <w:tcW w:w="2952" w:type="dxa"/>
          </w:tcPr>
          <w:p w14:paraId="6E26EDC3" w14:textId="77777777" w:rsidR="00BB162C" w:rsidRDefault="00BB162C">
            <w:pPr>
              <w:keepNext/>
              <w:keepLines/>
              <w:rPr>
                <w:rStyle w:val="BodyTextChar"/>
              </w:rPr>
            </w:pPr>
            <w:r>
              <w:rPr>
                <w:rStyle w:val="BodyTextChar"/>
              </w:rPr>
              <w:t>Canonical numbering and sp</w:t>
            </w:r>
            <w:r>
              <w:rPr>
                <w:rStyle w:val="BodyTextChar"/>
                <w:vertAlign w:val="superscript"/>
              </w:rPr>
              <w:t>3</w:t>
            </w:r>
            <w:r>
              <w:rPr>
                <w:rStyle w:val="BodyTextChar"/>
              </w:rPr>
              <w:t xml:space="preserve"> parities</w:t>
            </w:r>
          </w:p>
        </w:tc>
        <w:tc>
          <w:tcPr>
            <w:tcW w:w="2952" w:type="dxa"/>
          </w:tcPr>
          <w:p w14:paraId="667C362B" w14:textId="77777777" w:rsidR="00BB162C" w:rsidRDefault="00BB162C">
            <w:pPr>
              <w:keepNext/>
              <w:keepLines/>
              <w:rPr>
                <w:rStyle w:val="BodyTextChar"/>
              </w:rPr>
            </w:pPr>
            <w:r>
              <w:rPr>
                <w:rStyle w:val="BodyTextChar"/>
              </w:rPr>
              <w:t>Numbering switched bet</w:t>
            </w:r>
            <w:r>
              <w:rPr>
                <w:rStyle w:val="BodyTextChar"/>
              </w:rPr>
              <w:softHyphen/>
              <w:t>ween atoms 1 and 2 and corresponding parities</w:t>
            </w:r>
          </w:p>
        </w:tc>
      </w:tr>
      <w:tr w:rsidR="00BB162C" w14:paraId="6B359B5C" w14:textId="77777777">
        <w:tc>
          <w:tcPr>
            <w:tcW w:w="2952" w:type="dxa"/>
          </w:tcPr>
          <w:p w14:paraId="44E9170E" w14:textId="77777777" w:rsidR="00BB162C" w:rsidRDefault="00F94555">
            <w:pPr>
              <w:keepNext/>
              <w:keepLines/>
              <w:rPr>
                <w:rStyle w:val="BodyTextChar"/>
              </w:rPr>
            </w:pPr>
            <w:r>
              <w:rPr>
                <w:rStyle w:val="BodyTextChar"/>
                <w:noProof/>
                <w:lang w:val="de-DE" w:eastAsia="de-DE"/>
              </w:rPr>
              <w:drawing>
                <wp:inline distT="0" distB="0" distL="0" distR="0" wp14:anchorId="601CF975" wp14:editId="529ADE76">
                  <wp:extent cx="1076325" cy="97155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076325" cy="971550"/>
                          </a:xfrm>
                          <a:prstGeom prst="rect">
                            <a:avLst/>
                          </a:prstGeom>
                          <a:noFill/>
                          <a:ln>
                            <a:noFill/>
                          </a:ln>
                        </pic:spPr>
                      </pic:pic>
                    </a:graphicData>
                  </a:graphic>
                </wp:inline>
              </w:drawing>
            </w:r>
          </w:p>
        </w:tc>
        <w:tc>
          <w:tcPr>
            <w:tcW w:w="2952" w:type="dxa"/>
          </w:tcPr>
          <w:p w14:paraId="3D264C47" w14:textId="77777777" w:rsidR="00BB162C" w:rsidRDefault="00F94555">
            <w:pPr>
              <w:keepNext/>
              <w:keepLines/>
              <w:rPr>
                <w:rStyle w:val="BodyTextChar"/>
              </w:rPr>
            </w:pPr>
            <w:r>
              <w:rPr>
                <w:rStyle w:val="BodyTextChar"/>
                <w:noProof/>
                <w:lang w:val="de-DE" w:eastAsia="de-DE"/>
              </w:rPr>
              <w:drawing>
                <wp:inline distT="0" distB="0" distL="0" distR="0" wp14:anchorId="1A55305B" wp14:editId="512CE494">
                  <wp:extent cx="876300" cy="10477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876300" cy="1047750"/>
                          </a:xfrm>
                          <a:prstGeom prst="rect">
                            <a:avLst/>
                          </a:prstGeom>
                          <a:noFill/>
                          <a:ln>
                            <a:noFill/>
                          </a:ln>
                        </pic:spPr>
                      </pic:pic>
                    </a:graphicData>
                  </a:graphic>
                </wp:inline>
              </w:drawing>
            </w:r>
          </w:p>
        </w:tc>
        <w:tc>
          <w:tcPr>
            <w:tcW w:w="2952" w:type="dxa"/>
          </w:tcPr>
          <w:p w14:paraId="0149119E" w14:textId="77777777" w:rsidR="00BB162C" w:rsidRDefault="00F94555">
            <w:pPr>
              <w:keepNext/>
              <w:keepLines/>
              <w:rPr>
                <w:rStyle w:val="BodyTextChar"/>
              </w:rPr>
            </w:pPr>
            <w:r>
              <w:rPr>
                <w:rStyle w:val="BodyTextChar"/>
                <w:noProof/>
                <w:lang w:val="de-DE" w:eastAsia="de-DE"/>
              </w:rPr>
              <w:drawing>
                <wp:inline distT="0" distB="0" distL="0" distR="0" wp14:anchorId="4249F395" wp14:editId="2A127199">
                  <wp:extent cx="876300" cy="10477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876300" cy="1047750"/>
                          </a:xfrm>
                          <a:prstGeom prst="rect">
                            <a:avLst/>
                          </a:prstGeom>
                          <a:noFill/>
                          <a:ln>
                            <a:noFill/>
                          </a:ln>
                        </pic:spPr>
                      </pic:pic>
                    </a:graphicData>
                  </a:graphic>
                </wp:inline>
              </w:drawing>
            </w:r>
          </w:p>
        </w:tc>
      </w:tr>
      <w:tr w:rsidR="00BB162C" w14:paraId="5E957B28" w14:textId="77777777">
        <w:tc>
          <w:tcPr>
            <w:tcW w:w="2952" w:type="dxa"/>
          </w:tcPr>
          <w:p w14:paraId="029604C6" w14:textId="77777777" w:rsidR="00BB162C" w:rsidRDefault="00BB162C">
            <w:pPr>
              <w:keepNext/>
              <w:keepLines/>
              <w:jc w:val="center"/>
              <w:rPr>
                <w:rStyle w:val="BodyTextChar"/>
              </w:rPr>
            </w:pPr>
            <w:r>
              <w:rPr>
                <w:rStyle w:val="BodyTextChar"/>
                <w:b/>
              </w:rPr>
              <w:t>(a)</w:t>
            </w:r>
          </w:p>
        </w:tc>
        <w:tc>
          <w:tcPr>
            <w:tcW w:w="2952" w:type="dxa"/>
          </w:tcPr>
          <w:p w14:paraId="5041D19B" w14:textId="77777777" w:rsidR="00BB162C" w:rsidRDefault="00BB162C">
            <w:pPr>
              <w:keepNext/>
              <w:keepLines/>
              <w:jc w:val="center"/>
              <w:rPr>
                <w:rStyle w:val="BodyTextChar"/>
              </w:rPr>
            </w:pPr>
            <w:r>
              <w:rPr>
                <w:rStyle w:val="BodyTextChar"/>
                <w:b/>
              </w:rPr>
              <w:t>(b)</w:t>
            </w:r>
          </w:p>
        </w:tc>
        <w:tc>
          <w:tcPr>
            <w:tcW w:w="2952" w:type="dxa"/>
          </w:tcPr>
          <w:p w14:paraId="08131190" w14:textId="77777777" w:rsidR="00BB162C" w:rsidRDefault="00BB162C">
            <w:pPr>
              <w:keepNext/>
              <w:keepLines/>
              <w:jc w:val="center"/>
              <w:rPr>
                <w:rStyle w:val="BodyTextChar"/>
              </w:rPr>
            </w:pPr>
            <w:r>
              <w:rPr>
                <w:rStyle w:val="BodyTextChar"/>
                <w:b/>
              </w:rPr>
              <w:t xml:space="preserve">(c) </w:t>
            </w:r>
          </w:p>
        </w:tc>
      </w:tr>
      <w:tr w:rsidR="00BB162C" w14:paraId="452AF4C8" w14:textId="77777777">
        <w:tc>
          <w:tcPr>
            <w:tcW w:w="8856" w:type="dxa"/>
            <w:gridSpan w:val="3"/>
          </w:tcPr>
          <w:p w14:paraId="27A29010" w14:textId="77777777" w:rsidR="00BB162C" w:rsidRDefault="00BB162C">
            <w:pPr>
              <w:keepNext/>
              <w:keepLines/>
              <w:rPr>
                <w:rStyle w:val="BodyTextChar"/>
                <w:lang w:val="pt-BR"/>
              </w:rPr>
            </w:pPr>
            <w:r>
              <w:rPr>
                <w:rStyle w:val="BodyTextChar"/>
                <w:lang w:val="pt-BR"/>
              </w:rPr>
              <w:t>(b) InChI</w:t>
            </w:r>
            <w:r>
              <w:rPr>
                <w:rFonts w:ascii="Arial" w:hAnsi="Arial"/>
                <w:sz w:val="24"/>
                <w:lang w:val="pt-BR"/>
              </w:rPr>
              <w:tab/>
            </w:r>
            <w:r>
              <w:rPr>
                <w:rStyle w:val="BodyTextChar"/>
                <w:lang w:val="pt-BR"/>
              </w:rPr>
              <w:t>=1/C6H12/c1-4-5(2)6(4)3/h4-6H,1-3H3/t4-,5-,6-</w:t>
            </w:r>
          </w:p>
          <w:p w14:paraId="227D8A2F" w14:textId="77777777" w:rsidR="00BB162C" w:rsidRDefault="00BB162C">
            <w:pPr>
              <w:keepNext/>
              <w:keepLines/>
              <w:rPr>
                <w:rStyle w:val="BodyTextChar"/>
                <w:lang w:val="pt-BR"/>
              </w:rPr>
            </w:pPr>
            <w:r>
              <w:rPr>
                <w:rStyle w:val="BodyTextChar"/>
                <w:lang w:val="pt-BR"/>
              </w:rPr>
              <w:t>(c) Switched</w:t>
            </w:r>
            <w:r>
              <w:rPr>
                <w:rFonts w:ascii="Arial" w:hAnsi="Arial"/>
                <w:sz w:val="24"/>
                <w:lang w:val="pt-BR"/>
              </w:rPr>
              <w:tab/>
            </w:r>
            <w:r>
              <w:rPr>
                <w:rStyle w:val="BodyTextChar"/>
                <w:lang w:val="pt-BR"/>
              </w:rPr>
              <w:t>=1/C6H12/c1-4-5(2)6(4)3/h4-6H,1-3H3/t4+,5-,6-</w:t>
            </w:r>
          </w:p>
        </w:tc>
      </w:tr>
      <w:tr w:rsidR="00BB162C" w14:paraId="64BDA30F" w14:textId="77777777">
        <w:tc>
          <w:tcPr>
            <w:tcW w:w="8856" w:type="dxa"/>
            <w:gridSpan w:val="3"/>
          </w:tcPr>
          <w:p w14:paraId="1BFD6FFB" w14:textId="77777777" w:rsidR="00BB162C" w:rsidRDefault="00BB162C">
            <w:pPr>
              <w:jc w:val="center"/>
              <w:rPr>
                <w:rStyle w:val="BodyTextChar"/>
                <w:b/>
              </w:rPr>
            </w:pPr>
            <w:r>
              <w:rPr>
                <w:rStyle w:val="BodyTextChar"/>
                <w:b/>
              </w:rPr>
              <w:t xml:space="preserve">Figure 27. </w:t>
            </w:r>
            <w:r>
              <w:rPr>
                <w:rStyle w:val="BodyTextChar"/>
              </w:rPr>
              <w:t xml:space="preserve">Switching neighbors of a possibly </w:t>
            </w:r>
            <w:proofErr w:type="spellStart"/>
            <w:r>
              <w:rPr>
                <w:rStyle w:val="BodyTextChar"/>
              </w:rPr>
              <w:t>stereogenic</w:t>
            </w:r>
            <w:proofErr w:type="spellEnd"/>
            <w:r>
              <w:rPr>
                <w:rStyle w:val="BodyTextChar"/>
              </w:rPr>
              <w:t xml:space="preserve"> atom</w:t>
            </w:r>
          </w:p>
        </w:tc>
      </w:tr>
    </w:tbl>
    <w:p w14:paraId="5A255D1A" w14:textId="77777777" w:rsidR="00BB162C" w:rsidRDefault="00BB162C">
      <w:pPr>
        <w:rPr>
          <w:rStyle w:val="BodyTextChar"/>
        </w:rPr>
      </w:pPr>
    </w:p>
    <w:p w14:paraId="66718270"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 xml:space="preserve">Another example of the same rule applied to </w:t>
      </w:r>
      <w:proofErr w:type="spellStart"/>
      <w:r>
        <w:rPr>
          <w:rStyle w:val="BodyTextChar"/>
          <w:rFonts w:ascii="Times New Roman" w:hAnsi="Times New Roman"/>
        </w:rPr>
        <w:t>stereogenic</w:t>
      </w:r>
      <w:proofErr w:type="spellEnd"/>
      <w:r>
        <w:rPr>
          <w:rStyle w:val="BodyTextChar"/>
          <w:rFonts w:ascii="Times New Roman" w:hAnsi="Times New Roman"/>
        </w:rPr>
        <w:t xml:space="preserve"> double bonds is on Fig. 28.</w:t>
      </w:r>
    </w:p>
    <w:p w14:paraId="2BA5F448" w14:textId="77777777" w:rsidR="00BB162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2700"/>
        <w:gridCol w:w="5220"/>
      </w:tblGrid>
      <w:tr w:rsidR="00BB162C" w14:paraId="300259E3" w14:textId="77777777">
        <w:tc>
          <w:tcPr>
            <w:tcW w:w="378" w:type="dxa"/>
          </w:tcPr>
          <w:p w14:paraId="18992FB9" w14:textId="77777777" w:rsidR="00BB162C" w:rsidRDefault="00BB162C">
            <w:pPr>
              <w:keepNext/>
              <w:keepLines/>
              <w:rPr>
                <w:rStyle w:val="BodyTextChar"/>
              </w:rPr>
            </w:pPr>
          </w:p>
        </w:tc>
        <w:tc>
          <w:tcPr>
            <w:tcW w:w="2700" w:type="dxa"/>
          </w:tcPr>
          <w:p w14:paraId="47C87D36" w14:textId="77777777" w:rsidR="00BB162C" w:rsidRDefault="00BB162C">
            <w:pPr>
              <w:keepNext/>
              <w:keepLines/>
              <w:rPr>
                <w:rStyle w:val="BodyTextChar"/>
              </w:rPr>
            </w:pPr>
            <w:r>
              <w:rPr>
                <w:rStyle w:val="BodyTextChar"/>
              </w:rPr>
              <w:t>Input structure</w:t>
            </w:r>
          </w:p>
        </w:tc>
        <w:tc>
          <w:tcPr>
            <w:tcW w:w="5220" w:type="dxa"/>
          </w:tcPr>
          <w:p w14:paraId="71785283" w14:textId="77777777" w:rsidR="00BB162C" w:rsidRDefault="00BB162C">
            <w:pPr>
              <w:keepNext/>
              <w:keepLines/>
              <w:rPr>
                <w:rStyle w:val="BodyTextChar"/>
              </w:rPr>
            </w:pPr>
            <w:r>
              <w:rPr>
                <w:rStyle w:val="BodyTextChar"/>
              </w:rPr>
              <w:t>Canonical numbering and double bond parities</w:t>
            </w:r>
          </w:p>
        </w:tc>
      </w:tr>
      <w:tr w:rsidR="00BB162C" w14:paraId="0263EB3E" w14:textId="77777777">
        <w:tc>
          <w:tcPr>
            <w:tcW w:w="378" w:type="dxa"/>
            <w:vAlign w:val="center"/>
          </w:tcPr>
          <w:p w14:paraId="653F1B53" w14:textId="77777777" w:rsidR="00BB162C" w:rsidRDefault="00BB162C">
            <w:pPr>
              <w:keepNext/>
              <w:keepLines/>
              <w:jc w:val="center"/>
              <w:rPr>
                <w:rStyle w:val="BodyTextChar"/>
              </w:rPr>
            </w:pPr>
            <w:r>
              <w:rPr>
                <w:rStyle w:val="BodyTextChar"/>
              </w:rPr>
              <w:t>(a)</w:t>
            </w:r>
          </w:p>
        </w:tc>
        <w:tc>
          <w:tcPr>
            <w:tcW w:w="2700" w:type="dxa"/>
            <w:vAlign w:val="center"/>
          </w:tcPr>
          <w:p w14:paraId="41083264" w14:textId="77777777" w:rsidR="00BB162C" w:rsidRDefault="00F94555">
            <w:pPr>
              <w:keepNext/>
              <w:keepLines/>
              <w:jc w:val="center"/>
              <w:rPr>
                <w:rStyle w:val="BodyTextChar"/>
              </w:rPr>
            </w:pPr>
            <w:r>
              <w:rPr>
                <w:rStyle w:val="BodyTextChar"/>
                <w:noProof/>
                <w:lang w:val="de-DE" w:eastAsia="de-DE"/>
              </w:rPr>
              <w:drawing>
                <wp:inline distT="0" distB="0" distL="0" distR="0" wp14:anchorId="209CC596" wp14:editId="3954DE83">
                  <wp:extent cx="1181100" cy="8001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81100" cy="800100"/>
                          </a:xfrm>
                          <a:prstGeom prst="rect">
                            <a:avLst/>
                          </a:prstGeom>
                          <a:noFill/>
                          <a:ln>
                            <a:noFill/>
                          </a:ln>
                        </pic:spPr>
                      </pic:pic>
                    </a:graphicData>
                  </a:graphic>
                </wp:inline>
              </w:drawing>
            </w:r>
          </w:p>
        </w:tc>
        <w:tc>
          <w:tcPr>
            <w:tcW w:w="5220" w:type="dxa"/>
            <w:vAlign w:val="center"/>
          </w:tcPr>
          <w:p w14:paraId="72820E1A" w14:textId="77777777" w:rsidR="00BB162C" w:rsidRDefault="00F94555">
            <w:pPr>
              <w:keepNext/>
              <w:keepLines/>
              <w:jc w:val="center"/>
              <w:rPr>
                <w:rStyle w:val="BodyTextChar"/>
              </w:rPr>
            </w:pPr>
            <w:r>
              <w:rPr>
                <w:rStyle w:val="BodyTextChar"/>
                <w:noProof/>
                <w:lang w:val="de-DE" w:eastAsia="de-DE"/>
              </w:rPr>
              <w:drawing>
                <wp:inline distT="0" distB="0" distL="0" distR="0" wp14:anchorId="07E92B53" wp14:editId="172FB991">
                  <wp:extent cx="1209675" cy="100012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209675" cy="1000125"/>
                          </a:xfrm>
                          <a:prstGeom prst="rect">
                            <a:avLst/>
                          </a:prstGeom>
                          <a:noFill/>
                          <a:ln>
                            <a:noFill/>
                          </a:ln>
                        </pic:spPr>
                      </pic:pic>
                    </a:graphicData>
                  </a:graphic>
                </wp:inline>
              </w:drawing>
            </w:r>
          </w:p>
        </w:tc>
      </w:tr>
      <w:tr w:rsidR="00BB162C" w14:paraId="7DCEC5B4" w14:textId="77777777">
        <w:tc>
          <w:tcPr>
            <w:tcW w:w="378" w:type="dxa"/>
            <w:vAlign w:val="center"/>
          </w:tcPr>
          <w:p w14:paraId="4E445D4C" w14:textId="77777777" w:rsidR="00BB162C" w:rsidRDefault="00BB162C">
            <w:pPr>
              <w:keepNext/>
              <w:keepLines/>
              <w:jc w:val="center"/>
              <w:rPr>
                <w:rStyle w:val="BodyTextChar"/>
              </w:rPr>
            </w:pPr>
            <w:r>
              <w:rPr>
                <w:rStyle w:val="BodyTextChar"/>
              </w:rPr>
              <w:t>(b)</w:t>
            </w:r>
          </w:p>
        </w:tc>
        <w:tc>
          <w:tcPr>
            <w:tcW w:w="2700" w:type="dxa"/>
            <w:vAlign w:val="center"/>
          </w:tcPr>
          <w:p w14:paraId="2FBC1A28" w14:textId="77777777" w:rsidR="00BB162C" w:rsidRDefault="00F94555">
            <w:pPr>
              <w:keepNext/>
              <w:keepLines/>
              <w:jc w:val="center"/>
              <w:rPr>
                <w:rStyle w:val="BodyTextChar"/>
              </w:rPr>
            </w:pPr>
            <w:r>
              <w:rPr>
                <w:rStyle w:val="BodyTextChar"/>
                <w:noProof/>
                <w:lang w:val="de-DE" w:eastAsia="de-DE"/>
              </w:rPr>
              <w:drawing>
                <wp:inline distT="0" distB="0" distL="0" distR="0" wp14:anchorId="1CEE9BD0" wp14:editId="08DC2D84">
                  <wp:extent cx="990600" cy="10477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90600" cy="1047750"/>
                          </a:xfrm>
                          <a:prstGeom prst="rect">
                            <a:avLst/>
                          </a:prstGeom>
                          <a:noFill/>
                          <a:ln>
                            <a:noFill/>
                          </a:ln>
                        </pic:spPr>
                      </pic:pic>
                    </a:graphicData>
                  </a:graphic>
                </wp:inline>
              </w:drawing>
            </w:r>
          </w:p>
        </w:tc>
        <w:tc>
          <w:tcPr>
            <w:tcW w:w="5220" w:type="dxa"/>
            <w:vAlign w:val="center"/>
          </w:tcPr>
          <w:p w14:paraId="5E445070" w14:textId="77777777" w:rsidR="00BB162C" w:rsidRDefault="00F94555">
            <w:pPr>
              <w:keepNext/>
              <w:keepLines/>
              <w:jc w:val="center"/>
              <w:rPr>
                <w:rStyle w:val="BodyTextChar"/>
              </w:rPr>
            </w:pPr>
            <w:r>
              <w:rPr>
                <w:rStyle w:val="BodyTextChar"/>
                <w:noProof/>
                <w:lang w:val="de-DE" w:eastAsia="de-DE"/>
              </w:rPr>
              <w:drawing>
                <wp:inline distT="0" distB="0" distL="0" distR="0" wp14:anchorId="01CAE837" wp14:editId="603B2F7D">
                  <wp:extent cx="981075" cy="114300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981075" cy="1143000"/>
                          </a:xfrm>
                          <a:prstGeom prst="rect">
                            <a:avLst/>
                          </a:prstGeom>
                          <a:noFill/>
                          <a:ln>
                            <a:noFill/>
                          </a:ln>
                        </pic:spPr>
                      </pic:pic>
                    </a:graphicData>
                  </a:graphic>
                </wp:inline>
              </w:drawing>
            </w:r>
          </w:p>
        </w:tc>
      </w:tr>
      <w:tr w:rsidR="00BB162C" w14:paraId="0C4B23E4" w14:textId="77777777">
        <w:tc>
          <w:tcPr>
            <w:tcW w:w="8298" w:type="dxa"/>
            <w:gridSpan w:val="3"/>
          </w:tcPr>
          <w:p w14:paraId="0083959D" w14:textId="77777777" w:rsidR="00BB162C" w:rsidRPr="00436D2C" w:rsidRDefault="00BB162C">
            <w:pPr>
              <w:keepNext/>
              <w:keepLines/>
              <w:rPr>
                <w:rStyle w:val="BodyTextChar"/>
                <w:sz w:val="22"/>
                <w:szCs w:val="22"/>
                <w:lang w:val="pt-BR"/>
              </w:rPr>
            </w:pPr>
            <w:r>
              <w:rPr>
                <w:rStyle w:val="BodyTextChar"/>
                <w:sz w:val="22"/>
                <w:szCs w:val="22"/>
                <w:lang w:val="pt-BR"/>
              </w:rPr>
              <w:t>(a)</w:t>
            </w:r>
            <w:r w:rsidR="00436D2C">
              <w:rPr>
                <w:rStyle w:val="BodyTextChar"/>
                <w:sz w:val="22"/>
                <w:szCs w:val="22"/>
                <w:lang w:val="pt-BR"/>
              </w:rPr>
              <w:t xml:space="preserve"> </w:t>
            </w:r>
            <w:r w:rsidR="00436D2C" w:rsidRPr="00436D2C">
              <w:rPr>
                <w:rStyle w:val="BodyTextChar"/>
                <w:sz w:val="22"/>
                <w:szCs w:val="22"/>
                <w:lang w:val="pt-BR"/>
              </w:rPr>
              <w:t>InChI=1S/C9H12/c1-4-7-8(5-2)9(7)6-3/h4-6H,1-3H3/b7-4-,8-5-,9-6-</w:t>
            </w:r>
          </w:p>
          <w:p w14:paraId="530F4807" w14:textId="77777777" w:rsidR="00BB162C" w:rsidRPr="00436D2C" w:rsidRDefault="00BB162C">
            <w:pPr>
              <w:keepNext/>
              <w:keepLines/>
              <w:rPr>
                <w:rStyle w:val="BodyTextChar"/>
                <w:sz w:val="22"/>
                <w:szCs w:val="22"/>
                <w:lang w:val="pt-BR"/>
              </w:rPr>
            </w:pPr>
            <w:r>
              <w:rPr>
                <w:rStyle w:val="BodyTextChar"/>
                <w:sz w:val="22"/>
                <w:szCs w:val="22"/>
                <w:lang w:val="pt-BR"/>
              </w:rPr>
              <w:t xml:space="preserve">(b) </w:t>
            </w:r>
            <w:r w:rsidR="00436D2C" w:rsidRPr="00436D2C">
              <w:rPr>
                <w:rStyle w:val="BodyTextChar"/>
                <w:sz w:val="22"/>
                <w:szCs w:val="22"/>
                <w:lang w:val="pt-BR"/>
              </w:rPr>
              <w:t>InChI=1S/C9H12/c1-4-7-8(5-2)9(7)6-3/h4-6H,1-3H3/b7-4-,8-5+,9-6-</w:t>
            </w:r>
          </w:p>
        </w:tc>
      </w:tr>
      <w:tr w:rsidR="00BB162C" w14:paraId="2E27B4A7" w14:textId="77777777">
        <w:tc>
          <w:tcPr>
            <w:tcW w:w="8298" w:type="dxa"/>
            <w:gridSpan w:val="3"/>
          </w:tcPr>
          <w:p w14:paraId="39AC9D9F" w14:textId="77777777" w:rsidR="00BB162C" w:rsidRDefault="00BB162C">
            <w:pPr>
              <w:jc w:val="center"/>
              <w:rPr>
                <w:rStyle w:val="BodyTextChar"/>
                <w:b/>
              </w:rPr>
            </w:pPr>
            <w:r>
              <w:rPr>
                <w:rStyle w:val="BodyTextChar"/>
                <w:b/>
              </w:rPr>
              <w:t>Figure 28</w:t>
            </w:r>
          </w:p>
        </w:tc>
      </w:tr>
    </w:tbl>
    <w:p w14:paraId="444A46FB" w14:textId="77777777" w:rsidR="00BB162C" w:rsidRDefault="00BB162C">
      <w:pPr>
        <w:rPr>
          <w:rStyle w:val="BodyTextChar"/>
        </w:rPr>
      </w:pPr>
    </w:p>
    <w:p w14:paraId="7091DCA1" w14:textId="77777777" w:rsidR="00BB162C" w:rsidRPr="00315411" w:rsidRDefault="00BB162C" w:rsidP="00315411">
      <w:pPr>
        <w:pStyle w:val="Textkrper"/>
        <w:rPr>
          <w:rStyle w:val="BodyTextChar"/>
          <w:rFonts w:ascii="Times New Roman" w:hAnsi="Times New Roman"/>
        </w:rPr>
      </w:pPr>
      <w:r w:rsidRPr="00315411">
        <w:rPr>
          <w:rStyle w:val="BodyTextChar"/>
          <w:rFonts w:ascii="Times New Roman" w:hAnsi="Times New Roman"/>
        </w:rPr>
        <w:t xml:space="preserve">This (as well as Fig. 27) illustrates the limitation in using parities to mark individual </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xml:space="preserve"> atoms or bonds and application of the “not more than two constitutionally identical </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xml:space="preserve"> elements” rule.</w:t>
      </w:r>
    </w:p>
    <w:p w14:paraId="26C9F757" w14:textId="77777777" w:rsidR="00BB162C" w:rsidRPr="00315411" w:rsidRDefault="00BB162C" w:rsidP="00315411">
      <w:pPr>
        <w:pStyle w:val="Textkrper"/>
        <w:rPr>
          <w:rStyle w:val="BodyTextChar"/>
          <w:rFonts w:ascii="Times New Roman" w:hAnsi="Times New Roman"/>
        </w:rPr>
      </w:pPr>
      <w:r w:rsidRPr="00315411">
        <w:rPr>
          <w:rStyle w:val="BodyTextChar"/>
          <w:rFonts w:ascii="Times New Roman" w:hAnsi="Times New Roman"/>
        </w:rPr>
        <w:t xml:space="preserve">Consider structure (a) on Fig. 28. Although the parity was assigned by the </w:t>
      </w:r>
      <w:proofErr w:type="spellStart"/>
      <w:r w:rsidRPr="00315411">
        <w:rPr>
          <w:rStyle w:val="BodyTextChar"/>
          <w:rFonts w:ascii="Times New Roman" w:hAnsi="Times New Roman"/>
        </w:rPr>
        <w:t>InChI</w:t>
      </w:r>
      <w:proofErr w:type="spellEnd"/>
      <w:r w:rsidRPr="00315411">
        <w:rPr>
          <w:rStyle w:val="BodyTextChar"/>
          <w:rFonts w:ascii="Times New Roman" w:hAnsi="Times New Roman"/>
        </w:rPr>
        <w:t xml:space="preserve"> algorithm to bond 6</w:t>
      </w:r>
      <w:r w:rsidRPr="00315411">
        <w:rPr>
          <w:rStyle w:val="BodyTextChar"/>
          <w:rFonts w:ascii="Times New Roman" w:hAnsi="Times New Roman"/>
        </w:rPr>
        <w:noBreakHyphen/>
        <w:t xml:space="preserve">9 of the structure (vertical red double bond), the bond definitely does not look </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the part of the molecule below the bond is symmetric with respect to the double bond axis. The same is true for the bond 7</w:t>
      </w:r>
      <w:r w:rsidRPr="00315411">
        <w:rPr>
          <w:rStyle w:val="BodyTextChar"/>
          <w:rFonts w:ascii="Times New Roman" w:hAnsi="Times New Roman"/>
        </w:rPr>
        <w:noBreakHyphen/>
        <w:t>4 of the same structure (blue double bond). Marking both colored bonds non-</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xml:space="preserve"> makes the third double bond, 8</w:t>
      </w:r>
      <w:r w:rsidRPr="00315411">
        <w:rPr>
          <w:rStyle w:val="BodyTextChar"/>
          <w:rFonts w:ascii="Times New Roman" w:hAnsi="Times New Roman"/>
        </w:rPr>
        <w:noBreakHyphen/>
        <w:t>5, also non-</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xml:space="preserve">. As the result, the structure on Fig. 28(a) appears to have no stereochemistry at all and therefore </w:t>
      </w:r>
      <w:r w:rsidR="002968C4">
        <w:rPr>
          <w:rStyle w:val="BodyTextChar"/>
          <w:rFonts w:ascii="Times New Roman" w:hAnsi="Times New Roman"/>
        </w:rPr>
        <w:t xml:space="preserve">appears </w:t>
      </w:r>
      <w:r w:rsidRPr="00315411">
        <w:rPr>
          <w:rStyle w:val="BodyTextChar"/>
          <w:rFonts w:ascii="Times New Roman" w:hAnsi="Times New Roman"/>
        </w:rPr>
        <w:t>indistinguishable from a structure that really has no data to determine its stereochemistry. The “not more than two” rule forces the retention of the parities of these three double bonds.</w:t>
      </w:r>
    </w:p>
    <w:p w14:paraId="2D2278FB" w14:textId="77777777" w:rsidR="00BB162C" w:rsidRPr="00315411" w:rsidRDefault="00BB162C" w:rsidP="00315411">
      <w:pPr>
        <w:pStyle w:val="Textkrper"/>
        <w:rPr>
          <w:rStyle w:val="BodyTextChar"/>
          <w:rFonts w:ascii="Times New Roman" w:hAnsi="Times New Roman"/>
        </w:rPr>
      </w:pPr>
      <w:r w:rsidRPr="00315411">
        <w:rPr>
          <w:rStyle w:val="BodyTextChar"/>
          <w:rFonts w:ascii="Times New Roman" w:hAnsi="Times New Roman"/>
        </w:rPr>
        <w:t xml:space="preserve">However, since the purpose of </w:t>
      </w:r>
      <w:proofErr w:type="spellStart"/>
      <w:r w:rsidRPr="00315411">
        <w:rPr>
          <w:rStyle w:val="BodyTextChar"/>
          <w:rFonts w:ascii="Times New Roman" w:hAnsi="Times New Roman"/>
        </w:rPr>
        <w:t>InChI</w:t>
      </w:r>
      <w:proofErr w:type="spellEnd"/>
      <w:r w:rsidRPr="00315411">
        <w:rPr>
          <w:rStyle w:val="BodyTextChar"/>
          <w:rFonts w:ascii="Times New Roman" w:hAnsi="Times New Roman"/>
        </w:rPr>
        <w:t xml:space="preserve"> is to provide an identifier, and not to reveal </w:t>
      </w:r>
      <w:r w:rsidR="002968C4">
        <w:rPr>
          <w:rStyle w:val="BodyTextChar"/>
          <w:rFonts w:ascii="Times New Roman" w:hAnsi="Times New Roman"/>
        </w:rPr>
        <w:t>the</w:t>
      </w:r>
      <w:r w:rsidRPr="00315411">
        <w:rPr>
          <w:rStyle w:val="BodyTextChar"/>
          <w:rFonts w:ascii="Times New Roman" w:hAnsi="Times New Roman"/>
        </w:rPr>
        <w:t xml:space="preserve"> true stereochemistry of the submitted structure, this is not a limitation of the </w:t>
      </w:r>
      <w:proofErr w:type="spellStart"/>
      <w:r w:rsidRPr="00315411">
        <w:rPr>
          <w:rStyle w:val="BodyTextChar"/>
          <w:rFonts w:ascii="Times New Roman" w:hAnsi="Times New Roman"/>
        </w:rPr>
        <w:t>InChI</w:t>
      </w:r>
      <w:proofErr w:type="spellEnd"/>
      <w:r w:rsidRPr="00315411">
        <w:rPr>
          <w:rStyle w:val="BodyTextChar"/>
          <w:rFonts w:ascii="Times New Roman" w:hAnsi="Times New Roman"/>
        </w:rPr>
        <w:t xml:space="preserve">: the </w:t>
      </w:r>
      <w:proofErr w:type="spellStart"/>
      <w:r w:rsidRPr="00315411">
        <w:rPr>
          <w:rStyle w:val="BodyTextChar"/>
          <w:rFonts w:ascii="Times New Roman" w:hAnsi="Times New Roman"/>
        </w:rPr>
        <w:t>stereochemical</w:t>
      </w:r>
      <w:proofErr w:type="spellEnd"/>
      <w:r w:rsidRPr="00315411">
        <w:rPr>
          <w:rStyle w:val="BodyTextChar"/>
          <w:rFonts w:ascii="Times New Roman" w:hAnsi="Times New Roman"/>
        </w:rPr>
        <w:t xml:space="preserve"> layers of the two stereoisomers on Fig. 28 are different. This rule enables one stereoisomer to be distinguished from another.</w:t>
      </w:r>
    </w:p>
    <w:p w14:paraId="1E880DC0" w14:textId="77777777" w:rsidR="00BB162C" w:rsidRPr="00F0384C" w:rsidRDefault="00BB162C" w:rsidP="00F0384C">
      <w:pPr>
        <w:pStyle w:val="Textkrper"/>
        <w:rPr>
          <w:rStyle w:val="BodyTextChar1"/>
        </w:rPr>
      </w:pPr>
    </w:p>
    <w:p w14:paraId="64844D0C" w14:textId="77777777" w:rsidR="00BB162C" w:rsidRPr="00042736" w:rsidRDefault="00BB162C" w:rsidP="00304E17">
      <w:pPr>
        <w:pStyle w:val="berschrift3"/>
      </w:pPr>
      <w:bookmarkStart w:id="96" w:name="_Toc41832825"/>
      <w:r w:rsidRPr="00DD6DE7">
        <w:t>Other limitat</w:t>
      </w:r>
      <w:r w:rsidRPr="00042736">
        <w:t>ions of sp</w:t>
      </w:r>
      <w:r w:rsidRPr="00304E17">
        <w:t>3</w:t>
      </w:r>
      <w:r w:rsidRPr="00DD6DE7">
        <w:t xml:space="preserve"> stereo recognition</w:t>
      </w:r>
      <w:bookmarkEnd w:id="96"/>
    </w:p>
    <w:p w14:paraId="428CBE72" w14:textId="77777777" w:rsidR="00BB162C" w:rsidRPr="00F0384C" w:rsidRDefault="00BB162C" w:rsidP="00A32666">
      <w:pPr>
        <w:keepNext/>
        <w:keepLines/>
        <w:rPr>
          <w:rStyle w:val="BodyTextChar"/>
        </w:rPr>
      </w:pPr>
    </w:p>
    <w:p w14:paraId="2C72E346" w14:textId="77777777" w:rsidR="00BB162C" w:rsidRPr="00F0384C" w:rsidRDefault="00BB162C" w:rsidP="00315411">
      <w:pPr>
        <w:pStyle w:val="Textkrper"/>
        <w:rPr>
          <w:rStyle w:val="BodyTextChar"/>
          <w:rFonts w:ascii="Times New Roman" w:hAnsi="Times New Roman"/>
        </w:rPr>
      </w:pPr>
      <w:proofErr w:type="spellStart"/>
      <w:r>
        <w:rPr>
          <w:rStyle w:val="BodyTextChar"/>
          <w:rFonts w:ascii="Times New Roman" w:hAnsi="Times New Roman"/>
        </w:rPr>
        <w:t>InChI</w:t>
      </w:r>
      <w:proofErr w:type="spellEnd"/>
      <w:r>
        <w:rPr>
          <w:rStyle w:val="BodyTextChar"/>
          <w:rFonts w:ascii="Times New Roman" w:hAnsi="Times New Roman"/>
        </w:rPr>
        <w:t xml:space="preserve"> does not recognize non </w:t>
      </w:r>
      <w:proofErr w:type="spellStart"/>
      <w:r>
        <w:rPr>
          <w:rStyle w:val="BodyTextChar"/>
          <w:rFonts w:ascii="Times New Roman" w:hAnsi="Times New Roman"/>
        </w:rPr>
        <w:t>stereogenic</w:t>
      </w:r>
      <w:proofErr w:type="spellEnd"/>
      <w:r>
        <w:rPr>
          <w:rStyle w:val="BodyTextChar"/>
          <w:rFonts w:ascii="Times New Roman" w:hAnsi="Times New Roman"/>
        </w:rPr>
        <w:t xml:space="preserve"> central atoms in structures belonging to D</w:t>
      </w:r>
      <w:r w:rsidRPr="00D37173">
        <w:rPr>
          <w:rStyle w:val="BodyTextChar"/>
          <w:rFonts w:ascii="Times New Roman" w:hAnsi="Times New Roman"/>
          <w:szCs w:val="24"/>
          <w:vertAlign w:val="subscript"/>
        </w:rPr>
        <w:t>2d</w:t>
      </w:r>
      <w:r>
        <w:rPr>
          <w:rStyle w:val="BodyTextChar"/>
          <w:rFonts w:ascii="Times New Roman" w:hAnsi="Times New Roman"/>
        </w:rPr>
        <w:t>, S</w:t>
      </w:r>
      <w:r w:rsidRPr="00D37173">
        <w:rPr>
          <w:rStyle w:val="BodyTextChar"/>
          <w:rFonts w:ascii="Times New Roman" w:hAnsi="Times New Roman"/>
          <w:szCs w:val="24"/>
          <w:vertAlign w:val="subscript"/>
        </w:rPr>
        <w:t>4</w:t>
      </w:r>
      <w:r>
        <w:rPr>
          <w:rStyle w:val="BodyTextChar"/>
          <w:rFonts w:ascii="Times New Roman" w:hAnsi="Times New Roman"/>
        </w:rPr>
        <w:t>, or C</w:t>
      </w:r>
      <w:r w:rsidRPr="00D37173">
        <w:rPr>
          <w:rStyle w:val="BodyTextChar"/>
          <w:rFonts w:ascii="Times New Roman" w:hAnsi="Times New Roman"/>
          <w:szCs w:val="24"/>
          <w:vertAlign w:val="subscript"/>
        </w:rPr>
        <w:t>2v</w:t>
      </w:r>
      <w:r>
        <w:rPr>
          <w:rStyle w:val="BodyTextChar"/>
          <w:rFonts w:ascii="Times New Roman" w:hAnsi="Times New Roman"/>
        </w:rPr>
        <w:t xml:space="preserve"> symmetry groups if the central atom and all four </w:t>
      </w:r>
      <w:r w:rsidR="002968C4">
        <w:rPr>
          <w:rStyle w:val="BodyTextChar"/>
          <w:rFonts w:ascii="Times New Roman" w:hAnsi="Times New Roman"/>
        </w:rPr>
        <w:t xml:space="preserve">of </w:t>
      </w:r>
      <w:r>
        <w:rPr>
          <w:rStyle w:val="BodyTextChar"/>
          <w:rFonts w:ascii="Times New Roman" w:hAnsi="Times New Roman"/>
        </w:rPr>
        <w:t>its neighbors belong to the same ring system and the removal of the central atom does not split the ring system into two or more. Parity (</w:t>
      </w:r>
      <w:r>
        <w:rPr>
          <w:rStyle w:val="BodyTextChar"/>
          <w:rFonts w:ascii="Times New Roman" w:hAnsi="Times New Roman"/>
        </w:rPr>
        <w:noBreakHyphen/>
        <w:t xml:space="preserve">) is always assigned to such non </w:t>
      </w:r>
      <w:proofErr w:type="spellStart"/>
      <w:r>
        <w:rPr>
          <w:rStyle w:val="BodyTextChar"/>
          <w:rFonts w:ascii="Times New Roman" w:hAnsi="Times New Roman"/>
        </w:rPr>
        <w:t>stereogenic</w:t>
      </w:r>
      <w:proofErr w:type="spellEnd"/>
      <w:r>
        <w:rPr>
          <w:rStyle w:val="BodyTextChar"/>
          <w:rFonts w:ascii="Times New Roman" w:hAnsi="Times New Roman"/>
        </w:rPr>
        <w:t xml:space="preserve"> (symmetric) central atoms. For example, structures (a) and (b) on Fig. 29 are identical. The symmetry group is D</w:t>
      </w:r>
      <w:r w:rsidRPr="00D37173">
        <w:rPr>
          <w:rStyle w:val="BodyTextChar"/>
          <w:rFonts w:ascii="Times New Roman" w:hAnsi="Times New Roman"/>
          <w:szCs w:val="24"/>
          <w:vertAlign w:val="subscript"/>
        </w:rPr>
        <w:t>2d</w:t>
      </w:r>
      <w:r>
        <w:rPr>
          <w:rStyle w:val="BodyTextChar"/>
          <w:rFonts w:ascii="Times New Roman" w:hAnsi="Times New Roman"/>
        </w:rPr>
        <w:t>. Since the symmetry group includes a reflection plane and/or an improper rotation axis (S</w:t>
      </w:r>
      <w:r w:rsidRPr="00D37173">
        <w:rPr>
          <w:rStyle w:val="BodyTextChar"/>
          <w:rFonts w:ascii="Times New Roman" w:hAnsi="Times New Roman"/>
          <w:szCs w:val="24"/>
          <w:vertAlign w:val="subscript"/>
        </w:rPr>
        <w:t>4</w:t>
      </w:r>
      <w:r>
        <w:rPr>
          <w:rStyle w:val="BodyTextChar"/>
          <w:rFonts w:ascii="Times New Roman" w:hAnsi="Times New Roman"/>
        </w:rPr>
        <w:t>, rotation + reflection), the central atom (on Fig. 29 it has canonical number 13) is symmetric and its parity is meaningless; the structure is not chiral. However, since this parity is always assigned and is always (</w:t>
      </w:r>
      <w:r>
        <w:rPr>
          <w:rStyle w:val="BodyTextChar"/>
          <w:rFonts w:ascii="Times New Roman" w:hAnsi="Times New Roman"/>
        </w:rPr>
        <w:noBreakHyphen/>
        <w:t>),</w:t>
      </w:r>
      <w:r>
        <w:rPr>
          <w:rStyle w:val="BodyTextChar"/>
          <w:rFonts w:ascii="Times New Roman" w:hAnsi="Times New Roman"/>
          <w:szCs w:val="24"/>
        </w:rPr>
        <w:t xml:space="preserve">this is </w:t>
      </w:r>
      <w:r>
        <w:rPr>
          <w:rStyle w:val="BodyTextChar"/>
          <w:rFonts w:ascii="Times New Roman" w:hAnsi="Times New Roman"/>
          <w:szCs w:val="24"/>
        </w:rPr>
        <w:lastRenderedPageBreak/>
        <w:t xml:space="preserve">not a limitation of the </w:t>
      </w:r>
      <w:proofErr w:type="spellStart"/>
      <w:r>
        <w:rPr>
          <w:rStyle w:val="BodyTextChar"/>
          <w:rFonts w:ascii="Times New Roman" w:hAnsi="Times New Roman"/>
          <w:szCs w:val="24"/>
        </w:rPr>
        <w:t>InChI</w:t>
      </w:r>
      <w:proofErr w:type="spellEnd"/>
      <w:r>
        <w:rPr>
          <w:rStyle w:val="BodyTextChar"/>
          <w:rFonts w:ascii="Times New Roman" w:hAnsi="Times New Roman"/>
          <w:szCs w:val="24"/>
        </w:rPr>
        <w:t xml:space="preserve">: the purpose of </w:t>
      </w:r>
      <w:proofErr w:type="spellStart"/>
      <w:r>
        <w:rPr>
          <w:rStyle w:val="BodyTextChar"/>
          <w:rFonts w:ascii="Times New Roman" w:hAnsi="Times New Roman"/>
          <w:szCs w:val="24"/>
        </w:rPr>
        <w:t>InChI</w:t>
      </w:r>
      <w:proofErr w:type="spellEnd"/>
      <w:r>
        <w:rPr>
          <w:rStyle w:val="BodyTextChar"/>
          <w:rFonts w:ascii="Times New Roman" w:hAnsi="Times New Roman"/>
          <w:szCs w:val="24"/>
        </w:rPr>
        <w:t xml:space="preserve"> is to provide an identifier, and not to reveal </w:t>
      </w:r>
      <w:r w:rsidR="002968C4">
        <w:rPr>
          <w:rStyle w:val="BodyTextChar"/>
          <w:rFonts w:ascii="Times New Roman" w:hAnsi="Times New Roman"/>
          <w:szCs w:val="24"/>
        </w:rPr>
        <w:t>the</w:t>
      </w:r>
      <w:r>
        <w:rPr>
          <w:rStyle w:val="BodyTextChar"/>
          <w:rFonts w:ascii="Times New Roman" w:hAnsi="Times New Roman"/>
          <w:szCs w:val="24"/>
        </w:rPr>
        <w:t xml:space="preserve"> true stereochemistry of the submitted structure</w:t>
      </w:r>
      <w:r w:rsidRPr="00F0384C">
        <w:rPr>
          <w:rStyle w:val="BodyTextChar"/>
          <w:rFonts w:ascii="Times New Roman" w:hAnsi="Times New Roman"/>
        </w:rPr>
        <w:t>.</w:t>
      </w:r>
    </w:p>
    <w:p w14:paraId="4E85AF53" w14:textId="77777777" w:rsidR="00BB162C" w:rsidRPr="00F0384C" w:rsidRDefault="00BB162C">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8"/>
        <w:gridCol w:w="2880"/>
        <w:gridCol w:w="3060"/>
      </w:tblGrid>
      <w:tr w:rsidR="00BB162C" w14:paraId="433404A3" w14:textId="77777777">
        <w:tc>
          <w:tcPr>
            <w:tcW w:w="2718" w:type="dxa"/>
            <w:vAlign w:val="center"/>
          </w:tcPr>
          <w:p w14:paraId="79A3D426" w14:textId="77777777" w:rsidR="00BB162C" w:rsidRPr="00F0384C" w:rsidRDefault="00F94555">
            <w:pPr>
              <w:jc w:val="center"/>
              <w:rPr>
                <w:rStyle w:val="BodyTextChar"/>
              </w:rPr>
            </w:pPr>
            <w:r w:rsidRPr="00F0384C">
              <w:rPr>
                <w:rStyle w:val="BodyTextChar"/>
                <w:noProof/>
                <w:lang w:val="de-DE" w:eastAsia="de-DE"/>
              </w:rPr>
              <w:drawing>
                <wp:inline distT="0" distB="0" distL="0" distR="0" wp14:anchorId="5999C061" wp14:editId="7A761E47">
                  <wp:extent cx="1190625" cy="11811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90625" cy="1181100"/>
                          </a:xfrm>
                          <a:prstGeom prst="rect">
                            <a:avLst/>
                          </a:prstGeom>
                          <a:noFill/>
                          <a:ln>
                            <a:noFill/>
                          </a:ln>
                        </pic:spPr>
                      </pic:pic>
                    </a:graphicData>
                  </a:graphic>
                </wp:inline>
              </w:drawing>
            </w:r>
          </w:p>
        </w:tc>
        <w:tc>
          <w:tcPr>
            <w:tcW w:w="2880" w:type="dxa"/>
            <w:vAlign w:val="center"/>
          </w:tcPr>
          <w:p w14:paraId="1D0E9D35" w14:textId="77777777" w:rsidR="00BB162C" w:rsidRPr="00F0384C" w:rsidRDefault="00F94555">
            <w:pPr>
              <w:jc w:val="center"/>
              <w:rPr>
                <w:rStyle w:val="BodyTextChar"/>
              </w:rPr>
            </w:pPr>
            <w:r w:rsidRPr="00F0384C">
              <w:rPr>
                <w:rStyle w:val="BodyTextChar"/>
                <w:noProof/>
                <w:lang w:val="de-DE" w:eastAsia="de-DE"/>
              </w:rPr>
              <w:drawing>
                <wp:inline distT="0" distB="0" distL="0" distR="0" wp14:anchorId="20749037" wp14:editId="32CD62BA">
                  <wp:extent cx="1152525" cy="1152525"/>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060" w:type="dxa"/>
            <w:vAlign w:val="center"/>
          </w:tcPr>
          <w:p w14:paraId="54B1C734" w14:textId="77777777" w:rsidR="00BB162C" w:rsidRPr="00F0384C" w:rsidRDefault="00F94555">
            <w:pPr>
              <w:jc w:val="center"/>
              <w:rPr>
                <w:rStyle w:val="BodyTextChar"/>
              </w:rPr>
            </w:pPr>
            <w:r w:rsidRPr="00F0384C">
              <w:rPr>
                <w:rStyle w:val="BodyTextChar"/>
                <w:noProof/>
                <w:lang w:val="de-DE" w:eastAsia="de-DE"/>
              </w:rPr>
              <w:drawing>
                <wp:inline distT="0" distB="0" distL="0" distR="0" wp14:anchorId="0C513DC2" wp14:editId="23BAFA32">
                  <wp:extent cx="1181100" cy="122872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81100" cy="1228725"/>
                          </a:xfrm>
                          <a:prstGeom prst="rect">
                            <a:avLst/>
                          </a:prstGeom>
                          <a:noFill/>
                          <a:ln>
                            <a:noFill/>
                          </a:ln>
                        </pic:spPr>
                      </pic:pic>
                    </a:graphicData>
                  </a:graphic>
                </wp:inline>
              </w:drawing>
            </w:r>
          </w:p>
        </w:tc>
      </w:tr>
      <w:tr w:rsidR="00BB162C" w14:paraId="7959FB50" w14:textId="77777777">
        <w:tc>
          <w:tcPr>
            <w:tcW w:w="2718" w:type="dxa"/>
          </w:tcPr>
          <w:p w14:paraId="3DA2A686" w14:textId="77777777" w:rsidR="00BB162C" w:rsidRPr="00F0384C" w:rsidRDefault="00BB162C">
            <w:pPr>
              <w:jc w:val="center"/>
              <w:rPr>
                <w:rStyle w:val="BodyTextChar"/>
              </w:rPr>
            </w:pPr>
            <w:r w:rsidRPr="00F0384C">
              <w:rPr>
                <w:rStyle w:val="BodyTextChar"/>
              </w:rPr>
              <w:t>Structure (a)</w:t>
            </w:r>
          </w:p>
        </w:tc>
        <w:tc>
          <w:tcPr>
            <w:tcW w:w="2880" w:type="dxa"/>
          </w:tcPr>
          <w:p w14:paraId="23DB3D32" w14:textId="77777777" w:rsidR="00BB162C" w:rsidRPr="00F0384C" w:rsidRDefault="00BB162C">
            <w:pPr>
              <w:jc w:val="center"/>
              <w:rPr>
                <w:rStyle w:val="BodyTextChar"/>
              </w:rPr>
            </w:pPr>
            <w:r w:rsidRPr="00F0384C">
              <w:rPr>
                <w:rStyle w:val="BodyTextChar"/>
              </w:rPr>
              <w:t>Structure (b)</w:t>
            </w:r>
          </w:p>
        </w:tc>
        <w:tc>
          <w:tcPr>
            <w:tcW w:w="3060" w:type="dxa"/>
          </w:tcPr>
          <w:p w14:paraId="2CC76AD3" w14:textId="77777777" w:rsidR="00BB162C" w:rsidRPr="00F0384C" w:rsidRDefault="00BB162C">
            <w:pPr>
              <w:jc w:val="center"/>
              <w:rPr>
                <w:rStyle w:val="BodyTextChar"/>
              </w:rPr>
            </w:pPr>
            <w:r w:rsidRPr="00F0384C">
              <w:rPr>
                <w:rStyle w:val="BodyTextChar"/>
              </w:rPr>
              <w:t>Canonical numbering</w:t>
            </w:r>
          </w:p>
        </w:tc>
      </w:tr>
      <w:tr w:rsidR="00BB162C" w14:paraId="2271CCAE" w14:textId="77777777">
        <w:tc>
          <w:tcPr>
            <w:tcW w:w="8658" w:type="dxa"/>
            <w:gridSpan w:val="3"/>
          </w:tcPr>
          <w:p w14:paraId="0C0B2407" w14:textId="77777777" w:rsidR="00BB162C" w:rsidRPr="00B21CF7" w:rsidRDefault="00B21CF7">
            <w:pPr>
              <w:jc w:val="center"/>
              <w:rPr>
                <w:rStyle w:val="BodyTextChar"/>
                <w:rFonts w:ascii="Arial Narrow" w:hAnsi="Arial Narrow"/>
                <w:sz w:val="22"/>
                <w:szCs w:val="22"/>
                <w:lang w:val="pt-BR"/>
              </w:rPr>
            </w:pPr>
            <w:r w:rsidRPr="00B21CF7">
              <w:rPr>
                <w:rStyle w:val="BodyTextChar"/>
                <w:rFonts w:ascii="Arial Narrow" w:hAnsi="Arial Narrow"/>
                <w:sz w:val="22"/>
                <w:szCs w:val="22"/>
                <w:lang w:val="pt-BR"/>
              </w:rPr>
              <w:t>InChI=1S/C13H20/c1-2-10-5-6-12-8-7-11-4-3-9(1)13(10,11)12/h9-12H,1-8H2/t9-,10-,11+,12+,13-</w:t>
            </w:r>
          </w:p>
        </w:tc>
      </w:tr>
      <w:tr w:rsidR="00BB162C" w14:paraId="7C822C83" w14:textId="77777777">
        <w:tc>
          <w:tcPr>
            <w:tcW w:w="8658" w:type="dxa"/>
            <w:gridSpan w:val="3"/>
          </w:tcPr>
          <w:p w14:paraId="02C5E22B" w14:textId="77777777" w:rsidR="00BB162C" w:rsidRPr="00F0384C" w:rsidRDefault="00BB162C" w:rsidP="00F0384C">
            <w:pPr>
              <w:pStyle w:val="Textkrper"/>
              <w:jc w:val="center"/>
              <w:rPr>
                <w:rStyle w:val="BodyTextChar"/>
                <w:b/>
              </w:rPr>
            </w:pPr>
            <w:r w:rsidRPr="00F0384C">
              <w:rPr>
                <w:rStyle w:val="BodyTextChar"/>
                <w:b/>
              </w:rPr>
              <w:t>Figure 29</w:t>
            </w:r>
          </w:p>
        </w:tc>
      </w:tr>
    </w:tbl>
    <w:p w14:paraId="28F293D5" w14:textId="77777777" w:rsidR="00BB162C" w:rsidRDefault="00BB162C">
      <w:pPr>
        <w:rPr>
          <w:rStyle w:val="BodyTextChar"/>
        </w:rPr>
      </w:pPr>
    </w:p>
    <w:p w14:paraId="7D1E0EB1"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C</w:t>
      </w:r>
      <w:r w:rsidRPr="00D37173">
        <w:rPr>
          <w:rStyle w:val="BodyTextChar"/>
          <w:rFonts w:ascii="Times New Roman" w:hAnsi="Times New Roman"/>
          <w:szCs w:val="24"/>
          <w:vertAlign w:val="subscript"/>
        </w:rPr>
        <w:t>2v</w:t>
      </w:r>
      <w:r>
        <w:rPr>
          <w:rStyle w:val="BodyTextChar"/>
          <w:rFonts w:ascii="Times New Roman" w:hAnsi="Times New Roman"/>
        </w:rPr>
        <w:t xml:space="preserve"> and S</w:t>
      </w:r>
      <w:r w:rsidRPr="00D37173">
        <w:rPr>
          <w:rStyle w:val="BodyTextChar"/>
          <w:rFonts w:ascii="Times New Roman" w:hAnsi="Times New Roman"/>
          <w:szCs w:val="24"/>
          <w:vertAlign w:val="subscript"/>
        </w:rPr>
        <w:t>4</w:t>
      </w:r>
      <w:r>
        <w:rPr>
          <w:rStyle w:val="BodyTextChar"/>
          <w:rFonts w:ascii="Times New Roman" w:hAnsi="Times New Roman"/>
        </w:rPr>
        <w:t xml:space="preserve"> examples can easily be obtained from the structure on Fig. 29 by isotopic substitution or adding 2 or 4 atoms.</w:t>
      </w:r>
    </w:p>
    <w:p w14:paraId="0526A4F9" w14:textId="77777777" w:rsidR="00BB162C" w:rsidRDefault="00BB162C">
      <w:pPr>
        <w:rPr>
          <w:rStyle w:val="BodyTextChar"/>
        </w:rPr>
      </w:pPr>
    </w:p>
    <w:p w14:paraId="3693A3EC" w14:textId="77777777" w:rsidR="00BB162C" w:rsidRPr="00F0384C" w:rsidRDefault="00BB162C">
      <w:pPr>
        <w:rPr>
          <w:rStyle w:val="BodyTextChar"/>
        </w:rPr>
      </w:pPr>
    </w:p>
    <w:p w14:paraId="590468CD" w14:textId="77777777" w:rsidR="00BB162C" w:rsidRDefault="00BB162C" w:rsidP="00A32666">
      <w:pPr>
        <w:pStyle w:val="berschrift2"/>
        <w:keepLines/>
        <w:rPr>
          <w:bCs/>
        </w:rPr>
      </w:pPr>
      <w:bookmarkStart w:id="97" w:name="_Toc41832826"/>
      <w:r>
        <w:rPr>
          <w:bCs/>
        </w:rPr>
        <w:t>e. Canonicalization</w:t>
      </w:r>
      <w:bookmarkEnd w:id="97"/>
    </w:p>
    <w:p w14:paraId="19357909" w14:textId="77777777" w:rsidR="00BB162C" w:rsidRDefault="00BB162C" w:rsidP="00A32666">
      <w:pPr>
        <w:keepNext/>
        <w:keepLines/>
        <w:rPr>
          <w:rFonts w:ascii="Arial" w:hAnsi="Arial"/>
          <w:sz w:val="24"/>
        </w:rPr>
      </w:pPr>
    </w:p>
    <w:p w14:paraId="33710BB6" w14:textId="77777777" w:rsidR="00BB162C" w:rsidRPr="00315411" w:rsidRDefault="00BB162C" w:rsidP="00315411">
      <w:pPr>
        <w:pStyle w:val="Textkrper"/>
        <w:rPr>
          <w:rStyle w:val="BodyTextChar"/>
          <w:rFonts w:ascii="Times New Roman" w:hAnsi="Times New Roman"/>
        </w:rPr>
      </w:pPr>
      <w:r w:rsidRPr="00315411">
        <w:t xml:space="preserve">Canonicalization is </w:t>
      </w:r>
      <w:r w:rsidRPr="00315411">
        <w:rPr>
          <w:rStyle w:val="BodyTextChar"/>
          <w:rFonts w:ascii="Times New Roman" w:hAnsi="Times New Roman"/>
        </w:rPr>
        <w:t>generati</w:t>
      </w:r>
      <w:r w:rsidR="002968C4">
        <w:rPr>
          <w:rStyle w:val="BodyTextChar"/>
          <w:rFonts w:ascii="Times New Roman" w:hAnsi="Times New Roman"/>
        </w:rPr>
        <w:t>on</w:t>
      </w:r>
      <w:r w:rsidRPr="00315411">
        <w:rPr>
          <w:rStyle w:val="BodyTextChar"/>
          <w:rFonts w:ascii="Times New Roman" w:hAnsi="Times New Roman"/>
        </w:rPr>
        <w:t xml:space="preserve"> of a set of atom labels that do not depend on how the structure was initially drawn. This is a well-known mathematical problem. It has been discussed in </w:t>
      </w:r>
      <w:r w:rsidR="002968C4" w:rsidRPr="00315411">
        <w:rPr>
          <w:rStyle w:val="BodyTextChar"/>
          <w:rFonts w:ascii="Times New Roman" w:hAnsi="Times New Roman"/>
        </w:rPr>
        <w:t xml:space="preserve">both </w:t>
      </w:r>
      <w:r w:rsidRPr="00315411">
        <w:rPr>
          <w:rStyle w:val="BodyTextChar"/>
          <w:rFonts w:ascii="Times New Roman" w:hAnsi="Times New Roman"/>
        </w:rPr>
        <w:t xml:space="preserve">chemical and mathematical literature. For canonicalization that does not involve stereochemistry an algorithm as described in </w:t>
      </w:r>
      <w:r w:rsidR="002968C4">
        <w:rPr>
          <w:rStyle w:val="BodyTextChar"/>
          <w:rFonts w:ascii="Times New Roman" w:hAnsi="Times New Roman"/>
        </w:rPr>
        <w:t xml:space="preserve">the </w:t>
      </w:r>
      <w:r w:rsidRPr="00315411">
        <w:rPr>
          <w:rStyle w:val="BodyTextChar"/>
          <w:rFonts w:ascii="Times New Roman" w:hAnsi="Times New Roman"/>
        </w:rPr>
        <w:t xml:space="preserve">classic publication [5] was implemented and modified to accommodate the layered structure of </w:t>
      </w:r>
      <w:proofErr w:type="spellStart"/>
      <w:r w:rsidRPr="00315411">
        <w:rPr>
          <w:rStyle w:val="BodyTextChar"/>
          <w:rFonts w:ascii="Times New Roman" w:hAnsi="Times New Roman"/>
        </w:rPr>
        <w:t>InChI</w:t>
      </w:r>
      <w:proofErr w:type="spellEnd"/>
      <w:r w:rsidRPr="00315411">
        <w:rPr>
          <w:rStyle w:val="BodyTextChar"/>
          <w:rFonts w:ascii="Times New Roman" w:hAnsi="Times New Roman"/>
        </w:rPr>
        <w:t>.</w:t>
      </w:r>
    </w:p>
    <w:p w14:paraId="12DB1CDC" w14:textId="77777777" w:rsidR="00BB162C" w:rsidRPr="00315411" w:rsidRDefault="00BB162C" w:rsidP="00315411">
      <w:pPr>
        <w:pStyle w:val="Textkrper"/>
      </w:pPr>
      <w:r w:rsidRPr="00315411">
        <w:rPr>
          <w:rStyle w:val="BodyTextChar"/>
          <w:rFonts w:ascii="Times New Roman" w:hAnsi="Times New Roman"/>
        </w:rPr>
        <w:t xml:space="preserve">The </w:t>
      </w:r>
      <w:proofErr w:type="spellStart"/>
      <w:r w:rsidRPr="00315411">
        <w:rPr>
          <w:rStyle w:val="BodyTextChar"/>
          <w:rFonts w:ascii="Times New Roman" w:hAnsi="Times New Roman"/>
        </w:rPr>
        <w:t>stereochemical</w:t>
      </w:r>
      <w:proofErr w:type="spellEnd"/>
      <w:r w:rsidRPr="00315411">
        <w:rPr>
          <w:rStyle w:val="BodyTextChar"/>
          <w:rFonts w:ascii="Times New Roman" w:hAnsi="Times New Roman"/>
        </w:rPr>
        <w:t xml:space="preserve"> canonicalization is based on an exhaustive mapping of non-</w:t>
      </w:r>
      <w:proofErr w:type="spellStart"/>
      <w:r w:rsidRPr="00315411">
        <w:rPr>
          <w:rStyle w:val="BodyTextChar"/>
          <w:rFonts w:ascii="Times New Roman" w:hAnsi="Times New Roman"/>
        </w:rPr>
        <w:t>stereochemical</w:t>
      </w:r>
      <w:proofErr w:type="spellEnd"/>
      <w:r w:rsidRPr="00315411">
        <w:rPr>
          <w:rStyle w:val="BodyTextChar"/>
          <w:rFonts w:ascii="Times New Roman" w:hAnsi="Times New Roman"/>
        </w:rPr>
        <w:t xml:space="preserve"> canonical numbering on the structure using previously found constitutional equivalence of the atoms with </w:t>
      </w:r>
      <w:r w:rsidR="002968C4">
        <w:rPr>
          <w:rStyle w:val="BodyTextChar"/>
          <w:rFonts w:ascii="Times New Roman" w:hAnsi="Times New Roman"/>
        </w:rPr>
        <w:t xml:space="preserve">the </w:t>
      </w:r>
      <w:r w:rsidRPr="00315411">
        <w:rPr>
          <w:rStyle w:val="BodyTextChar"/>
          <w:rFonts w:ascii="Times New Roman" w:hAnsi="Times New Roman"/>
        </w:rPr>
        <w:t xml:space="preserve">aim to find the smallest internal representation of the </w:t>
      </w:r>
      <w:proofErr w:type="spellStart"/>
      <w:r w:rsidRPr="00315411">
        <w:rPr>
          <w:rStyle w:val="BodyTextChar"/>
          <w:rFonts w:ascii="Times New Roman" w:hAnsi="Times New Roman"/>
        </w:rPr>
        <w:t>stereochemical</w:t>
      </w:r>
      <w:proofErr w:type="spellEnd"/>
      <w:r w:rsidRPr="00315411">
        <w:rPr>
          <w:rStyle w:val="BodyTextChar"/>
          <w:rFonts w:ascii="Times New Roman" w:hAnsi="Times New Roman"/>
        </w:rPr>
        <w:t xml:space="preserve"> layer while keeping other previously found layers unchanged. To avoid combinatorial explosion in </w:t>
      </w:r>
      <w:r w:rsidR="002968C4">
        <w:rPr>
          <w:rStyle w:val="BodyTextChar"/>
          <w:rFonts w:ascii="Times New Roman" w:hAnsi="Times New Roman"/>
        </w:rPr>
        <w:t xml:space="preserve">the </w:t>
      </w:r>
      <w:r w:rsidRPr="00315411">
        <w:rPr>
          <w:rStyle w:val="BodyTextChar"/>
          <w:rFonts w:ascii="Times New Roman" w:hAnsi="Times New Roman"/>
        </w:rPr>
        <w:t>case of highly symmetrical structures two approaches are used: (1) elimination of non-</w:t>
      </w:r>
      <w:proofErr w:type="spellStart"/>
      <w:r w:rsidRPr="00315411">
        <w:rPr>
          <w:rStyle w:val="BodyTextChar"/>
          <w:rFonts w:ascii="Times New Roman" w:hAnsi="Times New Roman"/>
        </w:rPr>
        <w:t>stereogenic</w:t>
      </w:r>
      <w:proofErr w:type="spellEnd"/>
      <w:r w:rsidRPr="00315411">
        <w:rPr>
          <w:rStyle w:val="BodyTextChar"/>
          <w:rFonts w:ascii="Times New Roman" w:hAnsi="Times New Roman"/>
        </w:rPr>
        <w:t xml:space="preserve"> elements and (2) </w:t>
      </w:r>
      <w:r w:rsidR="002968C4">
        <w:rPr>
          <w:rStyle w:val="BodyTextChar"/>
          <w:rFonts w:ascii="Times New Roman" w:hAnsi="Times New Roman"/>
        </w:rPr>
        <w:t xml:space="preserve">a </w:t>
      </w:r>
      <w:r w:rsidRPr="00315411">
        <w:rPr>
          <w:rStyle w:val="BodyTextChar"/>
          <w:rFonts w:ascii="Times New Roman" w:hAnsi="Times New Roman"/>
        </w:rPr>
        <w:t xml:space="preserve">backtrack search method that prunes the search tree [6]. </w:t>
      </w:r>
    </w:p>
    <w:p w14:paraId="7AEEF24B" w14:textId="77777777" w:rsidR="00BB162C" w:rsidRPr="00315411" w:rsidRDefault="00BB162C" w:rsidP="00315411">
      <w:pPr>
        <w:pStyle w:val="Textkrper"/>
      </w:pPr>
      <w:r w:rsidRPr="00315411">
        <w:lastRenderedPageBreak/>
        <w:t xml:space="preserve">The canonicalization is performed in stages; each stage adds one more layer to ‘minimize’ while keeping previously found layers unchanged. This makes splitting the identifier into layers meaningful. Fig. 30 shows the canonicalization flowchart. As can be seen, the first layer of the Identifier is actually a </w:t>
      </w:r>
      <w:proofErr w:type="spellStart"/>
      <w:r w:rsidRPr="00315411">
        <w:t>hydrogenless</w:t>
      </w:r>
      <w:proofErr w:type="spellEnd"/>
      <w:r w:rsidRPr="00315411">
        <w:t xml:space="preserve"> chemical formula and connections (including bridging hydrogen atoms).</w:t>
      </w:r>
    </w:p>
    <w:p w14:paraId="3BD2274D" w14:textId="77777777" w:rsidR="00BB162C" w:rsidRDefault="00F94555">
      <w:pPr>
        <w:pStyle w:val="Textkrper"/>
      </w:pPr>
      <w:r>
        <w:rPr>
          <w:noProof/>
          <w:lang w:val="de-DE" w:eastAsia="de-DE"/>
        </w:rPr>
        <mc:AlternateContent>
          <mc:Choice Requires="wpc">
            <w:drawing>
              <wp:inline distT="0" distB="0" distL="0" distR="0" wp14:anchorId="571D04EA" wp14:editId="0F525A0E">
                <wp:extent cx="5486400" cy="4914900"/>
                <wp:effectExtent l="5715" t="0" r="3810" b="0"/>
                <wp:docPr id="73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01" name="Rectangle 4"/>
                        <wps:cNvSpPr>
                          <a:spLocks noChangeArrowheads="1"/>
                        </wps:cNvSpPr>
                        <wps:spPr bwMode="auto">
                          <a:xfrm>
                            <a:off x="0" y="114300"/>
                            <a:ext cx="5372100" cy="4686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 name="Text Box 5"/>
                        <wps:cNvSpPr txBox="1">
                          <a:spLocks noChangeArrowheads="1"/>
                        </wps:cNvSpPr>
                        <wps:spPr bwMode="auto">
                          <a:xfrm>
                            <a:off x="2971800" y="2057400"/>
                            <a:ext cx="19812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EEE23" w14:textId="77777777" w:rsidR="00964F81" w:rsidRDefault="00964F81">
                              <w:r>
                                <w:rPr>
                                  <w:u w:val="single"/>
                                </w:rPr>
                                <w:t>Fixed H canonical numbering</w:t>
                              </w:r>
                            </w:p>
                          </w:txbxContent>
                        </wps:txbx>
                        <wps:bodyPr rot="0" vert="horz" wrap="square" lIns="91440" tIns="45720" rIns="91440" bIns="45720" anchor="t" anchorCtr="0" upright="1">
                          <a:noAutofit/>
                        </wps:bodyPr>
                      </wps:wsp>
                      <wps:wsp>
                        <wps:cNvPr id="303" name="Text Box 6"/>
                        <wps:cNvSpPr txBox="1">
                          <a:spLocks noChangeArrowheads="1"/>
                        </wps:cNvSpPr>
                        <wps:spPr bwMode="auto">
                          <a:xfrm>
                            <a:off x="2514600" y="2171700"/>
                            <a:ext cx="4572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17DB9" w14:textId="77777777" w:rsidR="00964F81" w:rsidRDefault="00964F81">
                              <w:r>
                                <w:t>Yes</w:t>
                              </w:r>
                            </w:p>
                          </w:txbxContent>
                        </wps:txbx>
                        <wps:bodyPr rot="0" vert="horz" wrap="square" lIns="91440" tIns="45720" rIns="91440" bIns="45720" anchor="t" anchorCtr="0" upright="1">
                          <a:noAutofit/>
                        </wps:bodyPr>
                      </wps:wsp>
                      <wps:wsp>
                        <wps:cNvPr id="304" name="Text Box 7"/>
                        <wps:cNvSpPr txBox="1">
                          <a:spLocks noChangeArrowheads="1"/>
                        </wps:cNvSpPr>
                        <wps:spPr bwMode="auto">
                          <a:xfrm>
                            <a:off x="3429000" y="1409065"/>
                            <a:ext cx="3810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809E30" w14:textId="77777777" w:rsidR="00964F81" w:rsidRDefault="00964F81">
                              <w:r>
                                <w:t>No</w:t>
                              </w:r>
                            </w:p>
                          </w:txbxContent>
                        </wps:txbx>
                        <wps:bodyPr rot="0" vert="horz" wrap="square" lIns="91440" tIns="45720" rIns="91440" bIns="45720" anchor="t" anchorCtr="0" upright="1">
                          <a:noAutofit/>
                        </wps:bodyPr>
                      </wps:wsp>
                      <wps:wsp>
                        <wps:cNvPr id="305" name="Rectangle 8"/>
                        <wps:cNvSpPr>
                          <a:spLocks noChangeArrowheads="1"/>
                        </wps:cNvSpPr>
                        <wps:spPr bwMode="auto">
                          <a:xfrm>
                            <a:off x="1676400" y="189865"/>
                            <a:ext cx="2286000" cy="305435"/>
                          </a:xfrm>
                          <a:prstGeom prst="rect">
                            <a:avLst/>
                          </a:prstGeom>
                          <a:solidFill>
                            <a:srgbClr val="FFFFFF"/>
                          </a:solidFill>
                          <a:ln w="9525">
                            <a:solidFill>
                              <a:srgbClr val="000000"/>
                            </a:solidFill>
                            <a:miter lim="800000"/>
                            <a:headEnd/>
                            <a:tailEnd/>
                          </a:ln>
                        </wps:spPr>
                        <wps:txbx>
                          <w:txbxContent>
                            <w:p w14:paraId="07F09C86" w14:textId="77777777" w:rsidR="00964F81" w:rsidRDefault="00964F81">
                              <w:proofErr w:type="spellStart"/>
                              <w:r>
                                <w:rPr>
                                  <w:rFonts w:ascii="Arial" w:hAnsi="Arial" w:cs="Arial"/>
                                </w:rPr>
                                <w:t>Hydrogenless</w:t>
                              </w:r>
                              <w:proofErr w:type="spellEnd"/>
                              <w:r>
                                <w:rPr>
                                  <w:rFonts w:ascii="Arial" w:hAnsi="Arial" w:cs="Arial"/>
                                </w:rPr>
                                <w:t xml:space="preserve"> skeleton</w:t>
                              </w:r>
                              <w:r>
                                <w:t xml:space="preserve"> </w:t>
                              </w:r>
                              <w:r>
                                <w:rPr>
                                  <w:rFonts w:ascii="Arial Narrow" w:hAnsi="Arial Narrow" w:cs="Arial"/>
                                </w:rPr>
                                <w:t>(</w:t>
                              </w:r>
                              <w:proofErr w:type="spellStart"/>
                              <w:r>
                                <w:rPr>
                                  <w:rFonts w:ascii="Arial Narrow" w:hAnsi="Arial Narrow" w:cs="Arial"/>
                                </w:rPr>
                                <w:t>Ct_NoH</w:t>
                              </w:r>
                              <w:proofErr w:type="spellEnd"/>
                              <w:r>
                                <w:rPr>
                                  <w:rFonts w:ascii="Arial Narrow" w:hAnsi="Arial Narrow" w:cs="Arial"/>
                                </w:rPr>
                                <w:t>)</w:t>
                              </w:r>
                            </w:p>
                          </w:txbxContent>
                        </wps:txbx>
                        <wps:bodyPr rot="0" vert="horz" wrap="square" lIns="91440" tIns="45720" rIns="91440" bIns="45720" anchor="t" anchorCtr="0" upright="1">
                          <a:noAutofit/>
                        </wps:bodyPr>
                      </wps:wsp>
                      <wps:wsp>
                        <wps:cNvPr id="306" name="Rectangle 9"/>
                        <wps:cNvSpPr>
                          <a:spLocks noChangeArrowheads="1"/>
                        </wps:cNvSpPr>
                        <wps:spPr bwMode="auto">
                          <a:xfrm>
                            <a:off x="1676400" y="723900"/>
                            <a:ext cx="2286000" cy="305435"/>
                          </a:xfrm>
                          <a:prstGeom prst="rect">
                            <a:avLst/>
                          </a:prstGeom>
                          <a:solidFill>
                            <a:srgbClr val="FFFFFF"/>
                          </a:solidFill>
                          <a:ln w="9525">
                            <a:solidFill>
                              <a:srgbClr val="000000"/>
                            </a:solidFill>
                            <a:miter lim="800000"/>
                            <a:headEnd/>
                            <a:tailEnd/>
                          </a:ln>
                        </wps:spPr>
                        <wps:txbx>
                          <w:txbxContent>
                            <w:p w14:paraId="14636F7E" w14:textId="77777777" w:rsidR="00964F81" w:rsidRDefault="00964F81">
                              <w:r>
                                <w:rPr>
                                  <w:rFonts w:ascii="Arial" w:hAnsi="Arial" w:cs="Arial"/>
                                </w:rPr>
                                <w:t>+ immobile H</w:t>
                              </w:r>
                              <w:r>
                                <w:t xml:space="preserve"> </w:t>
                              </w:r>
                              <w:r>
                                <w:rPr>
                                  <w:rFonts w:ascii="Arial Narrow" w:hAnsi="Arial Narrow"/>
                                </w:rPr>
                                <w:t>(</w:t>
                              </w:r>
                              <w:proofErr w:type="spellStart"/>
                              <w:r>
                                <w:rPr>
                                  <w:rFonts w:ascii="Arial Narrow" w:hAnsi="Arial Narrow"/>
                                </w:rPr>
                                <w:t>Ct_NoTautH</w:t>
                              </w:r>
                              <w:proofErr w:type="spellEnd"/>
                              <w:r>
                                <w:rPr>
                                  <w:rFonts w:ascii="Arial Narrow" w:hAnsi="Arial Narrow"/>
                                </w:rPr>
                                <w:t>)</w:t>
                              </w:r>
                            </w:p>
                          </w:txbxContent>
                        </wps:txbx>
                        <wps:bodyPr rot="0" vert="horz" wrap="square" lIns="91440" tIns="45720" rIns="91440" bIns="45720" anchor="t" anchorCtr="0" upright="1">
                          <a:noAutofit/>
                        </wps:bodyPr>
                      </wps:wsp>
                      <wps:wsp>
                        <wps:cNvPr id="307" name="Line 10"/>
                        <wps:cNvCnPr>
                          <a:cxnSpLocks noChangeShapeType="1"/>
                        </wps:cNvCnPr>
                        <wps:spPr bwMode="auto">
                          <a:xfrm>
                            <a:off x="2743200" y="495300"/>
                            <a:ext cx="635"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8" name="AutoShape 11"/>
                        <wps:cNvSpPr>
                          <a:spLocks noChangeArrowheads="1"/>
                        </wps:cNvSpPr>
                        <wps:spPr bwMode="auto">
                          <a:xfrm>
                            <a:off x="1981200" y="1181100"/>
                            <a:ext cx="1524000" cy="913765"/>
                          </a:xfrm>
                          <a:prstGeom prst="diamond">
                            <a:avLst/>
                          </a:prstGeom>
                          <a:solidFill>
                            <a:srgbClr val="FFFFFF"/>
                          </a:solidFill>
                          <a:ln w="9525">
                            <a:solidFill>
                              <a:srgbClr val="000000"/>
                            </a:solidFill>
                            <a:miter lim="800000"/>
                            <a:headEnd/>
                            <a:tailEnd/>
                          </a:ln>
                        </wps:spPr>
                        <wps:txbx>
                          <w:txbxContent>
                            <w:p w14:paraId="6575A599" w14:textId="77777777" w:rsidR="00964F81" w:rsidRDefault="00964F81">
                              <w:pPr>
                                <w:rPr>
                                  <w:rFonts w:ascii="Arial" w:hAnsi="Arial" w:cs="Arial"/>
                                </w:rPr>
                              </w:pPr>
                              <w:r>
                                <w:rPr>
                                  <w:rFonts w:ascii="Arial" w:hAnsi="Arial" w:cs="Arial"/>
                                </w:rPr>
                                <w:t>mobile H present?</w:t>
                              </w:r>
                            </w:p>
                          </w:txbxContent>
                        </wps:txbx>
                        <wps:bodyPr rot="0" vert="horz" wrap="square" lIns="91440" tIns="45720" rIns="91440" bIns="45720" anchor="t" anchorCtr="0" upright="1">
                          <a:noAutofit/>
                        </wps:bodyPr>
                      </wps:wsp>
                      <wps:wsp>
                        <wps:cNvPr id="309" name="Line 12"/>
                        <wps:cNvCnPr>
                          <a:cxnSpLocks noChangeShapeType="1"/>
                        </wps:cNvCnPr>
                        <wps:spPr bwMode="auto">
                          <a:xfrm>
                            <a:off x="3505200" y="1637665"/>
                            <a:ext cx="381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Rectangle 13"/>
                        <wps:cNvSpPr>
                          <a:spLocks noChangeArrowheads="1"/>
                        </wps:cNvSpPr>
                        <wps:spPr bwMode="auto">
                          <a:xfrm>
                            <a:off x="3886200" y="1409065"/>
                            <a:ext cx="1371600" cy="533400"/>
                          </a:xfrm>
                          <a:prstGeom prst="rect">
                            <a:avLst/>
                          </a:prstGeom>
                          <a:solidFill>
                            <a:srgbClr val="FFFFFF"/>
                          </a:solidFill>
                          <a:ln w="9525">
                            <a:solidFill>
                              <a:srgbClr val="000000"/>
                            </a:solidFill>
                            <a:miter lim="800000"/>
                            <a:headEnd/>
                            <a:tailEnd/>
                          </a:ln>
                        </wps:spPr>
                        <wps:txbx>
                          <w:txbxContent>
                            <w:p w14:paraId="65D8B8C6" w14:textId="77777777" w:rsidR="00964F81" w:rsidRDefault="00964F81">
                              <w:pPr>
                                <w:rPr>
                                  <w:rFonts w:ascii="Arial" w:hAnsi="Arial" w:cs="Arial"/>
                                </w:rPr>
                              </w:pPr>
                              <w:r>
                                <w:rPr>
                                  <w:rFonts w:ascii="Arial" w:hAnsi="Arial" w:cs="Arial"/>
                                </w:rPr>
                                <w:t>+ isotopic atoms &amp; H</w:t>
                              </w:r>
                            </w:p>
                            <w:p w14:paraId="46357FA3" w14:textId="77777777" w:rsidR="00964F81" w:rsidRDefault="00964F81">
                              <w:pPr>
                                <w:rPr>
                                  <w:rFonts w:ascii="Arial Narrow" w:hAnsi="Arial Narrow"/>
                                </w:rPr>
                              </w:pPr>
                              <w:r>
                                <w:rPr>
                                  <w:rFonts w:ascii="Arial Narrow" w:hAnsi="Arial Narrow"/>
                                </w:rPr>
                                <w:t>(</w:t>
                              </w:r>
                              <w:proofErr w:type="spellStart"/>
                              <w:r>
                                <w:rPr>
                                  <w:rFonts w:ascii="Arial Narrow" w:hAnsi="Arial Narrow"/>
                                </w:rPr>
                                <w:t>Ct_NoTautHIso</w:t>
                              </w:r>
                              <w:proofErr w:type="spellEnd"/>
                              <w:r>
                                <w:rPr>
                                  <w:rFonts w:ascii="Arial Narrow" w:hAnsi="Arial Narrow"/>
                                </w:rPr>
                                <w:t>)</w:t>
                              </w:r>
                            </w:p>
                          </w:txbxContent>
                        </wps:txbx>
                        <wps:bodyPr rot="0" vert="horz" wrap="square" lIns="91440" tIns="45720" rIns="91440" bIns="45720" anchor="t" anchorCtr="0" upright="1">
                          <a:noAutofit/>
                        </wps:bodyPr>
                      </wps:wsp>
                      <wps:wsp>
                        <wps:cNvPr id="311" name="Line 14"/>
                        <wps:cNvCnPr>
                          <a:cxnSpLocks noChangeShapeType="1"/>
                        </wps:cNvCnPr>
                        <wps:spPr bwMode="auto">
                          <a:xfrm>
                            <a:off x="2743200" y="1028700"/>
                            <a:ext cx="635" cy="152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Line 15"/>
                        <wps:cNvCnPr>
                          <a:cxnSpLocks noChangeShapeType="1"/>
                        </wps:cNvCnPr>
                        <wps:spPr bwMode="auto">
                          <a:xfrm>
                            <a:off x="2743200" y="2095500"/>
                            <a:ext cx="571500" cy="419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 name="Rectangle 16"/>
                        <wps:cNvSpPr>
                          <a:spLocks noChangeArrowheads="1"/>
                        </wps:cNvSpPr>
                        <wps:spPr bwMode="auto">
                          <a:xfrm>
                            <a:off x="2857500" y="2514600"/>
                            <a:ext cx="1028700" cy="457200"/>
                          </a:xfrm>
                          <a:prstGeom prst="rect">
                            <a:avLst/>
                          </a:prstGeom>
                          <a:solidFill>
                            <a:srgbClr val="FFFFFF"/>
                          </a:solidFill>
                          <a:ln w="9525">
                            <a:solidFill>
                              <a:srgbClr val="000000"/>
                            </a:solidFill>
                            <a:miter lim="800000"/>
                            <a:headEnd/>
                            <a:tailEnd/>
                          </a:ln>
                        </wps:spPr>
                        <wps:txbx>
                          <w:txbxContent>
                            <w:p w14:paraId="5F439421" w14:textId="77777777" w:rsidR="00964F81" w:rsidRDefault="00964F81">
                              <w:r>
                                <w:rPr>
                                  <w:rFonts w:ascii="Arial" w:hAnsi="Arial" w:cs="Arial"/>
                                </w:rPr>
                                <w:t>+</w:t>
                              </w:r>
                              <w:r>
                                <w:rPr>
                                  <w:rFonts w:ascii="Arial" w:hAnsi="Arial" w:cs="Arial"/>
                                </w:rPr>
                                <w:sym w:font="Symbol" w:char="F044"/>
                              </w:r>
                              <w:r>
                                <w:rPr>
                                  <w:rFonts w:ascii="Arial" w:hAnsi="Arial" w:cs="Arial"/>
                                </w:rPr>
                                <w:t>(fixed H)</w:t>
                              </w:r>
                              <w:r>
                                <w:rPr>
                                  <w:rFonts w:ascii="Arial" w:hAnsi="Arial" w:cs="Arial"/>
                                </w:rPr>
                                <w:br/>
                              </w:r>
                              <w:r>
                                <w:rPr>
                                  <w:rFonts w:ascii="Arial Narrow" w:hAnsi="Arial Narrow"/>
                                </w:rPr>
                                <w:t>(</w:t>
                              </w:r>
                              <w:proofErr w:type="spellStart"/>
                              <w:r>
                                <w:rPr>
                                  <w:rFonts w:ascii="Arial Narrow" w:hAnsi="Arial Narrow"/>
                                </w:rPr>
                                <w:t>Ct_FixH</w:t>
                              </w:r>
                              <w:proofErr w:type="spellEnd"/>
                              <w:r>
                                <w:rPr>
                                  <w:rFonts w:ascii="Arial Narrow" w:hAnsi="Arial Narrow"/>
                                </w:rPr>
                                <w:t>)</w:t>
                              </w:r>
                            </w:p>
                          </w:txbxContent>
                        </wps:txbx>
                        <wps:bodyPr rot="0" vert="horz" wrap="square" lIns="91440" tIns="45720" rIns="91440" bIns="45720" anchor="t" anchorCtr="0" upright="1">
                          <a:noAutofit/>
                        </wps:bodyPr>
                      </wps:wsp>
                      <wps:wsp>
                        <wps:cNvPr id="314" name="Rectangle 17"/>
                        <wps:cNvSpPr>
                          <a:spLocks noChangeArrowheads="1"/>
                        </wps:cNvSpPr>
                        <wps:spPr bwMode="auto">
                          <a:xfrm>
                            <a:off x="2857500" y="3200400"/>
                            <a:ext cx="2362200" cy="571500"/>
                          </a:xfrm>
                          <a:prstGeom prst="rect">
                            <a:avLst/>
                          </a:prstGeom>
                          <a:solidFill>
                            <a:srgbClr val="FFFFFF"/>
                          </a:solidFill>
                          <a:ln w="9525">
                            <a:solidFill>
                              <a:srgbClr val="000000"/>
                            </a:solidFill>
                            <a:miter lim="800000"/>
                            <a:headEnd/>
                            <a:tailEnd/>
                          </a:ln>
                        </wps:spPr>
                        <wps:txbx>
                          <w:txbxContent>
                            <w:p w14:paraId="31BC6251" w14:textId="77777777" w:rsidR="00964F81" w:rsidRDefault="00964F81">
                              <w:r>
                                <w:rPr>
                                  <w:rFonts w:ascii="Arial" w:hAnsi="Arial" w:cs="Arial"/>
                                </w:rPr>
                                <w:t xml:space="preserve">+isotopic: atoms and H </w:t>
                              </w:r>
                              <w:r>
                                <w:rPr>
                                  <w:rFonts w:ascii="Arial Narrow" w:hAnsi="Arial Narrow"/>
                                </w:rPr>
                                <w:t>(</w:t>
                              </w:r>
                              <w:proofErr w:type="spellStart"/>
                              <w:r>
                                <w:rPr>
                                  <w:rFonts w:ascii="Arial Narrow" w:hAnsi="Arial Narrow"/>
                                </w:rPr>
                                <w:t>Ct_FixHIso</w:t>
                              </w:r>
                              <w:proofErr w:type="spellEnd"/>
                              <w:r>
                                <w:rPr>
                                  <w:rFonts w:ascii="Arial Narrow" w:hAnsi="Arial Narrow"/>
                                </w:rPr>
                                <w:t>)</w:t>
                              </w:r>
                            </w:p>
                          </w:txbxContent>
                        </wps:txbx>
                        <wps:bodyPr rot="0" vert="horz" wrap="square" lIns="91440" tIns="45720" rIns="91440" bIns="45720" anchor="t" anchorCtr="0" upright="1">
                          <a:noAutofit/>
                        </wps:bodyPr>
                      </wps:wsp>
                      <wps:wsp>
                        <wps:cNvPr id="315" name="Rectangle 18"/>
                        <wps:cNvSpPr>
                          <a:spLocks noChangeArrowheads="1"/>
                        </wps:cNvSpPr>
                        <wps:spPr bwMode="auto">
                          <a:xfrm>
                            <a:off x="1600200" y="2514600"/>
                            <a:ext cx="1143000" cy="457200"/>
                          </a:xfrm>
                          <a:prstGeom prst="rect">
                            <a:avLst/>
                          </a:prstGeom>
                          <a:solidFill>
                            <a:srgbClr val="FFFFFF"/>
                          </a:solidFill>
                          <a:ln w="9525">
                            <a:solidFill>
                              <a:srgbClr val="000000"/>
                            </a:solidFill>
                            <a:miter lim="800000"/>
                            <a:headEnd/>
                            <a:tailEnd/>
                          </a:ln>
                        </wps:spPr>
                        <wps:txbx>
                          <w:txbxContent>
                            <w:p w14:paraId="6735864C" w14:textId="77777777" w:rsidR="00964F81" w:rsidRDefault="00964F81">
                              <w:pPr>
                                <w:rPr>
                                  <w:rFonts w:ascii="Arial" w:hAnsi="Arial" w:cs="Arial"/>
                                </w:rPr>
                              </w:pPr>
                              <w:r>
                                <w:rPr>
                                  <w:rFonts w:ascii="Arial" w:hAnsi="Arial" w:cs="Arial"/>
                                </w:rPr>
                                <w:t>+ mobile H groups</w:t>
                              </w:r>
                              <w:r>
                                <w:t xml:space="preserve"> </w:t>
                              </w:r>
                              <w:r>
                                <w:rPr>
                                  <w:rFonts w:ascii="Arial Narrow" w:hAnsi="Arial Narrow"/>
                                </w:rPr>
                                <w:t>(</w:t>
                              </w:r>
                              <w:proofErr w:type="spellStart"/>
                              <w:r>
                                <w:rPr>
                                  <w:rFonts w:ascii="Arial Narrow" w:hAnsi="Arial Narrow"/>
                                </w:rPr>
                                <w:t>Ct_Base</w:t>
                              </w:r>
                              <w:proofErr w:type="spellEnd"/>
                              <w:r>
                                <w:rPr>
                                  <w:rFonts w:ascii="Arial Narrow" w:hAnsi="Arial Narrow"/>
                                </w:rPr>
                                <w:t>)</w:t>
                              </w:r>
                            </w:p>
                          </w:txbxContent>
                        </wps:txbx>
                        <wps:bodyPr rot="0" vert="horz" wrap="square" lIns="91440" tIns="45720" rIns="91440" bIns="45720" anchor="t" anchorCtr="0" upright="1">
                          <a:noAutofit/>
                        </wps:bodyPr>
                      </wps:wsp>
                      <wps:wsp>
                        <wps:cNvPr id="316" name="Rectangle 19"/>
                        <wps:cNvSpPr>
                          <a:spLocks noChangeArrowheads="1"/>
                        </wps:cNvSpPr>
                        <wps:spPr bwMode="auto">
                          <a:xfrm>
                            <a:off x="664210" y="3200400"/>
                            <a:ext cx="2078990" cy="571500"/>
                          </a:xfrm>
                          <a:prstGeom prst="rect">
                            <a:avLst/>
                          </a:prstGeom>
                          <a:solidFill>
                            <a:srgbClr val="FFFFFF"/>
                          </a:solidFill>
                          <a:ln w="9525">
                            <a:solidFill>
                              <a:srgbClr val="000000"/>
                            </a:solidFill>
                            <a:miter lim="800000"/>
                            <a:headEnd/>
                            <a:tailEnd/>
                          </a:ln>
                        </wps:spPr>
                        <wps:txbx>
                          <w:txbxContent>
                            <w:p w14:paraId="153BB1F1" w14:textId="77777777" w:rsidR="00964F81" w:rsidRDefault="00964F81">
                              <w:r>
                                <w:rPr>
                                  <w:rFonts w:ascii="Arial" w:hAnsi="Arial" w:cs="Arial"/>
                                </w:rPr>
                                <w:t>+ isotopic: atoms, immobile H, mobile H groups, atoms that may have exchangeable H</w:t>
                              </w:r>
                              <w:r>
                                <w:t xml:space="preserve"> </w:t>
                              </w:r>
                              <w:r>
                                <w:rPr>
                                  <w:rFonts w:ascii="Arial Narrow" w:hAnsi="Arial Narrow"/>
                                </w:rPr>
                                <w:t>(</w:t>
                              </w:r>
                              <w:proofErr w:type="spellStart"/>
                              <w:r>
                                <w:rPr>
                                  <w:rFonts w:ascii="Arial Narrow" w:hAnsi="Arial Narrow"/>
                                </w:rPr>
                                <w:t>Ct_BaseIso</w:t>
                              </w:r>
                              <w:proofErr w:type="spellEnd"/>
                              <w:r>
                                <w:rPr>
                                  <w:rFonts w:ascii="Arial Narrow" w:hAnsi="Arial Narrow"/>
                                </w:rPr>
                                <w:t>)</w:t>
                              </w:r>
                            </w:p>
                          </w:txbxContent>
                        </wps:txbx>
                        <wps:bodyPr rot="0" vert="horz" wrap="square" lIns="91440" tIns="45720" rIns="91440" bIns="45720" anchor="t" anchorCtr="0" upright="1">
                          <a:noAutofit/>
                        </wps:bodyPr>
                      </wps:wsp>
                      <wps:wsp>
                        <wps:cNvPr id="317" name="Text Box 20"/>
                        <wps:cNvSpPr txBox="1">
                          <a:spLocks noChangeArrowheads="1"/>
                        </wps:cNvSpPr>
                        <wps:spPr bwMode="auto">
                          <a:xfrm>
                            <a:off x="457200" y="2057400"/>
                            <a:ext cx="2057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9E66B" w14:textId="77777777" w:rsidR="00964F81" w:rsidRDefault="00964F81">
                              <w:pPr>
                                <w:rPr>
                                  <w:u w:val="single"/>
                                </w:rPr>
                              </w:pPr>
                              <w:r>
                                <w:rPr>
                                  <w:u w:val="single"/>
                                </w:rPr>
                                <w:t>Mobile H canonical numbering</w:t>
                              </w:r>
                            </w:p>
                          </w:txbxContent>
                        </wps:txbx>
                        <wps:bodyPr rot="0" vert="horz" wrap="square" lIns="91440" tIns="45720" rIns="91440" bIns="45720" anchor="t" anchorCtr="0" upright="1">
                          <a:noAutofit/>
                        </wps:bodyPr>
                      </wps:wsp>
                      <wps:wsp>
                        <wps:cNvPr id="318" name="Line 21"/>
                        <wps:cNvCnPr>
                          <a:cxnSpLocks noChangeShapeType="1"/>
                        </wps:cNvCnPr>
                        <wps:spPr bwMode="auto">
                          <a:xfrm flipH="1">
                            <a:off x="2057400" y="2095500"/>
                            <a:ext cx="685800" cy="419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Rectangle 22"/>
                        <wps:cNvSpPr>
                          <a:spLocks noChangeArrowheads="1"/>
                        </wps:cNvSpPr>
                        <wps:spPr bwMode="auto">
                          <a:xfrm>
                            <a:off x="228600" y="4343400"/>
                            <a:ext cx="5143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4F64A" w14:textId="77777777" w:rsidR="00964F81" w:rsidRDefault="00964F81">
                              <w:pPr>
                                <w:spacing w:before="60"/>
                                <w:jc w:val="center"/>
                                <w:rPr>
                                  <w:rFonts w:ascii="Arial" w:hAnsi="Arial" w:cs="Arial"/>
                                  <w:sz w:val="24"/>
                                  <w:szCs w:val="24"/>
                                </w:rPr>
                              </w:pPr>
                              <w:r>
                                <w:rPr>
                                  <w:rFonts w:ascii="Arial" w:hAnsi="Arial" w:cs="Arial"/>
                                  <w:b/>
                                  <w:sz w:val="24"/>
                                  <w:szCs w:val="24"/>
                                </w:rPr>
                                <w:t>Figure 30.</w:t>
                              </w:r>
                              <w:r>
                                <w:rPr>
                                  <w:rFonts w:ascii="Arial" w:hAnsi="Arial" w:cs="Arial"/>
                                  <w:sz w:val="24"/>
                                  <w:szCs w:val="24"/>
                                </w:rPr>
                                <w:t xml:space="preserve"> Canonicalization order flowchart (except stereochemistry)</w:t>
                              </w:r>
                            </w:p>
                          </w:txbxContent>
                        </wps:txbx>
                        <wps:bodyPr rot="0" vert="horz" wrap="square" lIns="91440" tIns="45720" rIns="91440" bIns="45720" anchor="t" anchorCtr="0" upright="1">
                          <a:noAutofit/>
                        </wps:bodyPr>
                      </wps:wsp>
                      <wps:wsp>
                        <wps:cNvPr id="125" name="Rectangle 23"/>
                        <wps:cNvSpPr>
                          <a:spLocks noChangeArrowheads="1"/>
                        </wps:cNvSpPr>
                        <wps:spPr bwMode="auto">
                          <a:xfrm>
                            <a:off x="4229100" y="2514600"/>
                            <a:ext cx="800100" cy="457200"/>
                          </a:xfrm>
                          <a:prstGeom prst="rect">
                            <a:avLst/>
                          </a:prstGeom>
                          <a:solidFill>
                            <a:srgbClr val="FFFFFF"/>
                          </a:solidFill>
                          <a:ln w="9525">
                            <a:solidFill>
                              <a:srgbClr val="000000"/>
                            </a:solidFill>
                            <a:miter lim="800000"/>
                            <a:headEnd/>
                            <a:tailEnd/>
                          </a:ln>
                        </wps:spPr>
                        <wps:txbx>
                          <w:txbxContent>
                            <w:p w14:paraId="75AD53F1" w14:textId="77777777" w:rsidR="00964F81" w:rsidRDefault="00964F81">
                              <w:pPr>
                                <w:rPr>
                                  <w:rFonts w:ascii="Arial" w:hAnsi="Arial" w:cs="Arial"/>
                                </w:rPr>
                              </w:pPr>
                              <w:r>
                                <w:rPr>
                                  <w:rFonts w:ascii="Arial" w:hAnsi="Arial" w:cs="Arial"/>
                                </w:rPr>
                                <w:t>+ stereo</w:t>
                              </w:r>
                              <w:r>
                                <w:rPr>
                                  <w:rFonts w:ascii="Arial" w:hAnsi="Arial" w:cs="Arial"/>
                                </w:rPr>
                                <w:br/>
                                <w:t>chemistry</w:t>
                              </w:r>
                            </w:p>
                          </w:txbxContent>
                        </wps:txbx>
                        <wps:bodyPr rot="0" vert="horz" wrap="square" lIns="91440" tIns="45720" rIns="91440" bIns="45720" anchor="t" anchorCtr="0" upright="1">
                          <a:noAutofit/>
                        </wps:bodyPr>
                      </wps:wsp>
                      <wps:wsp>
                        <wps:cNvPr id="170" name="Rectangle 24"/>
                        <wps:cNvSpPr>
                          <a:spLocks noChangeArrowheads="1"/>
                        </wps:cNvSpPr>
                        <wps:spPr bwMode="auto">
                          <a:xfrm>
                            <a:off x="457200" y="2514600"/>
                            <a:ext cx="800100" cy="457200"/>
                          </a:xfrm>
                          <a:prstGeom prst="rect">
                            <a:avLst/>
                          </a:prstGeom>
                          <a:solidFill>
                            <a:srgbClr val="FFFFFF"/>
                          </a:solidFill>
                          <a:ln w="9525">
                            <a:solidFill>
                              <a:srgbClr val="000000"/>
                            </a:solidFill>
                            <a:miter lim="800000"/>
                            <a:headEnd/>
                            <a:tailEnd/>
                          </a:ln>
                        </wps:spPr>
                        <wps:txbx>
                          <w:txbxContent>
                            <w:p w14:paraId="1016A191" w14:textId="77777777" w:rsidR="00964F81" w:rsidRDefault="00964F81">
                              <w:pPr>
                                <w:rPr>
                                  <w:rFonts w:ascii="Arial" w:hAnsi="Arial" w:cs="Arial"/>
                                </w:rPr>
                              </w:pPr>
                              <w:r>
                                <w:rPr>
                                  <w:rFonts w:ascii="Arial" w:hAnsi="Arial" w:cs="Arial"/>
                                </w:rPr>
                                <w:t>+ stereo</w:t>
                              </w:r>
                              <w:r>
                                <w:rPr>
                                  <w:rFonts w:ascii="Arial" w:hAnsi="Arial" w:cs="Arial"/>
                                </w:rPr>
                                <w:br/>
                                <w:t>chemistry</w:t>
                              </w:r>
                            </w:p>
                          </w:txbxContent>
                        </wps:txbx>
                        <wps:bodyPr rot="0" vert="horz" wrap="square" lIns="91440" tIns="45720" rIns="91440" bIns="45720" anchor="t" anchorCtr="0" upright="1">
                          <a:noAutofit/>
                        </wps:bodyPr>
                      </wps:wsp>
                      <wps:wsp>
                        <wps:cNvPr id="320" name="Line 25"/>
                        <wps:cNvCnPr>
                          <a:cxnSpLocks noChangeShapeType="1"/>
                        </wps:cNvCnPr>
                        <wps:spPr bwMode="auto">
                          <a:xfrm flipH="1">
                            <a:off x="1257300" y="274320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Line 26"/>
                        <wps:cNvCnPr>
                          <a:cxnSpLocks noChangeShapeType="1"/>
                        </wps:cNvCnPr>
                        <wps:spPr bwMode="auto">
                          <a:xfrm>
                            <a:off x="3886200" y="274320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Line 27"/>
                        <wps:cNvCnPr>
                          <a:cxnSpLocks noChangeShapeType="1"/>
                        </wps:cNvCnPr>
                        <wps:spPr bwMode="auto">
                          <a:xfrm>
                            <a:off x="2057400" y="29718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3" name="Line 28"/>
                        <wps:cNvCnPr>
                          <a:cxnSpLocks noChangeShapeType="1"/>
                        </wps:cNvCnPr>
                        <wps:spPr bwMode="auto">
                          <a:xfrm>
                            <a:off x="3314700" y="29718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4" name="Rectangle 29"/>
                        <wps:cNvSpPr>
                          <a:spLocks noChangeArrowheads="1"/>
                        </wps:cNvSpPr>
                        <wps:spPr bwMode="auto">
                          <a:xfrm>
                            <a:off x="1371600" y="4000500"/>
                            <a:ext cx="1371600" cy="228600"/>
                          </a:xfrm>
                          <a:prstGeom prst="rect">
                            <a:avLst/>
                          </a:prstGeom>
                          <a:solidFill>
                            <a:srgbClr val="FFFFFF"/>
                          </a:solidFill>
                          <a:ln w="9525">
                            <a:solidFill>
                              <a:srgbClr val="000000"/>
                            </a:solidFill>
                            <a:miter lim="800000"/>
                            <a:headEnd/>
                            <a:tailEnd/>
                          </a:ln>
                        </wps:spPr>
                        <wps:txbx>
                          <w:txbxContent>
                            <w:p w14:paraId="0C303ED0" w14:textId="77777777" w:rsidR="00964F81" w:rsidRDefault="00964F81">
                              <w:pPr>
                                <w:rPr>
                                  <w:rFonts w:ascii="Arial" w:hAnsi="Arial" w:cs="Arial"/>
                                </w:rPr>
                              </w:pPr>
                              <w:r>
                                <w:rPr>
                                  <w:rFonts w:ascii="Arial" w:hAnsi="Arial" w:cs="Arial"/>
                                </w:rPr>
                                <w:t>+ stereochemistry</w:t>
                              </w:r>
                            </w:p>
                          </w:txbxContent>
                        </wps:txbx>
                        <wps:bodyPr rot="0" vert="horz" wrap="square" lIns="91440" tIns="45720" rIns="91440" bIns="45720" anchor="t" anchorCtr="0" upright="1">
                          <a:noAutofit/>
                        </wps:bodyPr>
                      </wps:wsp>
                      <wps:wsp>
                        <wps:cNvPr id="325" name="Rectangle 30"/>
                        <wps:cNvSpPr>
                          <a:spLocks noChangeArrowheads="1"/>
                        </wps:cNvSpPr>
                        <wps:spPr bwMode="auto">
                          <a:xfrm>
                            <a:off x="2857500" y="4000500"/>
                            <a:ext cx="1485900" cy="228600"/>
                          </a:xfrm>
                          <a:prstGeom prst="rect">
                            <a:avLst/>
                          </a:prstGeom>
                          <a:solidFill>
                            <a:srgbClr val="FFFFFF"/>
                          </a:solidFill>
                          <a:ln w="9525">
                            <a:solidFill>
                              <a:srgbClr val="000000"/>
                            </a:solidFill>
                            <a:miter lim="800000"/>
                            <a:headEnd/>
                            <a:tailEnd/>
                          </a:ln>
                        </wps:spPr>
                        <wps:txbx>
                          <w:txbxContent>
                            <w:p w14:paraId="6F2F1D42" w14:textId="77777777" w:rsidR="00964F81" w:rsidRDefault="00964F81">
                              <w:pPr>
                                <w:rPr>
                                  <w:rFonts w:ascii="Arial" w:hAnsi="Arial" w:cs="Arial"/>
                                </w:rPr>
                              </w:pPr>
                              <w:r>
                                <w:rPr>
                                  <w:rFonts w:ascii="Arial" w:hAnsi="Arial" w:cs="Arial"/>
                                </w:rPr>
                                <w:t>+ stereochemistry</w:t>
                              </w:r>
                            </w:p>
                          </w:txbxContent>
                        </wps:txbx>
                        <wps:bodyPr rot="0" vert="horz" wrap="square" lIns="91440" tIns="45720" rIns="91440" bIns="45720" anchor="t" anchorCtr="0" upright="1">
                          <a:noAutofit/>
                        </wps:bodyPr>
                      </wps:wsp>
                      <wps:wsp>
                        <wps:cNvPr id="326" name="Line 31"/>
                        <wps:cNvCnPr>
                          <a:cxnSpLocks noChangeShapeType="1"/>
                        </wps:cNvCnPr>
                        <wps:spPr bwMode="auto">
                          <a:xfrm>
                            <a:off x="2057400" y="37719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7" name="Line 32"/>
                        <wps:cNvCnPr>
                          <a:cxnSpLocks noChangeShapeType="1"/>
                        </wps:cNvCnPr>
                        <wps:spPr bwMode="auto">
                          <a:xfrm>
                            <a:off x="3314700" y="37719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71D04EA" id="Canvas 2" o:spid="_x0000_s1157" editas="canvas" style="width:6in;height:387pt;mso-position-horizontal-relative:char;mso-position-vertical-relative:line" coordsize="54864,4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">
                <v:shape id="_x0000_s1158" type="#_x0000_t75" style="position:absolute;width:54864;height:49149;visibility:visible;mso-wrap-style:square">
                  <v:fill o:detectmouseclick="t"/>
                  <v:path o:connecttype="none"/>
                </v:shape>
                <v:rect id="Rectangle 4" o:spid="_x0000_s1159" style="position:absolute;top:1143;width:53721;height:4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"/>
                <v:shape id="Text Box 5" o:spid="_x0000_s1160" type="#_x0000_t202" style="position:absolute;left:29718;top:20574;width:19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53BEEE23" w14:textId="77777777" w:rsidR="00964F81" w:rsidRDefault="00964F81">
                        <w:r>
                          <w:rPr>
                            <w:u w:val="single"/>
                          </w:rPr>
                          <w:t>Fixed H canonical numbering</w:t>
                        </w:r>
                      </w:p>
                    </w:txbxContent>
                  </v:textbox>
                </v:shape>
                <v:shape id="Text Box 6" o:spid="_x0000_s1161" type="#_x0000_t202" style="position:absolute;left:25146;top:21717;width:45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14:paraId="69A17DB9" w14:textId="77777777" w:rsidR="00964F81" w:rsidRDefault="00964F81">
                        <w:r>
                          <w:t>Yes</w:t>
                        </w:r>
                      </w:p>
                    </w:txbxContent>
                  </v:textbox>
                </v:shape>
                <v:shape id="Text Box 7" o:spid="_x0000_s1162" type="#_x0000_t202" style="position:absolute;left:34290;top:14090;width:3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6E809E30" w14:textId="77777777" w:rsidR="00964F81" w:rsidRDefault="00964F81">
                        <w:r>
                          <w:t>No</w:t>
                        </w:r>
                      </w:p>
                    </w:txbxContent>
                  </v:textbox>
                </v:shape>
                <v:rect id="Rectangle 8" o:spid="_x0000_s1163" style="position:absolute;left:16764;top:1898;width:22860;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">
                  <v:textbox>
                    <w:txbxContent>
                      <w:p w14:paraId="07F09C86" w14:textId="77777777" w:rsidR="00964F81" w:rsidRDefault="00964F81">
                        <w:proofErr w:type="spellStart"/>
                        <w:r>
                          <w:rPr>
                            <w:rFonts w:ascii="Arial" w:hAnsi="Arial" w:cs="Arial"/>
                          </w:rPr>
                          <w:t>Hydrogenless</w:t>
                        </w:r>
                        <w:proofErr w:type="spellEnd"/>
                        <w:r>
                          <w:rPr>
                            <w:rFonts w:ascii="Arial" w:hAnsi="Arial" w:cs="Arial"/>
                          </w:rPr>
                          <w:t xml:space="preserve"> skeleton</w:t>
                        </w:r>
                        <w:r>
                          <w:t xml:space="preserve"> </w:t>
                        </w:r>
                        <w:r>
                          <w:rPr>
                            <w:rFonts w:ascii="Arial Narrow" w:hAnsi="Arial Narrow" w:cs="Arial"/>
                          </w:rPr>
                          <w:t>(</w:t>
                        </w:r>
                        <w:proofErr w:type="spellStart"/>
                        <w:r>
                          <w:rPr>
                            <w:rFonts w:ascii="Arial Narrow" w:hAnsi="Arial Narrow" w:cs="Arial"/>
                          </w:rPr>
                          <w:t>Ct_NoH</w:t>
                        </w:r>
                        <w:proofErr w:type="spellEnd"/>
                        <w:r>
                          <w:rPr>
                            <w:rFonts w:ascii="Arial Narrow" w:hAnsi="Arial Narrow" w:cs="Arial"/>
                          </w:rPr>
                          <w:t>)</w:t>
                        </w:r>
                      </w:p>
                    </w:txbxContent>
                  </v:textbox>
                </v:rect>
                <v:rect id="Rectangle 9" o:spid="_x0000_s1164" style="position:absolute;left:16764;top:7239;width:2286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">
                  <v:textbox>
                    <w:txbxContent>
                      <w:p w14:paraId="14636F7E" w14:textId="77777777" w:rsidR="00964F81" w:rsidRDefault="00964F81">
                        <w:r>
                          <w:rPr>
                            <w:rFonts w:ascii="Arial" w:hAnsi="Arial" w:cs="Arial"/>
                          </w:rPr>
                          <w:t>+ immobile H</w:t>
                        </w:r>
                        <w:r>
                          <w:t xml:space="preserve"> </w:t>
                        </w:r>
                        <w:r>
                          <w:rPr>
                            <w:rFonts w:ascii="Arial Narrow" w:hAnsi="Arial Narrow"/>
                          </w:rPr>
                          <w:t>(</w:t>
                        </w:r>
                        <w:proofErr w:type="spellStart"/>
                        <w:r>
                          <w:rPr>
                            <w:rFonts w:ascii="Arial Narrow" w:hAnsi="Arial Narrow"/>
                          </w:rPr>
                          <w:t>Ct_NoTautH</w:t>
                        </w:r>
                        <w:proofErr w:type="spellEnd"/>
                        <w:r>
                          <w:rPr>
                            <w:rFonts w:ascii="Arial Narrow" w:hAnsi="Arial Narrow"/>
                          </w:rPr>
                          <w:t>)</w:t>
                        </w:r>
                      </w:p>
                    </w:txbxContent>
                  </v:textbox>
                </v:rect>
                <v:line id="Line 10" o:spid="_x0000_s1165" style="position:absolute;visibility:visible;mso-wrap-style:square" from="27432,4953" to="27438,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bfxQAAANwAAAAPAAAAZHJzL2Rvd25yZXYueG1sRI9BawIx&#10;FITvQv9DeIXeNKsF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Co7CbfxQAAANwAAAAP&#10;AAAAAAAAAAAAAAAAAAcCAABkcnMvZG93bnJldi54bWxQSwUGAAAAAAMAAwC3AAAA+QIAAAAA&#10;">
                  <v:stroke endarrow="block"/>
                </v:line>
                <v:shapetype id="_x0000_t4" coordsize="21600,21600" o:spt="4" path="m10800,l,10800,10800,21600,21600,10800xe">
                  <v:stroke joinstyle="miter"/>
                  <v:path gradientshapeok="t" o:connecttype="rect" textboxrect="5400,5400,16200,16200"/>
                </v:shapetype>
                <v:shape id="AutoShape 11" o:spid="_x0000_s1166" type="#_x0000_t4" style="position:absolute;left:19812;top:11811;width:15240;height: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">
                  <v:textbox>
                    <w:txbxContent>
                      <w:p w14:paraId="6575A599" w14:textId="77777777" w:rsidR="00964F81" w:rsidRDefault="00964F81">
                        <w:pPr>
                          <w:rPr>
                            <w:rFonts w:ascii="Arial" w:hAnsi="Arial" w:cs="Arial"/>
                          </w:rPr>
                        </w:pPr>
                        <w:r>
                          <w:rPr>
                            <w:rFonts w:ascii="Arial" w:hAnsi="Arial" w:cs="Arial"/>
                          </w:rPr>
                          <w:t>mobile H present?</w:t>
                        </w:r>
                      </w:p>
                    </w:txbxContent>
                  </v:textbox>
                </v:shape>
                <v:line id="Line 12" o:spid="_x0000_s1167" style="position:absolute;visibility:visible;mso-wrap-style:square" from="35052,16376" to="38862,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c2xQAAANwAAAAPAAAAZHJzL2Rvd25yZXYueG1sRI/NasMw&#10;EITvhbyD2EBvjZwG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C2Pxc2xQAAANwAAAAP&#10;AAAAAAAAAAAAAAAAAAcCAABkcnMvZG93bnJldi54bWxQSwUGAAAAAAMAAwC3AAAA+QIAAAAA&#10;">
                  <v:stroke endarrow="block"/>
                </v:line>
                <v:rect id="Rectangle 13" o:spid="_x0000_s1168" style="position:absolute;left:38862;top:14090;width:1371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">
                  <v:textbox>
                    <w:txbxContent>
                      <w:p w14:paraId="65D8B8C6" w14:textId="77777777" w:rsidR="00964F81" w:rsidRDefault="00964F81">
                        <w:pPr>
                          <w:rPr>
                            <w:rFonts w:ascii="Arial" w:hAnsi="Arial" w:cs="Arial"/>
                          </w:rPr>
                        </w:pPr>
                        <w:r>
                          <w:rPr>
                            <w:rFonts w:ascii="Arial" w:hAnsi="Arial" w:cs="Arial"/>
                          </w:rPr>
                          <w:t>+ isotopic atoms &amp; H</w:t>
                        </w:r>
                      </w:p>
                      <w:p w14:paraId="46357FA3" w14:textId="77777777" w:rsidR="00964F81" w:rsidRDefault="00964F81">
                        <w:pPr>
                          <w:rPr>
                            <w:rFonts w:ascii="Arial Narrow" w:hAnsi="Arial Narrow"/>
                          </w:rPr>
                        </w:pPr>
                        <w:r>
                          <w:rPr>
                            <w:rFonts w:ascii="Arial Narrow" w:hAnsi="Arial Narrow"/>
                          </w:rPr>
                          <w:t>(</w:t>
                        </w:r>
                        <w:proofErr w:type="spellStart"/>
                        <w:r>
                          <w:rPr>
                            <w:rFonts w:ascii="Arial Narrow" w:hAnsi="Arial Narrow"/>
                          </w:rPr>
                          <w:t>Ct_NoTautHIso</w:t>
                        </w:r>
                        <w:proofErr w:type="spellEnd"/>
                        <w:r>
                          <w:rPr>
                            <w:rFonts w:ascii="Arial Narrow" w:hAnsi="Arial Narrow"/>
                          </w:rPr>
                          <w:t>)</w:t>
                        </w:r>
                      </w:p>
                    </w:txbxContent>
                  </v:textbox>
                </v:rect>
                <v:line id="Line 14" o:spid="_x0000_s1169" style="position:absolute;visibility:visible;mso-wrap-style:square" from="27432,10287" to="2743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I3txQAAANwAAAAPAAAAZHJzL2Rvd25yZXYueG1sRI9BawIx&#10;FITvQv9DeAVvmt0K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DNkI3txQAAANwAAAAP&#10;AAAAAAAAAAAAAAAAAAcCAABkcnMvZG93bnJldi54bWxQSwUGAAAAAAMAAwC3AAAA+QIAAAAA&#10;">
                  <v:stroke endarrow="block"/>
                </v:line>
                <v:line id="Line 15" o:spid="_x0000_s1170" style="position:absolute;visibility:visible;mso-wrap-style:square" from="27432,20955" to="33147,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">
                  <v:stroke endarrow="block"/>
                </v:line>
                <v:rect id="Rectangle 16" o:spid="_x0000_s1171" style="position:absolute;left:28575;top:25146;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">
                  <v:textbox>
                    <w:txbxContent>
                      <w:p w14:paraId="5F439421" w14:textId="77777777" w:rsidR="00964F81" w:rsidRDefault="00964F81">
                        <w:r>
                          <w:rPr>
                            <w:rFonts w:ascii="Arial" w:hAnsi="Arial" w:cs="Arial"/>
                          </w:rPr>
                          <w:t>+</w:t>
                        </w:r>
                        <w:r>
                          <w:rPr>
                            <w:rFonts w:ascii="Arial" w:hAnsi="Arial" w:cs="Arial"/>
                          </w:rPr>
                          <w:sym w:font="Symbol" w:char="F044"/>
                        </w:r>
                        <w:r>
                          <w:rPr>
                            <w:rFonts w:ascii="Arial" w:hAnsi="Arial" w:cs="Arial"/>
                          </w:rPr>
                          <w:t>(fixed H)</w:t>
                        </w:r>
                        <w:r>
                          <w:rPr>
                            <w:rFonts w:ascii="Arial" w:hAnsi="Arial" w:cs="Arial"/>
                          </w:rPr>
                          <w:br/>
                        </w:r>
                        <w:r>
                          <w:rPr>
                            <w:rFonts w:ascii="Arial Narrow" w:hAnsi="Arial Narrow"/>
                          </w:rPr>
                          <w:t>(</w:t>
                        </w:r>
                        <w:proofErr w:type="spellStart"/>
                        <w:r>
                          <w:rPr>
                            <w:rFonts w:ascii="Arial Narrow" w:hAnsi="Arial Narrow"/>
                          </w:rPr>
                          <w:t>Ct_FixH</w:t>
                        </w:r>
                        <w:proofErr w:type="spellEnd"/>
                        <w:r>
                          <w:rPr>
                            <w:rFonts w:ascii="Arial Narrow" w:hAnsi="Arial Narrow"/>
                          </w:rPr>
                          <w:t>)</w:t>
                        </w:r>
                      </w:p>
                    </w:txbxContent>
                  </v:textbox>
                </v:rect>
                <v:rect id="Rectangle 17" o:spid="_x0000_s1172" style="position:absolute;left:28575;top:32004;width:2362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textbox>
                    <w:txbxContent>
                      <w:p w14:paraId="31BC6251" w14:textId="77777777" w:rsidR="00964F81" w:rsidRDefault="00964F81">
                        <w:r>
                          <w:rPr>
                            <w:rFonts w:ascii="Arial" w:hAnsi="Arial" w:cs="Arial"/>
                          </w:rPr>
                          <w:t xml:space="preserve">+isotopic: atoms and H </w:t>
                        </w:r>
                        <w:r>
                          <w:rPr>
                            <w:rFonts w:ascii="Arial Narrow" w:hAnsi="Arial Narrow"/>
                          </w:rPr>
                          <w:t>(</w:t>
                        </w:r>
                        <w:proofErr w:type="spellStart"/>
                        <w:r>
                          <w:rPr>
                            <w:rFonts w:ascii="Arial Narrow" w:hAnsi="Arial Narrow"/>
                          </w:rPr>
                          <w:t>Ct_FixHIso</w:t>
                        </w:r>
                        <w:proofErr w:type="spellEnd"/>
                        <w:r>
                          <w:rPr>
                            <w:rFonts w:ascii="Arial Narrow" w:hAnsi="Arial Narrow"/>
                          </w:rPr>
                          <w:t>)</w:t>
                        </w:r>
                      </w:p>
                    </w:txbxContent>
                  </v:textbox>
                </v:rect>
                <v:rect id="Rectangle 18" o:spid="_x0000_s1173" style="position:absolute;left:16002;top:25146;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">
                  <v:textbox>
                    <w:txbxContent>
                      <w:p w14:paraId="6735864C" w14:textId="77777777" w:rsidR="00964F81" w:rsidRDefault="00964F81">
                        <w:pPr>
                          <w:rPr>
                            <w:rFonts w:ascii="Arial" w:hAnsi="Arial" w:cs="Arial"/>
                          </w:rPr>
                        </w:pPr>
                        <w:r>
                          <w:rPr>
                            <w:rFonts w:ascii="Arial" w:hAnsi="Arial" w:cs="Arial"/>
                          </w:rPr>
                          <w:t>+ mobile H groups</w:t>
                        </w:r>
                        <w:r>
                          <w:t xml:space="preserve"> </w:t>
                        </w:r>
                        <w:r>
                          <w:rPr>
                            <w:rFonts w:ascii="Arial Narrow" w:hAnsi="Arial Narrow"/>
                          </w:rPr>
                          <w:t>(</w:t>
                        </w:r>
                        <w:proofErr w:type="spellStart"/>
                        <w:r>
                          <w:rPr>
                            <w:rFonts w:ascii="Arial Narrow" w:hAnsi="Arial Narrow"/>
                          </w:rPr>
                          <w:t>Ct_Base</w:t>
                        </w:r>
                        <w:proofErr w:type="spellEnd"/>
                        <w:r>
                          <w:rPr>
                            <w:rFonts w:ascii="Arial Narrow" w:hAnsi="Arial Narrow"/>
                          </w:rPr>
                          <w:t>)</w:t>
                        </w:r>
                      </w:p>
                    </w:txbxContent>
                  </v:textbox>
                </v:rect>
                <v:rect id="Rectangle 19" o:spid="_x0000_s1174" style="position:absolute;left:6642;top:32004;width:2079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">
                  <v:textbox>
                    <w:txbxContent>
                      <w:p w14:paraId="153BB1F1" w14:textId="77777777" w:rsidR="00964F81" w:rsidRDefault="00964F81">
                        <w:r>
                          <w:rPr>
                            <w:rFonts w:ascii="Arial" w:hAnsi="Arial" w:cs="Arial"/>
                          </w:rPr>
                          <w:t>+ isotopic: atoms, immobile H, mobile H groups, atoms that may have exchangeable H</w:t>
                        </w:r>
                        <w:r>
                          <w:t xml:space="preserve"> </w:t>
                        </w:r>
                        <w:r>
                          <w:rPr>
                            <w:rFonts w:ascii="Arial Narrow" w:hAnsi="Arial Narrow"/>
                          </w:rPr>
                          <w:t>(</w:t>
                        </w:r>
                        <w:proofErr w:type="spellStart"/>
                        <w:r>
                          <w:rPr>
                            <w:rFonts w:ascii="Arial Narrow" w:hAnsi="Arial Narrow"/>
                          </w:rPr>
                          <w:t>Ct_BaseIso</w:t>
                        </w:r>
                        <w:proofErr w:type="spellEnd"/>
                        <w:r>
                          <w:rPr>
                            <w:rFonts w:ascii="Arial Narrow" w:hAnsi="Arial Narrow"/>
                          </w:rPr>
                          <w:t>)</w:t>
                        </w:r>
                      </w:p>
                    </w:txbxContent>
                  </v:textbox>
                </v:rect>
                <v:shape id="Text Box 20" o:spid="_x0000_s1175" type="#_x0000_t202" style="position:absolute;left:4572;top:20574;width:2057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0729E66B" w14:textId="77777777" w:rsidR="00964F81" w:rsidRDefault="00964F81">
                        <w:pPr>
                          <w:rPr>
                            <w:u w:val="single"/>
                          </w:rPr>
                        </w:pPr>
                        <w:r>
                          <w:rPr>
                            <w:u w:val="single"/>
                          </w:rPr>
                          <w:t>Mobile H canonical numbering</w:t>
                        </w:r>
                      </w:p>
                    </w:txbxContent>
                  </v:textbox>
                </v:shape>
                <v:line id="Line 21" o:spid="_x0000_s1176" style="position:absolute;flip:x;visibility:visible;mso-wrap-style:square" from="20574,20955" to="27432,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">
                  <v:stroke endarrow="block"/>
                </v:line>
                <v:rect id="Rectangle 22" o:spid="_x0000_s1177" style="position:absolute;left:2286;top:43434;width:514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" stroked="f">
                  <v:textbox>
                    <w:txbxContent>
                      <w:p w14:paraId="6014F64A" w14:textId="77777777" w:rsidR="00964F81" w:rsidRDefault="00964F81">
                        <w:pPr>
                          <w:spacing w:before="60"/>
                          <w:jc w:val="center"/>
                          <w:rPr>
                            <w:rFonts w:ascii="Arial" w:hAnsi="Arial" w:cs="Arial"/>
                            <w:sz w:val="24"/>
                            <w:szCs w:val="24"/>
                          </w:rPr>
                        </w:pPr>
                        <w:r>
                          <w:rPr>
                            <w:rFonts w:ascii="Arial" w:hAnsi="Arial" w:cs="Arial"/>
                            <w:b/>
                            <w:sz w:val="24"/>
                            <w:szCs w:val="24"/>
                          </w:rPr>
                          <w:t>Figure 30.</w:t>
                        </w:r>
                        <w:r>
                          <w:rPr>
                            <w:rFonts w:ascii="Arial" w:hAnsi="Arial" w:cs="Arial"/>
                            <w:sz w:val="24"/>
                            <w:szCs w:val="24"/>
                          </w:rPr>
                          <w:t xml:space="preserve"> Canonicalization order flowchart (except stereochemistry)</w:t>
                        </w:r>
                      </w:p>
                    </w:txbxContent>
                  </v:textbox>
                </v:rect>
                <v:rect id="Rectangle 23" o:spid="_x0000_s1178" style="position:absolute;left:42291;top:25146;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75AD53F1" w14:textId="77777777" w:rsidR="00964F81" w:rsidRDefault="00964F81">
                        <w:pPr>
                          <w:rPr>
                            <w:rFonts w:ascii="Arial" w:hAnsi="Arial" w:cs="Arial"/>
                          </w:rPr>
                        </w:pPr>
                        <w:r>
                          <w:rPr>
                            <w:rFonts w:ascii="Arial" w:hAnsi="Arial" w:cs="Arial"/>
                          </w:rPr>
                          <w:t>+ stereo</w:t>
                        </w:r>
                        <w:r>
                          <w:rPr>
                            <w:rFonts w:ascii="Arial" w:hAnsi="Arial" w:cs="Arial"/>
                          </w:rPr>
                          <w:br/>
                          <w:t>chemistry</w:t>
                        </w:r>
                      </w:p>
                    </w:txbxContent>
                  </v:textbox>
                </v:rect>
                <v:rect id="Rectangle 24" o:spid="_x0000_s1179" style="position:absolute;left:4572;top:25146;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textbox>
                    <w:txbxContent>
                      <w:p w14:paraId="1016A191" w14:textId="77777777" w:rsidR="00964F81" w:rsidRDefault="00964F81">
                        <w:pPr>
                          <w:rPr>
                            <w:rFonts w:ascii="Arial" w:hAnsi="Arial" w:cs="Arial"/>
                          </w:rPr>
                        </w:pPr>
                        <w:r>
                          <w:rPr>
                            <w:rFonts w:ascii="Arial" w:hAnsi="Arial" w:cs="Arial"/>
                          </w:rPr>
                          <w:t>+ stereo</w:t>
                        </w:r>
                        <w:r>
                          <w:rPr>
                            <w:rFonts w:ascii="Arial" w:hAnsi="Arial" w:cs="Arial"/>
                          </w:rPr>
                          <w:br/>
                          <w:t>chemistry</w:t>
                        </w:r>
                      </w:p>
                    </w:txbxContent>
                  </v:textbox>
                </v:rect>
                <v:line id="Line 25" o:spid="_x0000_s1180" style="position:absolute;flip:x;visibility:visible;mso-wrap-style:square" from="12573,27432" to="16002,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">
                  <v:stroke endarrow="block"/>
                </v:line>
                <v:line id="Line 26" o:spid="_x0000_s1181" style="position:absolute;visibility:visible;mso-wrap-style:square" from="38862,27432" to="4229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">
                  <v:stroke endarrow="block"/>
                </v:line>
                <v:line id="Line 27" o:spid="_x0000_s1182" style="position:absolute;visibility:visible;mso-wrap-style:square" from="20574,29718" to="20574,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">
                  <v:stroke endarrow="block"/>
                </v:line>
                <v:line id="Line 28" o:spid="_x0000_s1183" style="position:absolute;visibility:visible;mso-wrap-style:square" from="33147,29718" to="33147,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">
                  <v:stroke endarrow="block"/>
                </v:line>
                <v:rect id="Rectangle 29" o:spid="_x0000_s1184" style="position:absolute;left:13716;top:40005;width:137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">
                  <v:textbox>
                    <w:txbxContent>
                      <w:p w14:paraId="0C303ED0" w14:textId="77777777" w:rsidR="00964F81" w:rsidRDefault="00964F81">
                        <w:pPr>
                          <w:rPr>
                            <w:rFonts w:ascii="Arial" w:hAnsi="Arial" w:cs="Arial"/>
                          </w:rPr>
                        </w:pPr>
                        <w:r>
                          <w:rPr>
                            <w:rFonts w:ascii="Arial" w:hAnsi="Arial" w:cs="Arial"/>
                          </w:rPr>
                          <w:t>+ stereochemistry</w:t>
                        </w:r>
                      </w:p>
                    </w:txbxContent>
                  </v:textbox>
                </v:rect>
                <v:rect id="Rectangle 30" o:spid="_x0000_s1185" style="position:absolute;left:28575;top:40005;width:1485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">
                  <v:textbox>
                    <w:txbxContent>
                      <w:p w14:paraId="6F2F1D42" w14:textId="77777777" w:rsidR="00964F81" w:rsidRDefault="00964F81">
                        <w:pPr>
                          <w:rPr>
                            <w:rFonts w:ascii="Arial" w:hAnsi="Arial" w:cs="Arial"/>
                          </w:rPr>
                        </w:pPr>
                        <w:r>
                          <w:rPr>
                            <w:rFonts w:ascii="Arial" w:hAnsi="Arial" w:cs="Arial"/>
                          </w:rPr>
                          <w:t>+ stereochemistry</w:t>
                        </w:r>
                      </w:p>
                    </w:txbxContent>
                  </v:textbox>
                </v:rect>
                <v:line id="Line 31" o:spid="_x0000_s1186" style="position:absolute;visibility:visible;mso-wrap-style:square" from="20574,37719" to="20574,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8k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">
                  <v:stroke endarrow="block"/>
                </v:line>
                <v:line id="Line 32" o:spid="_x0000_s1187" style="position:absolute;visibility:visible;mso-wrap-style:square" from="33147,37719" to="33147,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">
                  <v:stroke endarrow="block"/>
                </v:line>
                <w10:anchorlock/>
              </v:group>
            </w:pict>
          </mc:Fallback>
        </mc:AlternateContent>
      </w:r>
    </w:p>
    <w:p w14:paraId="083A78C9" w14:textId="77777777" w:rsidR="00BB162C" w:rsidRDefault="00BB162C">
      <w:r>
        <w:t>Notes.</w:t>
      </w:r>
    </w:p>
    <w:p w14:paraId="46387942" w14:textId="77777777" w:rsidR="00BB162C" w:rsidRDefault="00BB162C" w:rsidP="007D2FE1">
      <w:pPr>
        <w:numPr>
          <w:ilvl w:val="0"/>
          <w:numId w:val="5"/>
        </w:numPr>
        <w:tabs>
          <w:tab w:val="clear" w:pos="1008"/>
          <w:tab w:val="num" w:pos="360"/>
        </w:tabs>
        <w:ind w:left="360" w:hanging="360"/>
      </w:pPr>
      <w:r>
        <w:t>Each set of canonical numberings is a subset of the previous one located up the tree.</w:t>
      </w:r>
    </w:p>
    <w:p w14:paraId="7F90A254" w14:textId="77777777" w:rsidR="00BB162C" w:rsidRDefault="00BB162C" w:rsidP="007D2FE1">
      <w:pPr>
        <w:numPr>
          <w:ilvl w:val="0"/>
          <w:numId w:val="5"/>
        </w:numPr>
        <w:tabs>
          <w:tab w:val="clear" w:pos="1008"/>
          <w:tab w:val="num" w:pos="360"/>
        </w:tabs>
        <w:ind w:left="360" w:hanging="360"/>
      </w:pPr>
      <w:r>
        <w:sym w:font="Symbol" w:char="F044"/>
      </w:r>
      <w:r>
        <w:t>(fixed H)  = (number of fixed H on an atom) – (number of H in “mobile-H” structure on the same atom).</w:t>
      </w:r>
    </w:p>
    <w:p w14:paraId="6AB06A0C" w14:textId="77777777" w:rsidR="00BB162C" w:rsidRDefault="00BB162C" w:rsidP="007D2FE1">
      <w:pPr>
        <w:numPr>
          <w:ilvl w:val="0"/>
          <w:numId w:val="5"/>
        </w:numPr>
        <w:tabs>
          <w:tab w:val="clear" w:pos="1008"/>
          <w:tab w:val="num" w:pos="360"/>
        </w:tabs>
        <w:ind w:left="360" w:hanging="360"/>
      </w:pPr>
      <w:r>
        <w:t>Names in parentheses e.g. (</w:t>
      </w:r>
      <w:proofErr w:type="spellStart"/>
      <w:r>
        <w:t>Ct_NoH</w:t>
      </w:r>
      <w:proofErr w:type="spellEnd"/>
      <w:r>
        <w:t>) are names of data structures in the code.</w:t>
      </w:r>
    </w:p>
    <w:p w14:paraId="0CE1402E" w14:textId="77777777" w:rsidR="00BB162C" w:rsidRDefault="00BB162C"/>
    <w:p w14:paraId="3867D4D1" w14:textId="77777777" w:rsidR="00E6059A" w:rsidRDefault="00E6059A" w:rsidP="00E6059A"/>
    <w:p w14:paraId="20756D11" w14:textId="43886671" w:rsidR="00B41311" w:rsidRPr="00B41311" w:rsidRDefault="00E6059A">
      <w:pPr>
        <w:pStyle w:val="berschrift2"/>
      </w:pPr>
      <w:r>
        <w:br w:type="page"/>
      </w:r>
    </w:p>
    <w:p w14:paraId="025C20EF" w14:textId="1D7E71EF" w:rsidR="0074588F" w:rsidRPr="0074588F" w:rsidRDefault="00F20C7B" w:rsidP="00304E17">
      <w:pPr>
        <w:pStyle w:val="berschrift2"/>
      </w:pPr>
      <w:bookmarkStart w:id="98" w:name="_Toc41832827"/>
      <w:r>
        <w:lastRenderedPageBreak/>
        <w:t>f</w:t>
      </w:r>
      <w:r w:rsidR="0074588F" w:rsidRPr="0074588F">
        <w:t xml:space="preserve">. </w:t>
      </w:r>
      <w:proofErr w:type="spellStart"/>
      <w:r w:rsidR="00C80773">
        <w:t>InChI</w:t>
      </w:r>
      <w:proofErr w:type="spellEnd"/>
      <w:r w:rsidR="00C80773">
        <w:t xml:space="preserve"> for polymers</w:t>
      </w:r>
      <w:bookmarkEnd w:id="98"/>
    </w:p>
    <w:p w14:paraId="23681D7C" w14:textId="374867E7" w:rsidR="00516045" w:rsidRDefault="00516045" w:rsidP="00303616">
      <w:pPr>
        <w:pStyle w:val="Aboutv106"/>
      </w:pPr>
      <w:r>
        <w:t xml:space="preserve">Since v. 1.05, </w:t>
      </w:r>
      <w:proofErr w:type="spellStart"/>
      <w:r>
        <w:t>InChI</w:t>
      </w:r>
      <w:proofErr w:type="spellEnd"/>
      <w:r>
        <w:t xml:space="preserve"> supports </w:t>
      </w:r>
      <w:r w:rsidRPr="00516045">
        <w:t>regular single-strand polymers</w:t>
      </w:r>
      <w:r>
        <w:t xml:space="preserve">. </w:t>
      </w:r>
    </w:p>
    <w:p w14:paraId="6C238F66" w14:textId="7A2A4527" w:rsidR="00BE7DAF" w:rsidRPr="00EB5B0F" w:rsidRDefault="00BE7DAF" w:rsidP="00303616">
      <w:pPr>
        <w:pStyle w:val="Aboutv106"/>
      </w:pPr>
      <w:r w:rsidRPr="007956CF">
        <w:t xml:space="preserve">In v. 1.06, </w:t>
      </w:r>
      <w:r w:rsidRPr="00B716AE">
        <w:t xml:space="preserve">polymer treatment was updated to fix bugs and to account for users feedback, as well as to extend functionality and </w:t>
      </w:r>
      <w:r w:rsidRPr="00847329">
        <w:t xml:space="preserve">accommodate </w:t>
      </w:r>
      <w:proofErr w:type="spellStart"/>
      <w:r w:rsidRPr="00847329">
        <w:t>Zz</w:t>
      </w:r>
      <w:proofErr w:type="spellEnd"/>
      <w:r w:rsidRPr="00847329">
        <w:t xml:space="preserve"> atoms</w:t>
      </w:r>
      <w:r w:rsidR="00F20C7B" w:rsidRPr="00847329">
        <w:t xml:space="preserve"> (see the next section, g)</w:t>
      </w:r>
      <w:r w:rsidRPr="00847329">
        <w:t>.</w:t>
      </w:r>
      <w:r w:rsidRPr="00EB5B0F">
        <w:t xml:space="preserve"> </w:t>
      </w:r>
    </w:p>
    <w:p w14:paraId="2B349DF2" w14:textId="77777777" w:rsidR="00115FE7" w:rsidRPr="00303616" w:rsidRDefault="00115FE7" w:rsidP="00303616">
      <w:pPr>
        <w:pStyle w:val="Aboutv106"/>
      </w:pPr>
      <w:proofErr w:type="spellStart"/>
      <w:r w:rsidRPr="00303616">
        <w:rPr>
          <w:rStyle w:val="md-plain"/>
        </w:rPr>
        <w:t>Zz</w:t>
      </w:r>
      <w:proofErr w:type="spellEnd"/>
      <w:r w:rsidRPr="00303616">
        <w:rPr>
          <w:rStyle w:val="md-plain"/>
        </w:rPr>
        <w:t xml:space="preserve"> (“star”) atoms at the ends of bracket-crossing bonds are considered, as is common to polymer chemistry, as the end groups of undefined nature. Consequently, their presence makes </w:t>
      </w:r>
      <w:proofErr w:type="spellStart"/>
      <w:r w:rsidRPr="00303616">
        <w:rPr>
          <w:rStyle w:val="md-plain"/>
        </w:rPr>
        <w:t>InChI</w:t>
      </w:r>
      <w:proofErr w:type="spellEnd"/>
      <w:r w:rsidRPr="00303616">
        <w:rPr>
          <w:rStyle w:val="md-plain"/>
        </w:rPr>
        <w:t xml:space="preserve"> algorithm to perform so-called CRU (Constitutional Repeat Unit; aka SRU, Structural Repeat Unit) “frame shift analysis” to ensure canonicalization of repeat unit(s) in “infinite” chain. Due to “frame shift”, bracket-crossing bonds may be reattached to CRU atoms</w:t>
      </w:r>
      <w:r w:rsidRPr="00303616">
        <w:rPr>
          <w:rStyle w:val="md-softbreak"/>
        </w:rPr>
        <w:t xml:space="preserve"> </w:t>
      </w:r>
      <w:r w:rsidRPr="00303616">
        <w:rPr>
          <w:rStyle w:val="md-plain"/>
        </w:rPr>
        <w:t>other than originally indicated.</w:t>
      </w:r>
    </w:p>
    <w:p w14:paraId="371D693E" w14:textId="77777777" w:rsidR="00CC1092" w:rsidRDefault="007956CF">
      <w:pPr>
        <w:pStyle w:val="Aboutv106"/>
        <w:rPr>
          <w:rStyle w:val="md-plain"/>
        </w:rPr>
      </w:pPr>
      <w:r w:rsidRPr="007956CF">
        <w:rPr>
          <w:rStyle w:val="md-plain"/>
        </w:rPr>
        <w:t xml:space="preserve">Actually, </w:t>
      </w:r>
      <w:proofErr w:type="spellStart"/>
      <w:r w:rsidRPr="007956CF">
        <w:rPr>
          <w:rStyle w:val="md-plain"/>
        </w:rPr>
        <w:t>Zz</w:t>
      </w:r>
      <w:proofErr w:type="spellEnd"/>
      <w:r w:rsidRPr="007956CF">
        <w:rPr>
          <w:rStyle w:val="md-plain"/>
        </w:rPr>
        <w:t xml:space="preserve"> atoms were partially introduced in v. 1.05 for handling polymers, but their treatment has been implemented internally and expressed in “latent” mode: possible reattachment and presence of </w:t>
      </w:r>
      <w:proofErr w:type="spellStart"/>
      <w:r w:rsidRPr="007956CF">
        <w:rPr>
          <w:rStyle w:val="md-plain"/>
        </w:rPr>
        <w:t>Zz</w:t>
      </w:r>
      <w:proofErr w:type="spellEnd"/>
      <w:r w:rsidRPr="007956CF">
        <w:rPr>
          <w:rStyle w:val="md-plain"/>
        </w:rPr>
        <w:t xml:space="preserve"> atoms were “hidden” in </w:t>
      </w:r>
      <w:proofErr w:type="spellStart"/>
      <w:r w:rsidRPr="007956CF">
        <w:rPr>
          <w:rStyle w:val="md-plain"/>
        </w:rPr>
        <w:t>InChI</w:t>
      </w:r>
      <w:proofErr w:type="spellEnd"/>
      <w:r w:rsidRPr="007956CF">
        <w:rPr>
          <w:rStyle w:val="md-plain"/>
        </w:rPr>
        <w:t xml:space="preserve"> string. The v. 1.06 uses explicit indication of CRU-capping </w:t>
      </w:r>
      <w:proofErr w:type="spellStart"/>
      <w:r w:rsidRPr="007956CF">
        <w:rPr>
          <w:rStyle w:val="md-plain"/>
        </w:rPr>
        <w:t>Zz</w:t>
      </w:r>
      <w:proofErr w:type="spellEnd"/>
      <w:r w:rsidRPr="007956CF">
        <w:rPr>
          <w:rStyle w:val="md-plain"/>
        </w:rPr>
        <w:t xml:space="preserve"> pseudo atoms and their placement. </w:t>
      </w:r>
    </w:p>
    <w:p w14:paraId="1C9C2448" w14:textId="4A9295A6" w:rsidR="00115FE7" w:rsidRPr="00303616" w:rsidRDefault="00CC1092" w:rsidP="00303616">
      <w:pPr>
        <w:pStyle w:val="Aboutv106"/>
      </w:pPr>
      <w:r w:rsidRPr="00CC1092">
        <w:t xml:space="preserve">The changed approach means that </w:t>
      </w:r>
      <w:proofErr w:type="spellStart"/>
      <w:r w:rsidRPr="00CC1092">
        <w:t>InChI</w:t>
      </w:r>
      <w:proofErr w:type="spellEnd"/>
      <w:r w:rsidRPr="00CC1092">
        <w:t xml:space="preserve"> strings all </w:t>
      </w:r>
      <w:r w:rsidR="003B13E7">
        <w:t xml:space="preserve">structure-based represented </w:t>
      </w:r>
      <w:r w:rsidRPr="00CC1092">
        <w:t xml:space="preserve">polymers, </w:t>
      </w:r>
      <w:r w:rsidR="003B13E7">
        <w:t xml:space="preserve">that </w:t>
      </w:r>
      <w:r w:rsidRPr="00CC1092">
        <w:t xml:space="preserve">contain CRU with indefinite-nature caps, do change. To retain compatibility with previous version, the new option </w:t>
      </w:r>
      <w:r w:rsidRPr="00CC1092">
        <w:rPr>
          <w:i/>
          <w:iCs/>
        </w:rPr>
        <w:t>Polymers105</w:t>
      </w:r>
      <w:r w:rsidRPr="00CC1092">
        <w:t xml:space="preserve"> added. It instructs the API/inchi-1 to treat polymer data as in v. 1.05, that is, hide explicit </w:t>
      </w:r>
      <w:proofErr w:type="spellStart"/>
      <w:r w:rsidRPr="00CC1092">
        <w:t>Zz</w:t>
      </w:r>
      <w:proofErr w:type="spellEnd"/>
      <w:r w:rsidRPr="00CC1092">
        <w:t xml:space="preserve"> atoms. It is planned that this option will be eliminated in future, leaving explicit-pseudo atoms approach the sole mode.</w:t>
      </w:r>
      <w:r>
        <w:t xml:space="preserve"> </w:t>
      </w:r>
    </w:p>
    <w:p w14:paraId="2D28B00E" w14:textId="3D8C40FD" w:rsidR="00115FE7" w:rsidRPr="00303616" w:rsidRDefault="00115FE7" w:rsidP="00303616">
      <w:pPr>
        <w:pStyle w:val="Aboutv106"/>
      </w:pPr>
      <w:r w:rsidRPr="00303616">
        <w:rPr>
          <w:rStyle w:val="md-plain"/>
        </w:rPr>
        <w:t xml:space="preserve">Added in v. 1.06 is ability to turn off frame shift by supplying option </w:t>
      </w:r>
      <w:proofErr w:type="spellStart"/>
      <w:r w:rsidRPr="00303616">
        <w:rPr>
          <w:rStyle w:val="md-plain"/>
          <w:i/>
          <w:iCs/>
        </w:rPr>
        <w:t>NoFrameShift</w:t>
      </w:r>
      <w:proofErr w:type="spellEnd"/>
      <w:r w:rsidRPr="00303616">
        <w:rPr>
          <w:rStyle w:val="md-plain"/>
        </w:rPr>
        <w:t xml:space="preserve"> (</w:t>
      </w:r>
      <w:r w:rsidR="00893422">
        <w:rPr>
          <w:rStyle w:val="md-plain"/>
        </w:rPr>
        <w:t>w</w:t>
      </w:r>
      <w:r w:rsidRPr="00303616">
        <w:rPr>
          <w:rStyle w:val="md-plain"/>
        </w:rPr>
        <w:t xml:space="preserve">orks for both inchi-1 and API). </w:t>
      </w:r>
    </w:p>
    <w:p w14:paraId="0CF6D105" w14:textId="6899F531" w:rsidR="00115FE7" w:rsidRPr="00303616" w:rsidRDefault="00115FE7" w:rsidP="00303616">
      <w:pPr>
        <w:pStyle w:val="Aboutv106"/>
      </w:pPr>
      <w:r w:rsidRPr="00303616">
        <w:rPr>
          <w:rStyle w:val="md-plain"/>
        </w:rPr>
        <w:t>Several limitations of polymer analysis were eliminated. Thus, canonicalization of CRU containing inner repeats may now include removal of repeats by folding to the "least repeating unit". A simple example:</w:t>
      </w:r>
      <w:r w:rsidRPr="00303616">
        <w:rPr>
          <w:rStyle w:val="md-softbreak"/>
        </w:rPr>
        <w:t xml:space="preserve"> </w:t>
      </w:r>
      <w:r w:rsidRPr="00303616">
        <w:rPr>
          <w:rStyle w:val="HTMLCode"/>
          <w:rFonts w:ascii="Times New Roman" w:hAnsi="Times New Roman" w:cs="Times New Roman"/>
          <w:sz w:val="24"/>
          <w:szCs w:val="24"/>
        </w:rPr>
        <w:t>*-[-CH2CH2-]n-*</w:t>
      </w:r>
      <w:r w:rsidRPr="00303616">
        <w:rPr>
          <w:rStyle w:val="md-linebreak"/>
        </w:rPr>
        <w:t xml:space="preserve"> </w:t>
      </w:r>
      <w:r w:rsidRPr="00303616">
        <w:rPr>
          <w:rStyle w:val="md-plain"/>
        </w:rPr>
        <w:t>is folded to</w:t>
      </w:r>
      <w:r w:rsidRPr="00303616">
        <w:rPr>
          <w:rStyle w:val="md-linebreak"/>
        </w:rPr>
        <w:t xml:space="preserve"> </w:t>
      </w:r>
      <w:r w:rsidRPr="00303616">
        <w:rPr>
          <w:rStyle w:val="HTMLCode"/>
          <w:rFonts w:ascii="Times New Roman" w:hAnsi="Times New Roman" w:cs="Times New Roman"/>
          <w:sz w:val="24"/>
          <w:szCs w:val="24"/>
        </w:rPr>
        <w:t>*-[-CH2-]n-*</w:t>
      </w:r>
      <w:r w:rsidRPr="00303616">
        <w:rPr>
          <w:rStyle w:val="md-plain"/>
        </w:rPr>
        <w:t xml:space="preserve">. This is not the default mode of action (as many chemists would not expect that polyethylene is converted to </w:t>
      </w:r>
      <w:proofErr w:type="spellStart"/>
      <w:r w:rsidRPr="00303616">
        <w:rPr>
          <w:rStyle w:val="md-plain"/>
        </w:rPr>
        <w:t>polymethylene</w:t>
      </w:r>
      <w:proofErr w:type="spellEnd"/>
      <w:r w:rsidRPr="00303616">
        <w:rPr>
          <w:rStyle w:val="md-plain"/>
        </w:rPr>
        <w:t xml:space="preserve">); folding is activated by specifying software option </w:t>
      </w:r>
      <w:proofErr w:type="spellStart"/>
      <w:r w:rsidRPr="00303616">
        <w:rPr>
          <w:rStyle w:val="md-plain"/>
          <w:i/>
          <w:iCs/>
        </w:rPr>
        <w:t>FoldCRU</w:t>
      </w:r>
      <w:proofErr w:type="spellEnd"/>
      <w:r w:rsidRPr="00303616">
        <w:rPr>
          <w:rStyle w:val="md-plain"/>
        </w:rPr>
        <w:t xml:space="preserve">. </w:t>
      </w:r>
      <w:r w:rsidR="00B716AE">
        <w:rPr>
          <w:rStyle w:val="md-plain"/>
        </w:rPr>
        <w:t xml:space="preserve">Note that this option is applicable only to CRI’s surrounded with </w:t>
      </w:r>
      <w:proofErr w:type="spellStart"/>
      <w:r w:rsidR="00B716AE">
        <w:rPr>
          <w:rStyle w:val="md-plain"/>
        </w:rPr>
        <w:t>Zz</w:t>
      </w:r>
      <w:proofErr w:type="spellEnd"/>
      <w:r w:rsidR="00B716AE">
        <w:rPr>
          <w:rStyle w:val="md-plain"/>
        </w:rPr>
        <w:t xml:space="preserve"> (star) “indefinite-nature” caps.</w:t>
      </w:r>
    </w:p>
    <w:p w14:paraId="51CE49E0" w14:textId="0477C1F1" w:rsidR="00BE7DAF" w:rsidRDefault="00115FE7" w:rsidP="00303616">
      <w:pPr>
        <w:pStyle w:val="Aboutv106"/>
      </w:pPr>
      <w:r w:rsidRPr="00303616">
        <w:rPr>
          <w:rStyle w:val="md-plain"/>
        </w:rPr>
        <w:lastRenderedPageBreak/>
        <w:t xml:space="preserve">Copolymers represented as combination of source-based and structure-based subunits are now allowed. </w:t>
      </w:r>
    </w:p>
    <w:p w14:paraId="6C3FDB6A" w14:textId="3A468C28" w:rsidR="00516045" w:rsidRDefault="00D104EB" w:rsidP="00D104EB">
      <w:pPr>
        <w:pStyle w:val="Textkrper"/>
      </w:pPr>
      <w:r>
        <w:t>Both structure-based and source-based representation and encoding of polymers are supported</w:t>
      </w:r>
      <w:r w:rsidR="00115FE7">
        <w:t xml:space="preserve"> in </w:t>
      </w:r>
      <w:proofErr w:type="spellStart"/>
      <w:r w:rsidR="00115FE7">
        <w:t>InChI</w:t>
      </w:r>
      <w:proofErr w:type="spellEnd"/>
      <w:r>
        <w:t>, see below.</w:t>
      </w:r>
      <w:r w:rsidR="00516045">
        <w:t xml:space="preserve"> </w:t>
      </w:r>
      <w:r>
        <w:t xml:space="preserve">Limitations and known issues of </w:t>
      </w:r>
      <w:proofErr w:type="spellStart"/>
      <w:r>
        <w:t>InChI</w:t>
      </w:r>
      <w:proofErr w:type="spellEnd"/>
      <w:r>
        <w:t xml:space="preserve"> for polymers are summarized in a dedicated section below.</w:t>
      </w:r>
      <w:r w:rsidR="00516045">
        <w:t xml:space="preserve"> </w:t>
      </w:r>
    </w:p>
    <w:p w14:paraId="68D15948" w14:textId="40E5C508" w:rsidR="00D104EB" w:rsidRDefault="00D104EB" w:rsidP="00D104EB">
      <w:pPr>
        <w:pStyle w:val="Textkrper"/>
      </w:pPr>
      <w:r>
        <w:t xml:space="preserve">Note that support of polymers is an experimental feature. To emphasize this, </w:t>
      </w:r>
      <w:proofErr w:type="spellStart"/>
      <w:r>
        <w:t>InChI</w:t>
      </w:r>
      <w:proofErr w:type="spellEnd"/>
      <w:r>
        <w:t>/</w:t>
      </w:r>
      <w:proofErr w:type="spellStart"/>
      <w:r>
        <w:t>InChIKey</w:t>
      </w:r>
      <w:proofErr w:type="spellEnd"/>
      <w:r>
        <w:t xml:space="preserve"> for a polymer uses the ‘B’ flag character (for “Beta”), instead of ‘S’ or ‘N’ for standard/non-standard </w:t>
      </w:r>
      <w:proofErr w:type="spellStart"/>
      <w:r>
        <w:t>InChI</w:t>
      </w:r>
      <w:proofErr w:type="spellEnd"/>
      <w:r>
        <w:t xml:space="preserve">. It is supposed that this flag will be replaced by common standard/non-standard conventions if and when </w:t>
      </w:r>
      <w:proofErr w:type="spellStart"/>
      <w:r>
        <w:t>InChI</w:t>
      </w:r>
      <w:proofErr w:type="spellEnd"/>
      <w:r>
        <w:t xml:space="preserve"> for polymers is finally adopted. Also, by default the executable inchi-1 ignores polymer-specific data (which also ensures compatibility with the </w:t>
      </w:r>
      <w:proofErr w:type="spellStart"/>
      <w:r>
        <w:t>behaviour</w:t>
      </w:r>
      <w:proofErr w:type="spellEnd"/>
      <w:r>
        <w:t xml:space="preserve"> of previous versions); to allow treatment of polymers, one should explicitly use the new command line option Polymers </w:t>
      </w:r>
      <w:r w:rsidRPr="00304E17">
        <w:rPr>
          <w:rStyle w:val="Code2snippetChar"/>
        </w:rPr>
        <w:t>(-</w:t>
      </w:r>
      <w:r w:rsidRPr="00F10BD4">
        <w:rPr>
          <w:rStyle w:val="Code2snippetChar"/>
        </w:rPr>
        <w:t>Polymers</w:t>
      </w:r>
      <w:r>
        <w:t xml:space="preserve"> under Linux or </w:t>
      </w:r>
      <w:r w:rsidRPr="00304E17">
        <w:rPr>
          <w:rStyle w:val="Code2snippetChar"/>
        </w:rPr>
        <w:t>/Polymers</w:t>
      </w:r>
      <w:r>
        <w:t xml:space="preserve"> under Windows</w:t>
      </w:r>
      <w:r w:rsidR="00E219EA">
        <w:t>).</w:t>
      </w:r>
      <w:r w:rsidRPr="005F5C6F">
        <w:t xml:space="preserve"> </w:t>
      </w:r>
      <w:r w:rsidR="00F10BD4" w:rsidRPr="005F5C6F">
        <w:t xml:space="preserve">API option </w:t>
      </w:r>
      <w:r w:rsidR="00F10BD4" w:rsidRPr="005F5C6F">
        <w:rPr>
          <w:rStyle w:val="Code2snippetChar"/>
          <w:lang w:eastAsia="en-US"/>
        </w:rPr>
        <w:t>Polymers</w:t>
      </w:r>
      <w:r w:rsidR="00F10BD4" w:rsidRPr="005F5C6F">
        <w:t xml:space="preserve"> has the same effect for API calls.</w:t>
      </w:r>
    </w:p>
    <w:p w14:paraId="425B0F06" w14:textId="4282A5B4" w:rsidR="00D104EB" w:rsidRDefault="00D104EB" w:rsidP="00304E17">
      <w:pPr>
        <w:pStyle w:val="berschrift4"/>
      </w:pPr>
      <w:bookmarkStart w:id="99" w:name="_Toc41832828"/>
      <w:r>
        <w:t>Polymer layer</w:t>
      </w:r>
      <w:bookmarkEnd w:id="99"/>
    </w:p>
    <w:p w14:paraId="3A5C3A4A" w14:textId="77777777" w:rsidR="00E6059A" w:rsidRDefault="00D104EB" w:rsidP="00D104EB">
      <w:pPr>
        <w:pStyle w:val="Textkrper"/>
      </w:pPr>
      <w:r>
        <w:t>P</w:t>
      </w:r>
      <w:r w:rsidR="0074588F">
        <w:t>olymer (‘</w:t>
      </w:r>
      <w:r w:rsidR="0074588F" w:rsidRPr="00304E17">
        <w:rPr>
          <w:rStyle w:val="Code2snippetChar"/>
        </w:rPr>
        <w:t>/z</w:t>
      </w:r>
      <w:r w:rsidR="0074588F">
        <w:t>’) layer</w:t>
      </w:r>
      <w:r>
        <w:t xml:space="preserve"> </w:t>
      </w:r>
      <w:r w:rsidR="0074588F">
        <w:t xml:space="preserve">is </w:t>
      </w:r>
      <w:r w:rsidR="004A4C29">
        <w:t xml:space="preserve">a </w:t>
      </w:r>
      <w:r w:rsidR="0074588F">
        <w:t>modification layer which is optionally built “above” the other layers and does not affect their content.</w:t>
      </w:r>
    </w:p>
    <w:p w14:paraId="7F34EBF1" w14:textId="77777777" w:rsidR="0074588F" w:rsidRPr="00F2391B" w:rsidRDefault="0074588F" w:rsidP="00304E17">
      <w:pPr>
        <w:pStyle w:val="Textkrper"/>
      </w:pPr>
      <w:r w:rsidRPr="00F2391B">
        <w:t xml:space="preserve">This layer starts </w:t>
      </w:r>
      <w:r w:rsidR="004A4C29">
        <w:t>with</w:t>
      </w:r>
      <w:r w:rsidRPr="00F2391B">
        <w:t xml:space="preserve"> two symbols ‘</w:t>
      </w:r>
      <w:r w:rsidRPr="00304E17">
        <w:rPr>
          <w:rStyle w:val="Code2snippetChar"/>
        </w:rPr>
        <w:t>/z</w:t>
      </w:r>
      <w:r w:rsidRPr="00F2391B">
        <w:t xml:space="preserve">’ and is located immediately before </w:t>
      </w:r>
      <w:r>
        <w:t xml:space="preserve">the </w:t>
      </w:r>
      <w:r w:rsidRPr="00F2391B">
        <w:t xml:space="preserve">stereo sub-layer </w:t>
      </w:r>
      <w:r>
        <w:t xml:space="preserve">(if any) </w:t>
      </w:r>
      <w:r w:rsidRPr="00F2391B">
        <w:t>o</w:t>
      </w:r>
      <w:r>
        <w:t>f the</w:t>
      </w:r>
      <w:r w:rsidRPr="00F2391B">
        <w:t xml:space="preserve"> main </w:t>
      </w:r>
      <w:proofErr w:type="spellStart"/>
      <w:r w:rsidRPr="00F2391B">
        <w:t>InChI</w:t>
      </w:r>
      <w:proofErr w:type="spellEnd"/>
      <w:r w:rsidRPr="00F2391B">
        <w:t xml:space="preserve"> layer. That is, for </w:t>
      </w:r>
      <w:proofErr w:type="spellStart"/>
      <w:r w:rsidRPr="00F2391B">
        <w:t>InChI</w:t>
      </w:r>
      <w:proofErr w:type="spellEnd"/>
      <w:r w:rsidRPr="00F2391B">
        <w:t xml:space="preserve"> including all possible layers and sub-layers up to </w:t>
      </w:r>
      <w:r>
        <w:t xml:space="preserve">the </w:t>
      </w:r>
      <w:r w:rsidRPr="00F2391B">
        <w:t>polymer layer, the sequence is as follows:</w:t>
      </w:r>
    </w:p>
    <w:p w14:paraId="2C4C6C32" w14:textId="77777777" w:rsidR="0074588F" w:rsidRPr="00042736" w:rsidRDefault="0074588F" w:rsidP="00304E17">
      <w:pPr>
        <w:pStyle w:val="Code2snippet"/>
      </w:pPr>
      <w:proofErr w:type="spellStart"/>
      <w:r w:rsidRPr="00DD6DE7">
        <w:t>InChI</w:t>
      </w:r>
      <w:proofErr w:type="spellEnd"/>
      <w:r w:rsidRPr="00DD6DE7">
        <w:t>=1B/.../c.../h.../q.../p...</w:t>
      </w:r>
      <w:r w:rsidRPr="00304E17">
        <w:t>/z...</w:t>
      </w:r>
      <w:r w:rsidRPr="00DD6DE7">
        <w:t>/b</w:t>
      </w:r>
      <w:r w:rsidRPr="00042736">
        <w:t>.../t.../m.../s...(other layers)</w:t>
      </w:r>
    </w:p>
    <w:p w14:paraId="0ADF8685" w14:textId="77777777" w:rsidR="0074588F" w:rsidRPr="00F2391B" w:rsidRDefault="0074588F" w:rsidP="00304E17">
      <w:pPr>
        <w:pStyle w:val="Textkrper"/>
      </w:pPr>
      <w:r w:rsidRPr="00F2391B">
        <w:t>Note that</w:t>
      </w:r>
      <w:r>
        <w:t>,</w:t>
      </w:r>
      <w:r w:rsidRPr="00F2391B">
        <w:t xml:space="preserve"> for metal-containing structures, in </w:t>
      </w:r>
      <w:proofErr w:type="spellStart"/>
      <w:r w:rsidRPr="00F2391B">
        <w:t>InChI</w:t>
      </w:r>
      <w:proofErr w:type="spellEnd"/>
      <w:r w:rsidRPr="00F2391B">
        <w:t xml:space="preserve"> created with </w:t>
      </w:r>
      <w:proofErr w:type="spellStart"/>
      <w:r w:rsidRPr="00F2391B">
        <w:t>RecMet</w:t>
      </w:r>
      <w:proofErr w:type="spellEnd"/>
      <w:r w:rsidRPr="00F2391B">
        <w:t xml:space="preserve"> option </w:t>
      </w:r>
      <w:r>
        <w:t xml:space="preserve">a </w:t>
      </w:r>
      <w:r w:rsidRPr="00F2391B">
        <w:t>polymer layer may appear</w:t>
      </w:r>
      <w:r>
        <w:t xml:space="preserve"> </w:t>
      </w:r>
      <w:r w:rsidRPr="00F2391B">
        <w:t xml:space="preserve">twice (first in </w:t>
      </w:r>
      <w:r>
        <w:t xml:space="preserve">the </w:t>
      </w:r>
      <w:r w:rsidRPr="00F2391B">
        <w:t xml:space="preserve">metal-disconnected and second in </w:t>
      </w:r>
      <w:r>
        <w:t xml:space="preserve">the </w:t>
      </w:r>
      <w:r w:rsidRPr="00F2391B">
        <w:t>metal-reconnected part).</w:t>
      </w:r>
    </w:p>
    <w:p w14:paraId="3C385350" w14:textId="77777777" w:rsidR="0074588F" w:rsidRPr="00F2391B" w:rsidRDefault="0074588F" w:rsidP="00304E17">
      <w:pPr>
        <w:pStyle w:val="Textkrper"/>
      </w:pPr>
      <w:r w:rsidRPr="00F2391B">
        <w:t>Quick examples:</w:t>
      </w:r>
    </w:p>
    <w:p w14:paraId="57E10A57" w14:textId="24597224" w:rsidR="0074588F" w:rsidRDefault="0074588F" w:rsidP="00304E17">
      <w:pPr>
        <w:pStyle w:val="Textkrper"/>
      </w:pPr>
      <w:proofErr w:type="spellStart"/>
      <w:r w:rsidRPr="00F2391B">
        <w:t>InChI</w:t>
      </w:r>
      <w:proofErr w:type="spellEnd"/>
      <w:r w:rsidRPr="00F2391B">
        <w:t xml:space="preserve"> for styrene-butadiene block copolymer, source-based representation</w:t>
      </w:r>
    </w:p>
    <w:p w14:paraId="7F922A11" w14:textId="1A5806AF" w:rsidR="00303616" w:rsidRPr="00F2391B" w:rsidRDefault="00303616" w:rsidP="00303616">
      <w:pPr>
        <w:pStyle w:val="Textkrper"/>
        <w:jc w:val="center"/>
      </w:pPr>
      <w:r w:rsidRPr="00303616">
        <w:rPr>
          <w:noProof/>
          <w:lang w:val="de-DE" w:eastAsia="de-DE"/>
        </w:rPr>
        <w:lastRenderedPageBreak/>
        <w:drawing>
          <wp:inline distT="0" distB="0" distL="0" distR="0" wp14:anchorId="3E053041" wp14:editId="68190ECB">
            <wp:extent cx="2758679" cy="317019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58679" cy="3170195"/>
                    </a:xfrm>
                    <a:prstGeom prst="rect">
                      <a:avLst/>
                    </a:prstGeom>
                  </pic:spPr>
                </pic:pic>
              </a:graphicData>
            </a:graphic>
          </wp:inline>
        </w:drawing>
      </w:r>
    </w:p>
    <w:p w14:paraId="6F56831F" w14:textId="2060D061" w:rsidR="0074588F" w:rsidRPr="00947B7D" w:rsidRDefault="0074588F" w:rsidP="00303616">
      <w:pPr>
        <w:pStyle w:val="Code2snippet"/>
        <w:jc w:val="left"/>
      </w:pPr>
      <w:r w:rsidRPr="00947B7D">
        <w:t>InChI=1B/C8H8.</w:t>
      </w:r>
      <w:r w:rsidRPr="00DD6DE7">
        <w:t>C4H6/c1-2-8-6-4-3-5-7-8;1-3-</w:t>
      </w:r>
      <w:r w:rsidRPr="00042736">
        <w:t>4-2/h2-7H,1H2;3-4H,1-2H2/z200-9-12;</w:t>
      </w:r>
      <w:r w:rsidRPr="00947B7D">
        <w:t>200-1-8;330-1-12</w:t>
      </w:r>
      <w:bookmarkStart w:id="100" w:name="_GoBack"/>
      <w:bookmarkEnd w:id="100"/>
    </w:p>
    <w:p w14:paraId="64F11C18" w14:textId="77777777" w:rsidR="0074588F" w:rsidRDefault="0074588F" w:rsidP="00304E17">
      <w:pPr>
        <w:pStyle w:val="Code2snippet"/>
      </w:pPr>
      <w:proofErr w:type="spellStart"/>
      <w:r w:rsidRPr="00E17005">
        <w:t>InChIKey</w:t>
      </w:r>
      <w:proofErr w:type="spellEnd"/>
      <w:r w:rsidRPr="00E17005">
        <w:t>=MTAZNLWOLGHBHU-ZNVYRHKRBA-N</w:t>
      </w:r>
      <w:r w:rsidRPr="00E17005" w:rsidDel="00E17005">
        <w:t xml:space="preserve"> </w:t>
      </w:r>
    </w:p>
    <w:p w14:paraId="0541E28D" w14:textId="77777777" w:rsidR="00303616" w:rsidRPr="00902627" w:rsidRDefault="0074588F" w:rsidP="00902627">
      <w:pPr>
        <w:pStyle w:val="Aboutv106"/>
        <w:jc w:val="left"/>
      </w:pPr>
      <w:proofErr w:type="spellStart"/>
      <w:r w:rsidRPr="00902627">
        <w:t>InChI</w:t>
      </w:r>
      <w:proofErr w:type="spellEnd"/>
      <w:r w:rsidRPr="00902627">
        <w:t xml:space="preserve"> for </w:t>
      </w:r>
      <w:r w:rsidR="00DC06DC" w:rsidRPr="00902627">
        <w:t>Nylon-6</w:t>
      </w:r>
      <w:r w:rsidRPr="00902627">
        <w:t>, structure-based representation</w:t>
      </w:r>
    </w:p>
    <w:p w14:paraId="10CFAAD9" w14:textId="4B9CE974" w:rsidR="0074588F" w:rsidRPr="00902627" w:rsidRDefault="00303616" w:rsidP="00902627">
      <w:pPr>
        <w:pStyle w:val="Aboutv106"/>
        <w:jc w:val="center"/>
      </w:pPr>
      <w:r w:rsidRPr="00902627">
        <w:rPr>
          <w:noProof/>
          <w:lang w:val="de-DE" w:eastAsia="de-DE"/>
        </w:rPr>
        <w:drawing>
          <wp:inline distT="0" distB="0" distL="0" distR="0" wp14:anchorId="6A902024" wp14:editId="362E068E">
            <wp:extent cx="3101609" cy="172226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01609" cy="1722269"/>
                    </a:xfrm>
                    <a:prstGeom prst="rect">
                      <a:avLst/>
                    </a:prstGeom>
                  </pic:spPr>
                </pic:pic>
              </a:graphicData>
            </a:graphic>
          </wp:inline>
        </w:drawing>
      </w:r>
    </w:p>
    <w:p w14:paraId="450C62A6" w14:textId="77777777" w:rsidR="00DC06DC" w:rsidRPr="00902627" w:rsidRDefault="00DC06DC" w:rsidP="00902627">
      <w:pPr>
        <w:pStyle w:val="Aboutv106"/>
        <w:jc w:val="left"/>
      </w:pPr>
      <w:r w:rsidRPr="00902627">
        <w:t>InChI=1B/C6H11NOZz2/c8-6(7-10)4-2-1-3-5-9/h1-5H</w:t>
      </w:r>
      <w:proofErr w:type="gramStart"/>
      <w:r w:rsidRPr="00902627">
        <w:t>2,(</w:t>
      </w:r>
      <w:proofErr w:type="gramEnd"/>
      <w:r w:rsidRPr="00902627">
        <w:t>H,7,8)/z101-1-8(10-7,9-5)</w:t>
      </w:r>
      <w:r w:rsidRPr="00902627">
        <w:tab/>
      </w:r>
    </w:p>
    <w:p w14:paraId="774679AF" w14:textId="6EB8DD3D" w:rsidR="00DC06DC" w:rsidRPr="00902627" w:rsidRDefault="00DC06DC" w:rsidP="00902627">
      <w:pPr>
        <w:pStyle w:val="Aboutv106"/>
        <w:jc w:val="left"/>
      </w:pPr>
      <w:proofErr w:type="spellStart"/>
      <w:r w:rsidRPr="00902627">
        <w:t>InChIKey</w:t>
      </w:r>
      <w:proofErr w:type="spellEnd"/>
      <w:r w:rsidRPr="00902627">
        <w:t>=WOSYXOVFAQJTCB-RSZZUBNWBA-N</w:t>
      </w:r>
      <w:r w:rsidRPr="00902627">
        <w:tab/>
      </w:r>
    </w:p>
    <w:p w14:paraId="05FAD166" w14:textId="0961ED88" w:rsidR="00DC06DC" w:rsidRPr="00DC06DC" w:rsidRDefault="00DC06DC" w:rsidP="00902627">
      <w:pPr>
        <w:pStyle w:val="Aboutv106"/>
        <w:jc w:val="left"/>
      </w:pPr>
      <w:r w:rsidRPr="00902627">
        <w:t xml:space="preserve">Note that it is an example of the case where </w:t>
      </w:r>
      <w:proofErr w:type="spellStart"/>
      <w:r w:rsidRPr="00902627">
        <w:t>InChI</w:t>
      </w:r>
      <w:proofErr w:type="spellEnd"/>
      <w:r w:rsidRPr="00902627">
        <w:t xml:space="preserve"> of previous version 1.05 is different:</w:t>
      </w:r>
      <w:r w:rsidRPr="00902627">
        <w:br/>
      </w:r>
      <w:r w:rsidR="00C000DD" w:rsidRPr="00902627">
        <w:t>v. 1.05</w:t>
      </w:r>
      <w:r w:rsidR="00C000DD" w:rsidRPr="00902627">
        <w:br/>
      </w:r>
      <w:r w:rsidRPr="00902627">
        <w:rPr>
          <w:rFonts w:ascii="Courier New" w:hAnsi="Courier New"/>
          <w:lang w:eastAsia="ru-RU"/>
        </w:rPr>
        <w:t>InChI=1B/C6H11NO/c8-6-4-2-1-3-5-7-6/h1-5H2,(H,7,8)/z101-1-</w:t>
      </w:r>
      <w:r w:rsidRPr="00902627">
        <w:rPr>
          <w:rFonts w:ascii="Courier New" w:hAnsi="Courier New"/>
          <w:lang w:eastAsia="ru-RU"/>
        </w:rPr>
        <w:lastRenderedPageBreak/>
        <w:t>8(1,2,1,3,2,4,3,5,4,6,5,7)</w:t>
      </w:r>
      <w:r w:rsidRPr="00902627">
        <w:rPr>
          <w:rFonts w:ascii="Courier New" w:hAnsi="Courier New"/>
          <w:lang w:eastAsia="ru-RU"/>
        </w:rPr>
        <w:br/>
      </w:r>
      <w:proofErr w:type="spellStart"/>
      <w:r w:rsidRPr="00902627">
        <w:rPr>
          <w:rFonts w:ascii="Courier New" w:hAnsi="Courier New"/>
          <w:lang w:eastAsia="ru-RU"/>
        </w:rPr>
        <w:t>InChIKey</w:t>
      </w:r>
      <w:proofErr w:type="spellEnd"/>
      <w:r w:rsidRPr="00902627">
        <w:rPr>
          <w:rFonts w:ascii="Courier New" w:hAnsi="Courier New"/>
          <w:lang w:eastAsia="ru-RU"/>
        </w:rPr>
        <w:t>=JBKVHLHDHHXQEQ-DZWZRWJOBA-N</w:t>
      </w:r>
    </w:p>
    <w:p w14:paraId="2E83CD8B" w14:textId="77777777" w:rsidR="0074588F" w:rsidRPr="00F2391B" w:rsidRDefault="0074588F" w:rsidP="00304E17">
      <w:pPr>
        <w:pStyle w:val="berschrift4"/>
      </w:pPr>
      <w:bookmarkStart w:id="101" w:name="_Toc461996621"/>
      <w:bookmarkStart w:id="102" w:name="_Toc41832829"/>
      <w:r w:rsidRPr="00F2391B">
        <w:t>Source-based and structure-based representations</w:t>
      </w:r>
      <w:bookmarkEnd w:id="101"/>
      <w:bookmarkEnd w:id="102"/>
    </w:p>
    <w:p w14:paraId="11711787" w14:textId="77777777" w:rsidR="0074588F" w:rsidRPr="00F2391B" w:rsidRDefault="0074588F" w:rsidP="00304E17">
      <w:pPr>
        <w:pStyle w:val="Textkrper"/>
      </w:pPr>
      <w:r w:rsidRPr="00F2391B">
        <w:t xml:space="preserve">Source-based representation of polymers is based on </w:t>
      </w:r>
      <w:r>
        <w:t xml:space="preserve">the </w:t>
      </w:r>
      <w:r w:rsidRPr="00F2391B">
        <w:t>chemical structure</w:t>
      </w:r>
      <w:r>
        <w:t>s</w:t>
      </w:r>
      <w:r w:rsidRPr="00F2391B">
        <w:t xml:space="preserve"> of</w:t>
      </w:r>
      <w:r>
        <w:t xml:space="preserve"> the</w:t>
      </w:r>
      <w:r w:rsidRPr="00F2391B">
        <w:t xml:space="preserve"> starting material(s) with a special indication that the structure represents a polymer. </w:t>
      </w:r>
    </w:p>
    <w:p w14:paraId="3AA05B34" w14:textId="77777777" w:rsidR="0074588F" w:rsidRDefault="0074588F" w:rsidP="00304E17">
      <w:pPr>
        <w:pStyle w:val="Textkrper"/>
      </w:pPr>
      <w:proofErr w:type="spellStart"/>
      <w:r w:rsidRPr="00F2391B">
        <w:t>InChI</w:t>
      </w:r>
      <w:proofErr w:type="spellEnd"/>
      <w:r w:rsidRPr="00F2391B">
        <w:t xml:space="preserve"> encoding of source-based representation of polymers enhances general </w:t>
      </w:r>
      <w:proofErr w:type="spellStart"/>
      <w:r w:rsidRPr="00F2391B">
        <w:t>InChI</w:t>
      </w:r>
      <w:proofErr w:type="spellEnd"/>
      <w:r w:rsidRPr="00F2391B">
        <w:t xml:space="preserve"> encoding with </w:t>
      </w:r>
      <w:r>
        <w:t xml:space="preserve">a </w:t>
      </w:r>
      <w:r w:rsidRPr="00F2391B">
        <w:t xml:space="preserve">polymer </w:t>
      </w:r>
      <w:r w:rsidR="003A2377" w:rsidRPr="00F2391B">
        <w:t>‘</w:t>
      </w:r>
      <w:r w:rsidR="003A2377" w:rsidRPr="00304E17">
        <w:rPr>
          <w:rStyle w:val="Code2snippetChar"/>
        </w:rPr>
        <w:t>/z</w:t>
      </w:r>
      <w:r w:rsidR="003A2377">
        <w:t>’</w:t>
      </w:r>
      <w:r w:rsidR="003A2377" w:rsidRPr="00F2391B">
        <w:t xml:space="preserve"> layer</w:t>
      </w:r>
      <w:r w:rsidR="003A2377" w:rsidRPr="00F2391B" w:rsidDel="003A2377">
        <w:t xml:space="preserve"> </w:t>
      </w:r>
      <w:r w:rsidRPr="00F2391B">
        <w:t xml:space="preserve">used to specify polymer nature, type of polymer and the role and order of the components where needed. </w:t>
      </w:r>
      <w:r>
        <w:t>P</w:t>
      </w:r>
      <w:r w:rsidRPr="00F2391B">
        <w:t xml:space="preserve">rovision is made for indicating </w:t>
      </w:r>
      <w:r>
        <w:t>the</w:t>
      </w:r>
      <w:r w:rsidRPr="00F2391B">
        <w:t xml:space="preserve"> nature of copolymers - block, random, and alternating.</w:t>
      </w:r>
    </w:p>
    <w:p w14:paraId="34D7A678" w14:textId="08594ADB" w:rsidR="0074588F" w:rsidRPr="00F2391B" w:rsidRDefault="0074588F" w:rsidP="00304E17">
      <w:pPr>
        <w:pStyle w:val="Textkrper"/>
      </w:pPr>
      <w:r w:rsidRPr="00F2391B">
        <w:t xml:space="preserve">The structure-based representation of polymers is based on </w:t>
      </w:r>
      <w:r>
        <w:t xml:space="preserve">the </w:t>
      </w:r>
      <w:r w:rsidRPr="00F2391B">
        <w:t xml:space="preserve">structure of </w:t>
      </w:r>
      <w:r w:rsidR="00B716AE" w:rsidRPr="00F2391B">
        <w:t xml:space="preserve">constitutional repeating </w:t>
      </w:r>
      <w:r w:rsidRPr="00F2391B">
        <w:t>units (</w:t>
      </w:r>
      <w:r w:rsidR="00B716AE">
        <w:t>C</w:t>
      </w:r>
      <w:r w:rsidR="00B716AE" w:rsidRPr="00F2391B">
        <w:t>RU</w:t>
      </w:r>
      <w:r w:rsidRPr="00F2391B">
        <w:t xml:space="preserve">; sometimes called </w:t>
      </w:r>
      <w:r w:rsidR="00B716AE" w:rsidRPr="00F2391B">
        <w:t xml:space="preserve">structural repeating </w:t>
      </w:r>
      <w:r w:rsidRPr="00F2391B">
        <w:t xml:space="preserve">units, </w:t>
      </w:r>
      <w:r w:rsidR="00B716AE">
        <w:t>S</w:t>
      </w:r>
      <w:r w:rsidR="00B716AE" w:rsidRPr="00F2391B">
        <w:t>RU</w:t>
      </w:r>
      <w:r w:rsidRPr="00F2391B">
        <w:t>) enclosed in polymer brackets with possible indication of end-groups or “star” atoms.</w:t>
      </w:r>
    </w:p>
    <w:p w14:paraId="501A157F" w14:textId="6E73FA86" w:rsidR="0074588F" w:rsidRPr="00F2391B" w:rsidRDefault="0074588F" w:rsidP="00304E17">
      <w:pPr>
        <w:pStyle w:val="Textkrper"/>
      </w:pPr>
      <w:proofErr w:type="spellStart"/>
      <w:r w:rsidRPr="00F2391B">
        <w:t>InChI</w:t>
      </w:r>
      <w:proofErr w:type="spellEnd"/>
      <w:r w:rsidRPr="00F2391B">
        <w:t xml:space="preserve"> encoding of </w:t>
      </w:r>
      <w:r>
        <w:t xml:space="preserve">a </w:t>
      </w:r>
      <w:r w:rsidRPr="00F2391B">
        <w:t xml:space="preserve">structure-based representation includes, in </w:t>
      </w:r>
      <w:r>
        <w:t xml:space="preserve">the </w:t>
      </w:r>
      <w:r w:rsidRPr="00F2391B">
        <w:t xml:space="preserve">polymer </w:t>
      </w:r>
      <w:proofErr w:type="spellStart"/>
      <w:r w:rsidRPr="00F2391B">
        <w:t>layer,information</w:t>
      </w:r>
      <w:proofErr w:type="spellEnd"/>
      <w:r w:rsidRPr="00F2391B">
        <w:t xml:space="preserve"> on </w:t>
      </w:r>
      <w:r w:rsidR="00B716AE">
        <w:t>C</w:t>
      </w:r>
      <w:r w:rsidR="00B716AE" w:rsidRPr="00F2391B">
        <w:t>RUs</w:t>
      </w:r>
      <w:r w:rsidR="00B716AE" w:rsidRPr="006B2871">
        <w:t xml:space="preserve"> </w:t>
      </w:r>
      <w:r w:rsidRPr="00F2391B">
        <w:t xml:space="preserve">present. </w:t>
      </w:r>
    </w:p>
    <w:p w14:paraId="29049FF4" w14:textId="27F30F7E" w:rsidR="00CF7D80" w:rsidRPr="00F2391B" w:rsidRDefault="00CF7D80" w:rsidP="00CF7D80">
      <w:pPr>
        <w:pStyle w:val="berschrift4"/>
      </w:pPr>
      <w:bookmarkStart w:id="103" w:name="_Toc41832830"/>
      <w:r>
        <w:t xml:space="preserve">Canonicalization of CRU, </w:t>
      </w:r>
      <w:proofErr w:type="spellStart"/>
      <w:r>
        <w:t>InChI</w:t>
      </w:r>
      <w:proofErr w:type="spellEnd"/>
      <w:r>
        <w:t xml:space="preserve"> v. 1.05 way</w:t>
      </w:r>
      <w:bookmarkEnd w:id="103"/>
    </w:p>
    <w:p w14:paraId="13B7830E" w14:textId="0CD653EC" w:rsidR="0074588F" w:rsidRPr="00F2391B" w:rsidRDefault="0074588F" w:rsidP="00304E17">
      <w:pPr>
        <w:pStyle w:val="Textkrper"/>
      </w:pPr>
      <w:r w:rsidRPr="00F2391B">
        <w:t xml:space="preserve">For </w:t>
      </w:r>
      <w:r w:rsidR="00B716AE">
        <w:t>C</w:t>
      </w:r>
      <w:r w:rsidR="00B716AE" w:rsidRPr="00F2391B">
        <w:t xml:space="preserve">RUs </w:t>
      </w:r>
      <w:r w:rsidRPr="00F2391B">
        <w:t xml:space="preserve">with “star” atoms as end groups, </w:t>
      </w:r>
      <w:proofErr w:type="spellStart"/>
      <w:r w:rsidRPr="00F2391B">
        <w:t>InChI</w:t>
      </w:r>
      <w:proofErr w:type="spellEnd"/>
      <w:r w:rsidRPr="00F2391B">
        <w:t xml:space="preserve"> encoding accounts for possible different </w:t>
      </w:r>
      <w:r>
        <w:t>ways</w:t>
      </w:r>
      <w:r w:rsidRPr="00F2391B">
        <w:t xml:space="preserve"> to draw the same </w:t>
      </w:r>
      <w:r w:rsidR="00B716AE">
        <w:t>C</w:t>
      </w:r>
      <w:r w:rsidR="00B716AE" w:rsidRPr="00F2391B">
        <w:t>RU</w:t>
      </w:r>
      <w:r w:rsidRPr="00F2391B">
        <w:t xml:space="preserve">. For example, </w:t>
      </w:r>
      <w:r>
        <w:t xml:space="preserve">the </w:t>
      </w:r>
      <w:r w:rsidRPr="00F2391B">
        <w:t>seemingly different structures below do represent (for polymer chemists) the same polymer:</w:t>
      </w:r>
    </w:p>
    <w:p w14:paraId="022B625E" w14:textId="77777777" w:rsidR="0074588F" w:rsidRPr="00F2391B" w:rsidRDefault="0074588F" w:rsidP="00304E17">
      <w:pPr>
        <w:pStyle w:val="Textkrper"/>
        <w:jc w:val="center"/>
      </w:pPr>
      <w:r w:rsidRPr="00F2391B">
        <w:object w:dxaOrig="5610" w:dyaOrig="2025" w14:anchorId="655584C7">
          <v:shape id="_x0000_i1025" type="#_x0000_t75" style="width:280.5pt;height:101.45pt" o:ole="">
            <v:imagedata r:id="rId269" o:title=""/>
          </v:shape>
          <o:OLEObject Type="Embed" ProgID="MDLDrawOLE.MDLDrawObject.1" ShapeID="_x0000_i1025" DrawAspect="Content" ObjectID="_1767173502" r:id="rId270"/>
        </w:object>
      </w:r>
    </w:p>
    <w:p w14:paraId="55695F0D" w14:textId="155E3AE9" w:rsidR="0074588F" w:rsidRPr="00F2391B" w:rsidRDefault="0074588F" w:rsidP="00304E17">
      <w:pPr>
        <w:pStyle w:val="Textkrper"/>
      </w:pPr>
      <w:r w:rsidRPr="00F2391B">
        <w:t xml:space="preserve">In other words, there exist different options </w:t>
      </w:r>
      <w:r>
        <w:t>for</w:t>
      </w:r>
      <w:r w:rsidRPr="00F2391B">
        <w:t xml:space="preserve"> slicing a repeating unit from the same “infinite” sequence formed by </w:t>
      </w:r>
      <w:r w:rsidR="00B716AE">
        <w:t>C</w:t>
      </w:r>
      <w:r w:rsidRPr="00F2391B">
        <w:t xml:space="preserve">RUs </w:t>
      </w:r>
      <w:r>
        <w:t>i</w:t>
      </w:r>
      <w:r w:rsidRPr="00F2391B">
        <w:t xml:space="preserve">n </w:t>
      </w:r>
      <w:r>
        <w:t xml:space="preserve">the </w:t>
      </w:r>
      <w:r w:rsidRPr="00F2391B">
        <w:t>above picture</w:t>
      </w:r>
      <w:r>
        <w:t>:</w:t>
      </w:r>
      <w:r w:rsidRPr="00F2391B">
        <w:t xml:space="preserve"> </w:t>
      </w:r>
      <w:r>
        <w:t xml:space="preserve">a </w:t>
      </w:r>
      <w:r w:rsidRPr="00F2391B">
        <w:t>so-called “phase shift”</w:t>
      </w:r>
      <w:r w:rsidR="00A84E43">
        <w:t>, or frame shift</w:t>
      </w:r>
      <w:r w:rsidRPr="00F2391B">
        <w:t>.</w:t>
      </w:r>
    </w:p>
    <w:p w14:paraId="46706AB0" w14:textId="77777777" w:rsidR="0074588F" w:rsidRPr="00F2391B" w:rsidRDefault="0074588F" w:rsidP="00304E17">
      <w:pPr>
        <w:pStyle w:val="Textkrper"/>
      </w:pPr>
      <w:r w:rsidRPr="00F2391B">
        <w:lastRenderedPageBreak/>
        <w:t xml:space="preserve">As a solution, one may require that some </w:t>
      </w:r>
      <w:r w:rsidRPr="00F2391B">
        <w:rPr>
          <w:i/>
        </w:rPr>
        <w:t>canonical</w:t>
      </w:r>
      <w:r w:rsidRPr="00F2391B">
        <w:rPr>
          <w:rStyle w:val="Funotenzeichen"/>
        </w:rPr>
        <w:footnoteReference w:id="1"/>
      </w:r>
      <w:r w:rsidRPr="00F2391B">
        <w:t xml:space="preserve"> structure is selected, and all the others are converted to the canonical form before generating an identifier. </w:t>
      </w:r>
    </w:p>
    <w:p w14:paraId="61B9C12B" w14:textId="40DF42D0" w:rsidR="0074588F" w:rsidRPr="00F2391B" w:rsidRDefault="0074588F" w:rsidP="00304E17">
      <w:pPr>
        <w:pStyle w:val="Textkrper"/>
      </w:pPr>
      <w:proofErr w:type="spellStart"/>
      <w:r w:rsidRPr="00F2391B">
        <w:t>InChI</w:t>
      </w:r>
      <w:proofErr w:type="spellEnd"/>
      <w:r w:rsidRPr="00F2391B">
        <w:t xml:space="preserve"> </w:t>
      </w:r>
      <w:r w:rsidR="00B716AE">
        <w:t xml:space="preserve">v. 1.05 </w:t>
      </w:r>
      <w:r w:rsidRPr="00F2391B">
        <w:t xml:space="preserve">for polymers uses </w:t>
      </w:r>
      <w:r>
        <w:t xml:space="preserve">a </w:t>
      </w:r>
      <w:r w:rsidRPr="00F2391B">
        <w:t xml:space="preserve">slightly different approach. It stores all the possible options </w:t>
      </w:r>
      <w:r>
        <w:t>for</w:t>
      </w:r>
      <w:r w:rsidRPr="00F2391B">
        <w:t xml:space="preserve"> attachment of “star” atoms to </w:t>
      </w:r>
      <w:r>
        <w:t xml:space="preserve">the </w:t>
      </w:r>
      <w:r w:rsidR="00CF7D80">
        <w:t>CRU</w:t>
      </w:r>
      <w:r w:rsidRPr="00F2391B">
        <w:t xml:space="preserve"> backbone, leaving a choice of canonical form to the </w:t>
      </w:r>
      <w:r>
        <w:t xml:space="preserve">future (if any) </w:t>
      </w:r>
      <w:r w:rsidRPr="00F2391B">
        <w:t xml:space="preserve">step of restoring </w:t>
      </w:r>
      <w:r>
        <w:t xml:space="preserve">the </w:t>
      </w:r>
      <w:r w:rsidRPr="00F2391B">
        <w:t xml:space="preserve">structure from </w:t>
      </w:r>
      <w:proofErr w:type="spellStart"/>
      <w:r w:rsidRPr="00F2391B">
        <w:t>InChI</w:t>
      </w:r>
      <w:proofErr w:type="spellEnd"/>
      <w:r w:rsidRPr="00F2391B">
        <w:t xml:space="preserve">, </w:t>
      </w:r>
      <w:r w:rsidRPr="00304E17">
        <w:rPr>
          <w:rStyle w:val="Code2snippetChar"/>
        </w:rPr>
        <w:t>inchi2struct</w:t>
      </w:r>
      <w:r w:rsidRPr="00F2391B">
        <w:t xml:space="preserve"> conversion.</w:t>
      </w:r>
    </w:p>
    <w:p w14:paraId="05203FBC" w14:textId="77777777" w:rsidR="0074588F" w:rsidRPr="00F2391B" w:rsidRDefault="0074588F" w:rsidP="00304E17">
      <w:pPr>
        <w:pStyle w:val="Textkrper"/>
      </w:pPr>
      <w:r w:rsidRPr="00F2391B">
        <w:t xml:space="preserve">On </w:t>
      </w:r>
      <w:r w:rsidRPr="00304E17">
        <w:rPr>
          <w:rStyle w:val="Code2snippetChar"/>
        </w:rPr>
        <w:t>inchi2struct</w:t>
      </w:r>
      <w:r w:rsidRPr="00F2391B">
        <w:t xml:space="preserve"> conversion, this single </w:t>
      </w:r>
      <w:proofErr w:type="spellStart"/>
      <w:r w:rsidRPr="00F2391B">
        <w:t>InChI</w:t>
      </w:r>
      <w:proofErr w:type="spellEnd"/>
      <w:r w:rsidRPr="00F2391B">
        <w:t xml:space="preserve"> produces a single </w:t>
      </w:r>
      <w:r w:rsidRPr="00F2391B">
        <w:rPr>
          <w:i/>
        </w:rPr>
        <w:t>canonical</w:t>
      </w:r>
      <w:r w:rsidRPr="00F2391B">
        <w:t xml:space="preserve"> structure:</w:t>
      </w:r>
    </w:p>
    <w:p w14:paraId="4139C180" w14:textId="77777777" w:rsidR="0074588F" w:rsidRPr="00F2391B" w:rsidRDefault="0074588F" w:rsidP="00304E17">
      <w:pPr>
        <w:pStyle w:val="Textkrper"/>
      </w:pPr>
      <w:r w:rsidRPr="00F2391B">
        <w:object w:dxaOrig="2326" w:dyaOrig="1411" w14:anchorId="1CD3C141">
          <v:shape id="_x0000_i1026" type="#_x0000_t75" style="width:116.45pt;height:70.1pt" o:ole="">
            <v:imagedata r:id="rId271" o:title=""/>
          </v:shape>
          <o:OLEObject Type="Embed" ProgID="MDLDrawOLE.MDLDrawObject.1" ShapeID="_x0000_i1026" DrawAspect="Content" ObjectID="_1767173503" r:id="rId272"/>
        </w:object>
      </w:r>
    </w:p>
    <w:p w14:paraId="50FA41EF" w14:textId="776D4BE6" w:rsidR="00847329" w:rsidRDefault="009220D9" w:rsidP="00304E17">
      <w:pPr>
        <w:pStyle w:val="Textkrper"/>
      </w:pPr>
      <w:r w:rsidRPr="009220D9">
        <w:t xml:space="preserve">Note that this canonical </w:t>
      </w:r>
      <w:r w:rsidR="00B716AE">
        <w:t>C</w:t>
      </w:r>
      <w:r w:rsidR="00B716AE" w:rsidRPr="009220D9">
        <w:t xml:space="preserve">RU </w:t>
      </w:r>
      <w:r w:rsidRPr="009220D9">
        <w:t xml:space="preserve">is exactly the same as the preferred </w:t>
      </w:r>
      <w:r w:rsidR="00B716AE">
        <w:t>C</w:t>
      </w:r>
      <w:r w:rsidR="00B716AE" w:rsidRPr="009220D9">
        <w:t xml:space="preserve">RU </w:t>
      </w:r>
      <w:r w:rsidRPr="009220D9">
        <w:t xml:space="preserve">recommended by IUPAC rules, see </w:t>
      </w:r>
      <w:r w:rsidR="0074588F" w:rsidRPr="00DD6DE7">
        <w:t>[</w:t>
      </w:r>
      <w:proofErr w:type="spellStart"/>
      <w:r w:rsidR="0074588F" w:rsidRPr="0026067F">
        <w:rPr>
          <w:i/>
        </w:rPr>
        <w:t>Kahovec</w:t>
      </w:r>
      <w:proofErr w:type="spellEnd"/>
      <w:r w:rsidR="0074588F" w:rsidRPr="0026067F">
        <w:rPr>
          <w:i/>
        </w:rPr>
        <w:t xml:space="preserve">, J.; Fox, R. B.; </w:t>
      </w:r>
      <w:proofErr w:type="spellStart"/>
      <w:r w:rsidR="0074588F" w:rsidRPr="0026067F">
        <w:rPr>
          <w:i/>
        </w:rPr>
        <w:t>Hatada</w:t>
      </w:r>
      <w:proofErr w:type="spellEnd"/>
      <w:r w:rsidR="0074588F" w:rsidRPr="0026067F">
        <w:rPr>
          <w:i/>
        </w:rPr>
        <w:t>, K. Nomenclature of Regular Single-Strand Organic Polymers (IUPAC Recommendations 2002). Pure and Applied Chemistry 2002, 74, 1921–1956.</w:t>
      </w:r>
      <w:r w:rsidR="0074588F" w:rsidRPr="00DD6DE7">
        <w:t xml:space="preserve">]. </w:t>
      </w:r>
      <w:r w:rsidRPr="009220D9">
        <w:t xml:space="preserve">Though this behavior is not always the case, special care in </w:t>
      </w:r>
      <w:proofErr w:type="spellStart"/>
      <w:r w:rsidRPr="009220D9">
        <w:t>InChI</w:t>
      </w:r>
      <w:proofErr w:type="spellEnd"/>
      <w:r w:rsidRPr="009220D9">
        <w:t xml:space="preserve"> algorithm was taken to account for at least the basic IUPAC criteria</w:t>
      </w:r>
      <w:r w:rsidR="0074588F" w:rsidRPr="00042736">
        <w:t>.</w:t>
      </w:r>
      <w:r w:rsidR="003A2377">
        <w:t xml:space="preserve"> </w:t>
      </w:r>
    </w:p>
    <w:p w14:paraId="5FC119CC" w14:textId="449CDDEA" w:rsidR="009220D9" w:rsidRDefault="00C41D7A" w:rsidP="00304E17">
      <w:pPr>
        <w:pStyle w:val="Textkrper"/>
      </w:pPr>
      <w:r>
        <w:t xml:space="preserve">Briefly </w:t>
      </w:r>
      <w:r w:rsidR="00AC1773">
        <w:t>consider the implement</w:t>
      </w:r>
      <w:r w:rsidR="003A2377">
        <w:t>ation details</w:t>
      </w:r>
      <w:r>
        <w:t>.</w:t>
      </w:r>
    </w:p>
    <w:p w14:paraId="0E07A032" w14:textId="3705B915" w:rsidR="00D87B4C" w:rsidRDefault="00AC1773">
      <w:pPr>
        <w:pStyle w:val="Textkrper"/>
      </w:pPr>
      <w:r>
        <w:t xml:space="preserve">Selecting canonical </w:t>
      </w:r>
      <w:r w:rsidR="00B716AE">
        <w:t>C</w:t>
      </w:r>
      <w:r>
        <w:t xml:space="preserve">RU means selecting, in an unique way, some pair of  possible star attachment points from the list of all possible pairs encoded in </w:t>
      </w:r>
      <w:proofErr w:type="spellStart"/>
      <w:r>
        <w:t>InChI</w:t>
      </w:r>
      <w:proofErr w:type="spellEnd"/>
      <w:r>
        <w:t xml:space="preserve">. To achieve this, the algorithm compares all the available pairs until the most “senior“ </w:t>
      </w:r>
      <w:r w:rsidR="007B3685">
        <w:t xml:space="preserve">one </w:t>
      </w:r>
      <w:r>
        <w:t xml:space="preserve">is established. </w:t>
      </w:r>
      <w:r w:rsidR="007B3685">
        <w:t>Seniority is based on seniority of atoms in respective pairs</w:t>
      </w:r>
      <w:r w:rsidR="00D87B4C">
        <w:t>; the latter is determined by atom ranks and atom canonical numbers</w:t>
      </w:r>
      <w:r w:rsidR="00842A24">
        <w:rPr>
          <w:rStyle w:val="Funotenzeichen"/>
        </w:rPr>
        <w:footnoteReference w:id="2"/>
      </w:r>
      <w:r w:rsidR="007B3685">
        <w:t xml:space="preserve">, as described below. </w:t>
      </w:r>
    </w:p>
    <w:p w14:paraId="55996605" w14:textId="77777777" w:rsidR="003F44C7" w:rsidRDefault="003F44C7" w:rsidP="003F44C7">
      <w:pPr>
        <w:pStyle w:val="Textkrper"/>
        <w:numPr>
          <w:ilvl w:val="0"/>
          <w:numId w:val="19"/>
        </w:numPr>
      </w:pPr>
      <w:r>
        <w:t>First, select, in each pair, the senior atom as one having a higher rank; if both members have the same rank, consider one having higher canonical number as the senior atom. Select another one as the junior atom.</w:t>
      </w:r>
    </w:p>
    <w:p w14:paraId="78EBAF12" w14:textId="77777777" w:rsidR="003F44C7" w:rsidRDefault="003F44C7" w:rsidP="003F44C7">
      <w:pPr>
        <w:pStyle w:val="Textkrper"/>
        <w:numPr>
          <w:ilvl w:val="0"/>
          <w:numId w:val="19"/>
        </w:numPr>
      </w:pPr>
      <w:r>
        <w:lastRenderedPageBreak/>
        <w:t>Compare the senior atoms of two pairs. If one of them has higher rank, select its parent pair as the senior one. If ranks are the same, compare the canonical numbers of senior atoms and select the senior pair as one including higher-numbered senior atom.</w:t>
      </w:r>
    </w:p>
    <w:p w14:paraId="04A83CE7" w14:textId="77777777" w:rsidR="003F44C7" w:rsidRDefault="003F44C7" w:rsidP="003F44C7">
      <w:pPr>
        <w:pStyle w:val="Textkrper"/>
        <w:numPr>
          <w:ilvl w:val="0"/>
          <w:numId w:val="19"/>
        </w:numPr>
      </w:pPr>
      <w:r>
        <w:t>If still not resolved, compare the junior atoms of two pairs. If one of them has lower rank, select its parent pair as the senior one. Otherwise, compare the canonical numbers of juniors and select the senior pair as one including lower-numbered junior.</w:t>
      </w:r>
    </w:p>
    <w:p w14:paraId="7DADBB79" w14:textId="77777777" w:rsidR="004E21BD" w:rsidRDefault="004E21BD">
      <w:pPr>
        <w:pStyle w:val="Textkrper"/>
      </w:pPr>
      <w:r>
        <w:t>Mimicking</w:t>
      </w:r>
      <w:r w:rsidR="003A2377">
        <w:t xml:space="preserve"> (</w:t>
      </w:r>
      <w:proofErr w:type="spellStart"/>
      <w:r w:rsidR="003A2377">
        <w:t>parta</w:t>
      </w:r>
      <w:r w:rsidR="00627287">
        <w:t>i</w:t>
      </w:r>
      <w:r w:rsidR="003A2377">
        <w:t>lly</w:t>
      </w:r>
      <w:proofErr w:type="spellEnd"/>
      <w:r w:rsidR="003A2377">
        <w:t xml:space="preserve">) </w:t>
      </w:r>
      <w:r>
        <w:t xml:space="preserve"> </w:t>
      </w:r>
      <w:r w:rsidR="003A2377">
        <w:t xml:space="preserve">the </w:t>
      </w:r>
      <w:r>
        <w:t>IUPAC rules logics, the atomic rank</w:t>
      </w:r>
      <w:r w:rsidR="00167F31">
        <w:t>ing is</w:t>
      </w:r>
      <w:r>
        <w:t xml:space="preserve"> defined as follows.</w:t>
      </w:r>
    </w:p>
    <w:p w14:paraId="0CFE0E51" w14:textId="3FA047CB" w:rsidR="004E21BD" w:rsidRDefault="004E21BD" w:rsidP="008B0D5F">
      <w:pPr>
        <w:pStyle w:val="Textkrper"/>
        <w:numPr>
          <w:ilvl w:val="0"/>
          <w:numId w:val="20"/>
        </w:numPr>
        <w:jc w:val="left"/>
      </w:pPr>
      <w:r>
        <w:t>The basic order of seniority of atoms is:</w:t>
      </w:r>
      <w:r w:rsidR="008B0D5F">
        <w:br/>
      </w:r>
      <w:r>
        <w:t xml:space="preserve">atom in heterocycle  &gt; </w:t>
      </w:r>
      <w:r w:rsidR="003F44C7">
        <w:t xml:space="preserve">acyclic </w:t>
      </w:r>
      <w:r>
        <w:t xml:space="preserve">heteroatom &gt; carbon in a </w:t>
      </w:r>
      <w:proofErr w:type="spellStart"/>
      <w:r w:rsidR="003F44C7">
        <w:t>carbocycle</w:t>
      </w:r>
      <w:proofErr w:type="spellEnd"/>
      <w:r w:rsidR="003F44C7">
        <w:t xml:space="preserve"> </w:t>
      </w:r>
      <w:r>
        <w:t>&gt; acyclic carbon.</w:t>
      </w:r>
    </w:p>
    <w:p w14:paraId="0977E88F" w14:textId="77777777" w:rsidR="00167F31" w:rsidRDefault="00167F31" w:rsidP="0026067F">
      <w:pPr>
        <w:pStyle w:val="Textkrper"/>
        <w:numPr>
          <w:ilvl w:val="0"/>
          <w:numId w:val="20"/>
        </w:numPr>
      </w:pPr>
      <w:r>
        <w:t xml:space="preserve">For the purpose of comparing two atoms in heterocycles, the rank seniority is given by seniority of heterocycle; the latter is determined by </w:t>
      </w:r>
      <w:r w:rsidR="00A90749">
        <w:t xml:space="preserve">the </w:t>
      </w:r>
      <w:r>
        <w:t>most  senior heteroatom:</w:t>
      </w:r>
      <w:r>
        <w:br/>
      </w:r>
      <w:r w:rsidRPr="00167F31">
        <w:t xml:space="preserve">N </w:t>
      </w:r>
      <w:r>
        <w:t xml:space="preserve">&gt; </w:t>
      </w:r>
      <w:r w:rsidRPr="00167F31">
        <w:t xml:space="preserve">O &gt; S &gt; Se &gt; </w:t>
      </w:r>
      <w:proofErr w:type="spellStart"/>
      <w:r w:rsidRPr="00167F31">
        <w:t>Te</w:t>
      </w:r>
      <w:proofErr w:type="spellEnd"/>
      <w:r w:rsidRPr="00167F31">
        <w:t xml:space="preserve"> &gt; &gt; P &gt; As &gt; Sb &gt; Bi &gt; Si &gt; Ge &gt; Sn &gt; </w:t>
      </w:r>
      <w:proofErr w:type="spellStart"/>
      <w:r w:rsidRPr="00167F31">
        <w:t>Pb</w:t>
      </w:r>
      <w:proofErr w:type="spellEnd"/>
      <w:r w:rsidRPr="00167F31">
        <w:t xml:space="preserve"> &gt; B &gt; Hg</w:t>
      </w:r>
      <w:r>
        <w:t xml:space="preserve"> ...</w:t>
      </w:r>
      <w:r>
        <w:br/>
        <w:t>If senior heteroatom is the same, the senior heterocycle is one having largest ring size.</w:t>
      </w:r>
    </w:p>
    <w:p w14:paraId="58217317" w14:textId="02EF1A54" w:rsidR="00167F31" w:rsidRDefault="00167F31" w:rsidP="008B0D5F">
      <w:pPr>
        <w:pStyle w:val="Textkrper"/>
        <w:numPr>
          <w:ilvl w:val="0"/>
          <w:numId w:val="20"/>
        </w:numPr>
        <w:jc w:val="left"/>
      </w:pPr>
      <w:r>
        <w:t xml:space="preserve">For the purpose of comparing two </w:t>
      </w:r>
      <w:r w:rsidR="003F44C7">
        <w:t xml:space="preserve">acyclic </w:t>
      </w:r>
      <w:r>
        <w:t>heteroatoms, the rank</w:t>
      </w:r>
      <w:r w:rsidR="00A90749">
        <w:t xml:space="preserve">ing </w:t>
      </w:r>
      <w:r>
        <w:t xml:space="preserve"> is:</w:t>
      </w:r>
      <w:r w:rsidR="008B0D5F">
        <w:br/>
      </w:r>
      <w:r w:rsidRPr="00167F31">
        <w:t xml:space="preserve">O &gt; S &gt; Se &gt; </w:t>
      </w:r>
      <w:proofErr w:type="spellStart"/>
      <w:r w:rsidRPr="00167F31">
        <w:t>Te</w:t>
      </w:r>
      <w:proofErr w:type="spellEnd"/>
      <w:r w:rsidRPr="00167F31">
        <w:t xml:space="preserve"> &gt; N &gt; P &gt; As &gt; Sb &gt; Bi &gt; Si &gt; Ge &gt; Sn &gt; </w:t>
      </w:r>
      <w:proofErr w:type="spellStart"/>
      <w:r w:rsidRPr="00167F31">
        <w:t>Pb</w:t>
      </w:r>
      <w:proofErr w:type="spellEnd"/>
      <w:r w:rsidRPr="00167F31">
        <w:t xml:space="preserve"> &gt; B &gt; Hg</w:t>
      </w:r>
      <w:r>
        <w:t xml:space="preserve"> ...</w:t>
      </w:r>
    </w:p>
    <w:p w14:paraId="16491B97" w14:textId="614078C5" w:rsidR="00167F31" w:rsidRDefault="00167F31" w:rsidP="0026067F">
      <w:pPr>
        <w:pStyle w:val="Textkrper"/>
        <w:numPr>
          <w:ilvl w:val="0"/>
          <w:numId w:val="20"/>
        </w:numPr>
      </w:pPr>
      <w:r>
        <w:t xml:space="preserve">For the purpose of comparing two atoms in </w:t>
      </w:r>
      <w:proofErr w:type="spellStart"/>
      <w:r>
        <w:t>carbocycles</w:t>
      </w:r>
      <w:proofErr w:type="spellEnd"/>
      <w:r>
        <w:t xml:space="preserve">, </w:t>
      </w:r>
      <w:r w:rsidR="003A2377">
        <w:t>the ranki</w:t>
      </w:r>
      <w:r w:rsidR="00902211">
        <w:t xml:space="preserve">ng </w:t>
      </w:r>
      <w:r w:rsidR="003A2377">
        <w:t xml:space="preserve">is given by </w:t>
      </w:r>
      <w:r w:rsidR="004672B4">
        <w:t xml:space="preserve">the </w:t>
      </w:r>
      <w:r w:rsidR="001B3034">
        <w:t xml:space="preserve">order of </w:t>
      </w:r>
      <w:r w:rsidR="003A2377">
        <w:t xml:space="preserve">seniority of </w:t>
      </w:r>
      <w:proofErr w:type="spellStart"/>
      <w:r w:rsidR="003A2377">
        <w:t>carbocycle</w:t>
      </w:r>
      <w:r w:rsidR="005D7477">
        <w:t>s</w:t>
      </w:r>
      <w:proofErr w:type="spellEnd"/>
      <w:r w:rsidR="003E712D">
        <w:t xml:space="preserve"> which follows </w:t>
      </w:r>
      <w:r w:rsidR="004672B4">
        <w:t xml:space="preserve">the </w:t>
      </w:r>
      <w:r w:rsidR="003A2377">
        <w:t>ring size.</w:t>
      </w:r>
    </w:p>
    <w:p w14:paraId="62B1DD2B" w14:textId="65E26C52" w:rsidR="00CF7D80" w:rsidRPr="00E219EA" w:rsidRDefault="00CF7D80" w:rsidP="00E219EA">
      <w:pPr>
        <w:pStyle w:val="berschrift4"/>
      </w:pPr>
      <w:bookmarkStart w:id="104" w:name="_Toc41832831"/>
      <w:r w:rsidRPr="00E219EA">
        <w:t xml:space="preserve">Canonicalization of CRU, </w:t>
      </w:r>
      <w:proofErr w:type="spellStart"/>
      <w:r w:rsidRPr="00E219EA">
        <w:t>InChI</w:t>
      </w:r>
      <w:proofErr w:type="spellEnd"/>
      <w:r w:rsidRPr="00E219EA">
        <w:t xml:space="preserve"> v. 1.06 way</w:t>
      </w:r>
      <w:bookmarkEnd w:id="104"/>
    </w:p>
    <w:p w14:paraId="5E67CFA3" w14:textId="43E458D4" w:rsidR="00B716AE" w:rsidRDefault="00B716AE" w:rsidP="00B716AE">
      <w:pPr>
        <w:pStyle w:val="Aboutv106"/>
      </w:pPr>
      <w:r>
        <w:t xml:space="preserve">Since </w:t>
      </w:r>
      <w:proofErr w:type="spellStart"/>
      <w:r>
        <w:t>InChI</w:t>
      </w:r>
      <w:proofErr w:type="spellEnd"/>
      <w:r>
        <w:t xml:space="preserve"> v. 1.06, “indefinite-nature” caps of CRU is represented explicitly by </w:t>
      </w:r>
      <w:proofErr w:type="spellStart"/>
      <w:r>
        <w:t>Zz</w:t>
      </w:r>
      <w:proofErr w:type="spellEnd"/>
      <w:r>
        <w:t xml:space="preserve"> pseudo element atoms. Correspondingly, </w:t>
      </w:r>
      <w:r w:rsidR="003A2319">
        <w:t xml:space="preserve">canonicalization-related </w:t>
      </w:r>
      <w:r>
        <w:t xml:space="preserve">frame shift (if any) occurs upon generation </w:t>
      </w:r>
      <w:r w:rsidR="00335B98">
        <w:t xml:space="preserve">of </w:t>
      </w:r>
      <w:proofErr w:type="spellStart"/>
      <w:r>
        <w:t>InChI</w:t>
      </w:r>
      <w:proofErr w:type="spellEnd"/>
      <w:r>
        <w:t xml:space="preserve"> from structure; that is, bonding scheme of input molecule is corrected to adjust to canonical CRU form.</w:t>
      </w:r>
    </w:p>
    <w:p w14:paraId="2B20B871" w14:textId="3C37C4B8" w:rsidR="00CF7D80" w:rsidRDefault="00CF7D80" w:rsidP="00B716AE">
      <w:pPr>
        <w:pStyle w:val="Aboutv106"/>
      </w:pPr>
      <w:r>
        <w:t>The same rules of seniority as described above are applied to detect ‘canonical’ CRU.</w:t>
      </w:r>
    </w:p>
    <w:p w14:paraId="25BBD47D" w14:textId="6EF4677E" w:rsidR="00B716AE" w:rsidRDefault="00B716AE" w:rsidP="00B716AE">
      <w:pPr>
        <w:pStyle w:val="Aboutv106"/>
      </w:pPr>
      <w:r>
        <w:t xml:space="preserve">Consider the same example as above. All the structures </w:t>
      </w:r>
    </w:p>
    <w:p w14:paraId="7EB546B1" w14:textId="13143AEF" w:rsidR="00B716AE" w:rsidRDefault="00B716AE" w:rsidP="00B716AE">
      <w:pPr>
        <w:pStyle w:val="Aboutv106"/>
      </w:pPr>
      <w:r w:rsidRPr="00F2391B">
        <w:object w:dxaOrig="5610" w:dyaOrig="2025" w14:anchorId="5236958E">
          <v:shape id="_x0000_i1027" type="#_x0000_t75" style="width:280.5pt;height:101.45pt" o:ole="">
            <v:imagedata r:id="rId269" o:title=""/>
          </v:shape>
          <o:OLEObject Type="Embed" ProgID="MDLDrawOLE.MDLDrawObject.1" ShapeID="_x0000_i1027" DrawAspect="Content" ObjectID="_1767173504" r:id="rId273"/>
        </w:object>
      </w:r>
    </w:p>
    <w:p w14:paraId="0F2FFAAE" w14:textId="1248C4DD" w:rsidR="00B716AE" w:rsidRPr="00303616" w:rsidRDefault="00B716AE" w:rsidP="00303616">
      <w:pPr>
        <w:pStyle w:val="Aboutv106"/>
        <w:jc w:val="left"/>
        <w:rPr>
          <w:rStyle w:val="Code2snippetChar"/>
          <w:rFonts w:ascii="Times New Roman" w:hAnsi="Times New Roman"/>
          <w:lang w:eastAsia="en-US"/>
        </w:rPr>
      </w:pPr>
      <w:r>
        <w:t xml:space="preserve">are converted to the same canonical structure with explicit </w:t>
      </w:r>
      <w:proofErr w:type="spellStart"/>
      <w:r>
        <w:t>Zz</w:t>
      </w:r>
      <w:proofErr w:type="spellEnd"/>
      <w:r>
        <w:t xml:space="preserve"> atoms</w:t>
      </w:r>
      <w:r w:rsidR="00A97BEC">
        <w:t xml:space="preserve"> (</w:t>
      </w:r>
      <w:r w:rsidR="00FE29C6">
        <w:t>appeared as “</w:t>
      </w:r>
      <w:proofErr w:type="spellStart"/>
      <w:r w:rsidR="00FE29C6">
        <w:t>Zz</w:t>
      </w:r>
      <w:proofErr w:type="spellEnd"/>
      <w:r w:rsidR="00FE29C6">
        <w:t xml:space="preserve">” in </w:t>
      </w:r>
      <w:proofErr w:type="spellStart"/>
      <w:r w:rsidR="00FE29C6">
        <w:t>InChI</w:t>
      </w:r>
      <w:proofErr w:type="spellEnd"/>
      <w:r w:rsidR="00FE29C6">
        <w:t xml:space="preserve"> string</w:t>
      </w:r>
      <w:r w:rsidR="000A631D">
        <w:t>,</w:t>
      </w:r>
      <w:r w:rsidR="00FE29C6">
        <w:t xml:space="preserve"> </w:t>
      </w:r>
      <w:r w:rsidR="00A97BEC">
        <w:t xml:space="preserve">shown as </w:t>
      </w:r>
      <w:r w:rsidR="000A631D">
        <w:t>asterisk on picture</w:t>
      </w:r>
      <w:r w:rsidR="00A97BEC">
        <w:t>)</w:t>
      </w:r>
      <w:r>
        <w:t>:</w:t>
      </w:r>
      <w:r>
        <w:br/>
      </w:r>
      <w:r w:rsidRPr="00F2391B">
        <w:object w:dxaOrig="2326" w:dyaOrig="1411" w14:anchorId="6643E65A">
          <v:shape id="_x0000_i1028" type="#_x0000_t75" style="width:116.45pt;height:70.1pt" o:ole="">
            <v:imagedata r:id="rId271" o:title=""/>
          </v:shape>
          <o:OLEObject Type="Embed" ProgID="MDLDrawOLE.MDLDrawObject.1" ShapeID="_x0000_i1028" DrawAspect="Content" ObjectID="_1767173505" r:id="rId274"/>
        </w:object>
      </w:r>
      <w:r w:rsidR="000A631D">
        <w:br/>
      </w:r>
      <w:r>
        <w:t xml:space="preserve">which </w:t>
      </w:r>
      <w:proofErr w:type="spellStart"/>
      <w:r w:rsidR="00C226F4">
        <w:t>resilts</w:t>
      </w:r>
      <w:proofErr w:type="spellEnd"/>
      <w:r w:rsidR="00C226F4">
        <w:t xml:space="preserve"> in </w:t>
      </w:r>
      <w:r w:rsidR="000A631D">
        <w:t xml:space="preserve">the same </w:t>
      </w:r>
      <w:r>
        <w:t xml:space="preserve">identifier </w:t>
      </w:r>
      <w:r w:rsidR="00C226F4">
        <w:t xml:space="preserve">for </w:t>
      </w:r>
      <w:r>
        <w:t>all inputs, namely:</w:t>
      </w:r>
      <w:r w:rsidR="0066396F">
        <w:br/>
      </w:r>
      <w:proofErr w:type="spellStart"/>
      <w:r w:rsidR="00E63789" w:rsidRPr="00E63789">
        <w:rPr>
          <w:rStyle w:val="Code2snippetChar"/>
        </w:rPr>
        <w:t>InChI</w:t>
      </w:r>
      <w:proofErr w:type="spellEnd"/>
      <w:r w:rsidR="00E63789" w:rsidRPr="00E63789">
        <w:rPr>
          <w:rStyle w:val="Code2snippetChar"/>
        </w:rPr>
        <w:t>=1B/C3H6OZz2/c1-3(2-5)4-6/h3H,2H2,1H3/z101-1-4(6-4,5-2)</w:t>
      </w:r>
      <w:r w:rsidR="0066396F" w:rsidRPr="00303616">
        <w:rPr>
          <w:rStyle w:val="Code2snippetChar"/>
        </w:rPr>
        <w:br/>
      </w:r>
      <w:proofErr w:type="spellStart"/>
      <w:r w:rsidR="00E63789" w:rsidRPr="00E63789">
        <w:rPr>
          <w:rStyle w:val="Code2snippetChar"/>
        </w:rPr>
        <w:t>InChIKey</w:t>
      </w:r>
      <w:proofErr w:type="spellEnd"/>
      <w:r w:rsidR="00E63789" w:rsidRPr="00E63789">
        <w:rPr>
          <w:rStyle w:val="Code2snippetChar"/>
        </w:rPr>
        <w:t>=HWXRSRVZRSEKDJ-IDWFELBQBA-N</w:t>
      </w:r>
    </w:p>
    <w:p w14:paraId="08E936E1" w14:textId="2BBECCB2" w:rsidR="00ED491A" w:rsidRPr="00303616" w:rsidRDefault="00ED491A" w:rsidP="00303616">
      <w:pPr>
        <w:pStyle w:val="Aboutv106"/>
        <w:jc w:val="left"/>
        <w:rPr>
          <w:rFonts w:ascii="Courier New" w:hAnsi="Courier New"/>
        </w:rPr>
      </w:pPr>
      <w:r w:rsidRPr="00ED491A">
        <w:t xml:space="preserve">The changed approach means that </w:t>
      </w:r>
      <w:proofErr w:type="spellStart"/>
      <w:r w:rsidRPr="00ED491A">
        <w:t>InChI</w:t>
      </w:r>
      <w:proofErr w:type="spellEnd"/>
      <w:r w:rsidRPr="00ED491A">
        <w:t xml:space="preserve"> strings for all polymers, containing CRU with indefinite-nature caps, do change. Thus, for the above example:</w:t>
      </w:r>
      <w:r w:rsidR="004E29A1">
        <w:br/>
      </w:r>
      <w:r w:rsidR="004E29A1">
        <w:rPr>
          <w:rFonts w:ascii="Courier New" w:hAnsi="Courier New"/>
        </w:rPr>
        <w:t>v. 1.05</w:t>
      </w:r>
      <w:r w:rsidR="004E29A1">
        <w:rPr>
          <w:rFonts w:ascii="Courier New" w:hAnsi="Courier New"/>
        </w:rPr>
        <w:br/>
      </w:r>
      <w:proofErr w:type="spellStart"/>
      <w:r w:rsidRPr="00303616">
        <w:rPr>
          <w:rFonts w:ascii="Courier New" w:hAnsi="Courier New"/>
        </w:rPr>
        <w:t>InChI</w:t>
      </w:r>
      <w:proofErr w:type="spellEnd"/>
      <w:r w:rsidRPr="00303616">
        <w:rPr>
          <w:rFonts w:ascii="Courier New" w:hAnsi="Courier New"/>
        </w:rPr>
        <w:t>=1B/C3H6O/c1-3-2-4-3/h3H,2H2,1H3/z101-1-4(2,3,2,4,3,4)</w:t>
      </w:r>
      <w:r w:rsidRPr="00303616">
        <w:rPr>
          <w:rFonts w:ascii="Courier New" w:hAnsi="Courier New"/>
        </w:rPr>
        <w:br/>
      </w:r>
      <w:proofErr w:type="spellStart"/>
      <w:r w:rsidRPr="00303616">
        <w:rPr>
          <w:rFonts w:ascii="Courier New" w:hAnsi="Courier New"/>
        </w:rPr>
        <w:t>InChIKey</w:t>
      </w:r>
      <w:proofErr w:type="spellEnd"/>
      <w:r w:rsidRPr="00303616">
        <w:rPr>
          <w:rFonts w:ascii="Courier New" w:hAnsi="Courier New"/>
        </w:rPr>
        <w:t>=GOOHAUXETOMSMM-KUWDYTNTBA-N</w:t>
      </w:r>
    </w:p>
    <w:p w14:paraId="5D30C26E" w14:textId="4B9B65D7" w:rsidR="00B716AE" w:rsidRDefault="004E29A1" w:rsidP="00303616">
      <w:pPr>
        <w:pStyle w:val="Aboutv106"/>
      </w:pPr>
      <w:r>
        <w:t>T</w:t>
      </w:r>
      <w:r w:rsidR="00335B98">
        <w:t xml:space="preserve">he software switch </w:t>
      </w:r>
      <w:r w:rsidR="00335B98" w:rsidRPr="00303616">
        <w:rPr>
          <w:i/>
          <w:iCs/>
        </w:rPr>
        <w:t>Polymers105</w:t>
      </w:r>
      <w:r w:rsidR="00335B98">
        <w:t xml:space="preserve"> may be used to return the behavior to that of v. 1.05 thus ensuring compatibility.</w:t>
      </w:r>
      <w:r w:rsidR="00ED491A">
        <w:t xml:space="preserve"> (</w:t>
      </w:r>
      <w:r w:rsidR="00ED491A" w:rsidRPr="00ED491A">
        <w:t>It is planned that this option will be eliminated in future, leaving explicit-pseudo atoms approach the sole mode.</w:t>
      </w:r>
      <w:r w:rsidR="00ED491A">
        <w:t>)</w:t>
      </w:r>
    </w:p>
    <w:p w14:paraId="0DB4285B" w14:textId="77777777" w:rsidR="00167F31" w:rsidRDefault="00167F31" w:rsidP="0026067F">
      <w:pPr>
        <w:pStyle w:val="Textkrper"/>
        <w:ind w:left="720"/>
      </w:pPr>
    </w:p>
    <w:p w14:paraId="537CDCE3" w14:textId="77777777" w:rsidR="0074588F" w:rsidRPr="00F2391B" w:rsidRDefault="0074588F" w:rsidP="00304E17">
      <w:pPr>
        <w:pStyle w:val="berschrift4"/>
      </w:pPr>
      <w:bookmarkStart w:id="105" w:name="_Toc461996622"/>
      <w:bookmarkStart w:id="106" w:name="_Toc41832832"/>
      <w:r w:rsidRPr="00F2391B">
        <w:t xml:space="preserve">Relation between source- and structure-based </w:t>
      </w:r>
      <w:proofErr w:type="spellStart"/>
      <w:r w:rsidRPr="00F2391B">
        <w:t>InChI</w:t>
      </w:r>
      <w:proofErr w:type="spellEnd"/>
      <w:r w:rsidRPr="00F2391B">
        <w:t xml:space="preserve"> encoding</w:t>
      </w:r>
      <w:bookmarkEnd w:id="105"/>
      <w:bookmarkEnd w:id="106"/>
    </w:p>
    <w:p w14:paraId="7832C249" w14:textId="77777777" w:rsidR="0074588F" w:rsidRDefault="0074588F" w:rsidP="00304E17">
      <w:pPr>
        <w:pStyle w:val="Textkrper"/>
      </w:pPr>
      <w:r w:rsidRPr="00F2391B">
        <w:t xml:space="preserve">Source- and structure-based representations and their </w:t>
      </w:r>
      <w:proofErr w:type="spellStart"/>
      <w:r w:rsidRPr="00F2391B">
        <w:t>InChI</w:t>
      </w:r>
      <w:proofErr w:type="spellEnd"/>
      <w:r w:rsidRPr="00F2391B">
        <w:t xml:space="preserve"> encodings are independent and</w:t>
      </w:r>
      <w:r>
        <w:t xml:space="preserve">, in general, </w:t>
      </w:r>
      <w:r w:rsidRPr="00F2391B">
        <w:t>no procedures are implied for algorithmic conversion and relation from one type to the other.</w:t>
      </w:r>
    </w:p>
    <w:p w14:paraId="565CD7F6" w14:textId="77777777" w:rsidR="00516045" w:rsidRPr="00F2391B" w:rsidRDefault="00516045" w:rsidP="00516045">
      <w:pPr>
        <w:pStyle w:val="berschrift4"/>
      </w:pPr>
      <w:bookmarkStart w:id="107" w:name="_Toc461996623"/>
      <w:bookmarkStart w:id="108" w:name="_Toc41832833"/>
      <w:r w:rsidRPr="00F2391B">
        <w:lastRenderedPageBreak/>
        <w:t xml:space="preserve">Limitations </w:t>
      </w:r>
      <w:r>
        <w:t>and</w:t>
      </w:r>
      <w:r w:rsidRPr="00F2391B">
        <w:t xml:space="preserve"> known issues</w:t>
      </w:r>
      <w:bookmarkEnd w:id="107"/>
      <w:bookmarkEnd w:id="108"/>
    </w:p>
    <w:p w14:paraId="42D5E0BE" w14:textId="598DED42" w:rsidR="00516045" w:rsidRPr="00F2391B" w:rsidRDefault="00516045" w:rsidP="00304E17">
      <w:pPr>
        <w:pStyle w:val="Textkrper"/>
      </w:pPr>
      <w:r w:rsidRPr="00F2391B">
        <w:t xml:space="preserve">Note that </w:t>
      </w:r>
      <w:proofErr w:type="spellStart"/>
      <w:r w:rsidRPr="00F2391B">
        <w:t>InChI</w:t>
      </w:r>
      <w:proofErr w:type="spellEnd"/>
      <w:r w:rsidRPr="00F2391B">
        <w:t xml:space="preserve"> </w:t>
      </w:r>
      <w:r w:rsidR="00CF7D80">
        <w:t xml:space="preserve">support </w:t>
      </w:r>
      <w:r w:rsidRPr="00F2391B">
        <w:t xml:space="preserve">for polymers is in </w:t>
      </w:r>
      <w:r w:rsidR="00CF7D80">
        <w:t xml:space="preserve">its </w:t>
      </w:r>
      <w:r w:rsidR="000760C2">
        <w:t xml:space="preserve">experimental </w:t>
      </w:r>
      <w:r w:rsidRPr="00F2391B">
        <w:t xml:space="preserve">stage, so there </w:t>
      </w:r>
      <w:r w:rsidR="000760C2">
        <w:t xml:space="preserve">exists </w:t>
      </w:r>
      <w:r w:rsidRPr="00F2391B">
        <w:t xml:space="preserve">a number of limitations as described below. </w:t>
      </w:r>
    </w:p>
    <w:p w14:paraId="221BB3D7" w14:textId="77777777" w:rsidR="00516045" w:rsidRPr="00F2391B" w:rsidRDefault="00516045" w:rsidP="00304E17">
      <w:pPr>
        <w:pStyle w:val="Textkrper"/>
      </w:pPr>
      <w:r w:rsidRPr="00F2391B">
        <w:t>In particular:</w:t>
      </w:r>
    </w:p>
    <w:p w14:paraId="1BCEF847" w14:textId="77777777" w:rsidR="00516045" w:rsidRPr="00F2391B" w:rsidRDefault="00516045" w:rsidP="00304E17">
      <w:pPr>
        <w:pStyle w:val="Textkrper"/>
      </w:pPr>
      <w:r w:rsidRPr="00F2391B">
        <w:t xml:space="preserve">Polymers other than single-strand (cross-linked, etc.) are not supported (though specification of “CRO”, </w:t>
      </w:r>
      <w:r>
        <w:t xml:space="preserve">the </w:t>
      </w:r>
      <w:r w:rsidRPr="00F2391B">
        <w:t xml:space="preserve">cross-linking nature of </w:t>
      </w:r>
      <w:r>
        <w:t xml:space="preserve">a </w:t>
      </w:r>
      <w:r w:rsidRPr="00F2391B">
        <w:t>copolymer component, is allowed in source-based representation).</w:t>
      </w:r>
    </w:p>
    <w:p w14:paraId="177B748E" w14:textId="00B1CFBF" w:rsidR="00516045" w:rsidRPr="00A457B4" w:rsidRDefault="00516045" w:rsidP="00304E17">
      <w:pPr>
        <w:pStyle w:val="Textkrper"/>
      </w:pPr>
      <w:r w:rsidRPr="00D42E65">
        <w:t xml:space="preserve">Only either zero (source-based representation) or two (structure-based representation) crossing bonds per </w:t>
      </w:r>
      <w:r w:rsidR="00CF7D80">
        <w:t>CRU</w:t>
      </w:r>
      <w:r w:rsidRPr="00D42E65">
        <w:t xml:space="preserve"> is allowed; ladder polymers</w:t>
      </w:r>
      <w:r w:rsidRPr="00A457B4">
        <w:t xml:space="preserve">  are not supported.</w:t>
      </w:r>
    </w:p>
    <w:p w14:paraId="24C51D42" w14:textId="77777777" w:rsidR="00516045" w:rsidRDefault="00516045" w:rsidP="00304E17">
      <w:pPr>
        <w:pStyle w:val="Textkrper"/>
      </w:pPr>
      <w:r w:rsidRPr="00F2391B">
        <w:t>Polymers with an explicitly drawn hydrogen end group are not supported.</w:t>
      </w:r>
    </w:p>
    <w:p w14:paraId="39003BBA" w14:textId="5CB46D80" w:rsidR="00516045" w:rsidRPr="00F2391B" w:rsidRDefault="00516045" w:rsidP="00304E17">
      <w:pPr>
        <w:pStyle w:val="Textkrper"/>
      </w:pPr>
      <w:r>
        <w:t xml:space="preserve">Polymers with exactly two triple-bonded atoms in the </w:t>
      </w:r>
      <w:r w:rsidR="00CF7D80">
        <w:t>CRU</w:t>
      </w:r>
      <w:r>
        <w:t xml:space="preserve"> chain between the “star” atoms, </w:t>
      </w:r>
      <w:r w:rsidR="002D6386">
        <w:br/>
      </w:r>
      <w:r>
        <w:t>*-</w:t>
      </w:r>
      <w:r w:rsidR="002D6386">
        <w:t>(-</w:t>
      </w:r>
      <w:r>
        <w:t>X</w:t>
      </w:r>
      <w:r>
        <w:rPr>
          <w:rFonts w:cs="Consolas"/>
        </w:rPr>
        <w:t>≡</w:t>
      </w:r>
      <w:r>
        <w:t>Y-</w:t>
      </w:r>
      <w:r w:rsidR="002D6386">
        <w:t>)-</w:t>
      </w:r>
      <w:r>
        <w:t>* are not supported.</w:t>
      </w:r>
    </w:p>
    <w:p w14:paraId="758E3C27" w14:textId="3F4C319A" w:rsidR="00516045" w:rsidRPr="00F2391B" w:rsidRDefault="00516045" w:rsidP="00304E17">
      <w:pPr>
        <w:pStyle w:val="Textkrper"/>
      </w:pPr>
      <w:r w:rsidRPr="00F2391B">
        <w:t>No provision for possible “phase shift”</w:t>
      </w:r>
      <w:r w:rsidR="00CF7D80">
        <w:t>/folding</w:t>
      </w:r>
      <w:r w:rsidRPr="00F2391B">
        <w:t xml:space="preserve"> is made in the case of structure-based </w:t>
      </w:r>
      <w:r w:rsidR="00CF7D80">
        <w:t>CRU</w:t>
      </w:r>
      <w:r w:rsidRPr="00F2391B">
        <w:t>s with “non-star” atom end</w:t>
      </w:r>
      <w:r>
        <w:t>-</w:t>
      </w:r>
      <w:r w:rsidRPr="00F2391B">
        <w:t xml:space="preserve">groups. Also, “phase shift” </w:t>
      </w:r>
      <w:r>
        <w:t xml:space="preserve">may be not recognized in metal-disconnected </w:t>
      </w:r>
      <w:proofErr w:type="spellStart"/>
      <w:r>
        <w:t>InChI</w:t>
      </w:r>
      <w:proofErr w:type="spellEnd"/>
      <w:r>
        <w:t xml:space="preserve"> </w:t>
      </w:r>
      <w:r w:rsidRPr="00F2391B">
        <w:t xml:space="preserve">for metal-containing </w:t>
      </w:r>
      <w:r w:rsidR="00CF7D80">
        <w:t>CRU</w:t>
      </w:r>
      <w:r w:rsidRPr="00F2391B">
        <w:t>s.</w:t>
      </w:r>
    </w:p>
    <w:p w14:paraId="6CA687AC" w14:textId="77777777" w:rsidR="00516045" w:rsidRPr="00F2391B" w:rsidRDefault="00516045" w:rsidP="00516045">
      <w:pPr>
        <w:pStyle w:val="berschrift4"/>
      </w:pPr>
      <w:bookmarkStart w:id="109" w:name="_Toc41832834"/>
      <w:r>
        <w:t xml:space="preserve">Preparing input data </w:t>
      </w:r>
      <w:r w:rsidRPr="00F2391B">
        <w:t xml:space="preserve">and </w:t>
      </w:r>
      <w:r>
        <w:t xml:space="preserve">drawing </w:t>
      </w:r>
      <w:r w:rsidRPr="00F2391B">
        <w:t>rules</w:t>
      </w:r>
      <w:bookmarkEnd w:id="109"/>
    </w:p>
    <w:p w14:paraId="4BAFB3B7" w14:textId="77777777" w:rsidR="00516045" w:rsidRDefault="00516045" w:rsidP="00304E17">
      <w:pPr>
        <w:pStyle w:val="Textkrper"/>
      </w:pPr>
      <w:r w:rsidRPr="002E07D4">
        <w:t xml:space="preserve">It is assumed that input data for inchi-1 (winchi-1) are files in </w:t>
      </w:r>
      <w:proofErr w:type="spellStart"/>
      <w:r w:rsidRPr="002E07D4">
        <w:t>Molfile</w:t>
      </w:r>
      <w:proofErr w:type="spellEnd"/>
      <w:r w:rsidRPr="002E07D4">
        <w:t xml:space="preserve"> V2000 format as described in [</w:t>
      </w:r>
      <w:proofErr w:type="spellStart"/>
      <w:r w:rsidRPr="002E07D4">
        <w:t>CTFile</w:t>
      </w:r>
      <w:proofErr w:type="spellEnd"/>
      <w:r w:rsidRPr="002E07D4">
        <w:t xml:space="preserve"> Formats. </w:t>
      </w:r>
      <w:proofErr w:type="spellStart"/>
      <w:r w:rsidRPr="002E07D4">
        <w:t>Accelrys</w:t>
      </w:r>
      <w:proofErr w:type="spellEnd"/>
      <w:r w:rsidRPr="002E07D4">
        <w:t xml:space="preserve">, December 2011. http://accelrys.com/products/collaborative-science/biovia-draw/ctfile-no-fee.html]. Such files may be easily prepared and saved by using many available chemical drawing programs (for example, </w:t>
      </w:r>
      <w:proofErr w:type="spellStart"/>
      <w:r w:rsidRPr="002E07D4">
        <w:t>Accelrys</w:t>
      </w:r>
      <w:proofErr w:type="spellEnd"/>
      <w:r w:rsidRPr="002E07D4">
        <w:t xml:space="preserve"> Draw, ACD </w:t>
      </w:r>
      <w:proofErr w:type="spellStart"/>
      <w:r w:rsidRPr="002E07D4">
        <w:t>ChemSketch</w:t>
      </w:r>
      <w:proofErr w:type="spellEnd"/>
      <w:r w:rsidRPr="002E07D4">
        <w:t>, etc.). The polymer data structures which are necessary to call API procedures are presented in API Reference and file “</w:t>
      </w:r>
      <w:proofErr w:type="spellStart"/>
      <w:r w:rsidRPr="002E07D4">
        <w:t>inchi_api.h</w:t>
      </w:r>
      <w:proofErr w:type="spellEnd"/>
      <w:r w:rsidRPr="002E07D4">
        <w:t xml:space="preserve">”: they closely follow </w:t>
      </w:r>
      <w:proofErr w:type="spellStart"/>
      <w:r w:rsidRPr="002E07D4">
        <w:t>Molfile</w:t>
      </w:r>
      <w:proofErr w:type="spellEnd"/>
      <w:r w:rsidRPr="002E07D4">
        <w:t xml:space="preserve"> data layout.</w:t>
      </w:r>
    </w:p>
    <w:p w14:paraId="2E8E526A" w14:textId="77777777" w:rsidR="00516045" w:rsidRPr="00F2391B" w:rsidRDefault="002D6386" w:rsidP="00304E17">
      <w:pPr>
        <w:pStyle w:val="Textkrper"/>
        <w:numPr>
          <w:ilvl w:val="0"/>
          <w:numId w:val="13"/>
        </w:numPr>
      </w:pPr>
      <w:r>
        <w:t>T</w:t>
      </w:r>
      <w:r w:rsidR="00516045" w:rsidRPr="00F2391B">
        <w:t xml:space="preserve">here are some rules which </w:t>
      </w:r>
      <w:r w:rsidR="00516045">
        <w:t>should be followed</w:t>
      </w:r>
      <w:r w:rsidR="00516045" w:rsidRPr="00F2391B">
        <w:t>, to en</w:t>
      </w:r>
      <w:r w:rsidR="00516045">
        <w:t>s</w:t>
      </w:r>
      <w:r w:rsidR="00516045" w:rsidRPr="00F2391B">
        <w:t xml:space="preserve">ure correct </w:t>
      </w:r>
      <w:r w:rsidR="00516045">
        <w:t>functioning</w:t>
      </w:r>
      <w:r w:rsidR="00516045" w:rsidRPr="00F2391B">
        <w:t xml:space="preserve"> of the </w:t>
      </w:r>
      <w:r w:rsidR="00516045">
        <w:t>s</w:t>
      </w:r>
      <w:r w:rsidR="00516045" w:rsidRPr="00F2391B">
        <w:t>oftware.</w:t>
      </w:r>
      <w:r w:rsidR="00516045">
        <w:t xml:space="preserve"> </w:t>
      </w:r>
      <w:r w:rsidR="00516045" w:rsidRPr="00F2391B">
        <w:t>When drawing (or preparing related data structures):</w:t>
      </w:r>
    </w:p>
    <w:p w14:paraId="24FC8BAB" w14:textId="6917C3B3" w:rsidR="00516045" w:rsidRPr="00F2391B" w:rsidRDefault="00516045" w:rsidP="00304E17">
      <w:pPr>
        <w:pStyle w:val="Textkrper"/>
        <w:numPr>
          <w:ilvl w:val="0"/>
          <w:numId w:val="13"/>
        </w:numPr>
      </w:pPr>
      <w:r w:rsidRPr="00F2391B">
        <w:lastRenderedPageBreak/>
        <w:t xml:space="preserve">Always place brackets around polymer </w:t>
      </w:r>
      <w:r w:rsidR="00CF7D80">
        <w:t>CRU</w:t>
      </w:r>
      <w:r w:rsidRPr="00F2391B">
        <w:t xml:space="preserve">s or monomers, as well as </w:t>
      </w:r>
      <w:r>
        <w:t>the</w:t>
      </w:r>
      <w:r w:rsidRPr="00F2391B">
        <w:t xml:space="preserve"> whole copolymer.</w:t>
      </w:r>
    </w:p>
    <w:p w14:paraId="0786ECD3" w14:textId="4FBB934D" w:rsidR="00516045" w:rsidRPr="00F2391B" w:rsidRDefault="00516045" w:rsidP="00304E17">
      <w:pPr>
        <w:pStyle w:val="Textkrper"/>
        <w:numPr>
          <w:ilvl w:val="0"/>
          <w:numId w:val="13"/>
        </w:numPr>
      </w:pPr>
      <w:r w:rsidRPr="00F2391B">
        <w:t xml:space="preserve">For copolymers, use the representations with disconnected </w:t>
      </w:r>
      <w:r w:rsidR="00CF7D80">
        <w:t>CRU</w:t>
      </w:r>
      <w:r w:rsidRPr="00F2391B">
        <w:t>s (I not II below).</w:t>
      </w:r>
    </w:p>
    <w:p w14:paraId="5E381BFD" w14:textId="77777777" w:rsidR="00516045" w:rsidRPr="00F2391B" w:rsidRDefault="00516045" w:rsidP="00516045"/>
    <w:tbl>
      <w:tblPr>
        <w:tblStyle w:val="Tabellenraster"/>
        <w:tblW w:w="9175" w:type="dxa"/>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358"/>
        <w:gridCol w:w="3391"/>
        <w:gridCol w:w="5426"/>
      </w:tblGrid>
      <w:tr w:rsidR="00516045" w:rsidRPr="00304E17" w14:paraId="0EF59F40" w14:textId="77777777" w:rsidTr="00304E17">
        <w:tc>
          <w:tcPr>
            <w:tcW w:w="358" w:type="dxa"/>
            <w:shd w:val="clear" w:color="auto" w:fill="auto"/>
          </w:tcPr>
          <w:p w14:paraId="2996A1BD" w14:textId="77777777" w:rsidR="00516045" w:rsidRPr="00DD6DE7" w:rsidRDefault="00516045" w:rsidP="00AD1DC0"/>
        </w:tc>
        <w:tc>
          <w:tcPr>
            <w:tcW w:w="3396" w:type="dxa"/>
            <w:shd w:val="clear" w:color="auto" w:fill="auto"/>
          </w:tcPr>
          <w:p w14:paraId="12C7878F" w14:textId="55B531A7" w:rsidR="00516045" w:rsidRPr="00042736" w:rsidRDefault="00516045" w:rsidP="00304E17">
            <w:pPr>
              <w:pStyle w:val="Textkrper"/>
            </w:pPr>
            <w:r w:rsidRPr="00042736">
              <w:t>Correct</w:t>
            </w:r>
            <w:r w:rsidRPr="00042736">
              <w:br/>
              <w:t xml:space="preserve">(disconnected presentation of copolymer, all </w:t>
            </w:r>
            <w:r w:rsidR="00CF7D80">
              <w:t>CRU</w:t>
            </w:r>
            <w:r w:rsidRPr="00042736">
              <w:t xml:space="preserve">s are in brackets, star atom connections in component </w:t>
            </w:r>
            <w:r w:rsidR="00CF7D80">
              <w:t>CRU</w:t>
            </w:r>
            <w:r w:rsidRPr="00042736">
              <w:t>)</w:t>
            </w:r>
          </w:p>
        </w:tc>
        <w:tc>
          <w:tcPr>
            <w:tcW w:w="5421" w:type="dxa"/>
            <w:shd w:val="clear" w:color="auto" w:fill="auto"/>
          </w:tcPr>
          <w:p w14:paraId="0BA83FC3" w14:textId="77777777" w:rsidR="00516045" w:rsidRPr="00DD6DE7" w:rsidRDefault="00516045" w:rsidP="00AD1DC0">
            <w:pPr>
              <w:jc w:val="center"/>
            </w:pPr>
            <w:r w:rsidRPr="00042736">
              <w:object w:dxaOrig="5220" w:dyaOrig="1771" w14:anchorId="02A990DE">
                <v:shape id="_x0000_i1029" type="#_x0000_t75" style="width:260.45pt;height:88.3pt" o:ole="">
                  <v:imagedata r:id="rId275" o:title=""/>
                </v:shape>
                <o:OLEObject Type="Embed" ProgID="MDLDrawOLE.MDLDrawObject.1" ShapeID="_x0000_i1029" DrawAspect="Content" ObjectID="_1767173506" r:id="rId276"/>
              </w:object>
            </w:r>
          </w:p>
          <w:p w14:paraId="50A2C1E7" w14:textId="77777777" w:rsidR="00516045" w:rsidRPr="00042736" w:rsidRDefault="00516045" w:rsidP="00AD1DC0">
            <w:pPr>
              <w:jc w:val="center"/>
            </w:pPr>
            <w:r w:rsidRPr="00042736">
              <w:t>I</w:t>
            </w:r>
          </w:p>
        </w:tc>
      </w:tr>
      <w:tr w:rsidR="00516045" w:rsidRPr="00304E17" w14:paraId="54C641F6" w14:textId="77777777" w:rsidTr="00304E17">
        <w:tc>
          <w:tcPr>
            <w:tcW w:w="358" w:type="dxa"/>
            <w:shd w:val="clear" w:color="auto" w:fill="auto"/>
          </w:tcPr>
          <w:p w14:paraId="7FEB160A" w14:textId="77777777" w:rsidR="00516045" w:rsidRPr="00304E17" w:rsidRDefault="00516045" w:rsidP="00AD1DC0"/>
        </w:tc>
        <w:tc>
          <w:tcPr>
            <w:tcW w:w="3396" w:type="dxa"/>
            <w:shd w:val="clear" w:color="auto" w:fill="auto"/>
          </w:tcPr>
          <w:p w14:paraId="78B97BE2" w14:textId="77777777" w:rsidR="00516045" w:rsidRPr="00304E17" w:rsidRDefault="00516045" w:rsidP="00304E17">
            <w:pPr>
              <w:pStyle w:val="Textkrper"/>
            </w:pPr>
          </w:p>
          <w:p w14:paraId="7ED28FD9" w14:textId="77777777" w:rsidR="00516045" w:rsidRPr="00304E17" w:rsidRDefault="00516045" w:rsidP="00304E17">
            <w:pPr>
              <w:pStyle w:val="Textkrper"/>
            </w:pPr>
            <w:r w:rsidRPr="00304E17">
              <w:t>Incorrect</w:t>
            </w:r>
          </w:p>
          <w:p w14:paraId="6EE576AF" w14:textId="233EC8B5" w:rsidR="00516045" w:rsidRPr="00304E17" w:rsidRDefault="00516045" w:rsidP="00304E17">
            <w:pPr>
              <w:pStyle w:val="Textkrper"/>
            </w:pPr>
            <w:r w:rsidRPr="00304E17">
              <w:t xml:space="preserve">(connected presentation of copolymer, mix of star atom and specific end group in connections of same </w:t>
            </w:r>
            <w:r w:rsidR="00CF7D80">
              <w:t>CRU</w:t>
            </w:r>
            <w:r w:rsidRPr="00304E17">
              <w:t>)</w:t>
            </w:r>
          </w:p>
        </w:tc>
        <w:tc>
          <w:tcPr>
            <w:tcW w:w="5421" w:type="dxa"/>
            <w:shd w:val="clear" w:color="auto" w:fill="auto"/>
          </w:tcPr>
          <w:p w14:paraId="74070557" w14:textId="77777777" w:rsidR="00516045" w:rsidRPr="00DD6DE7" w:rsidRDefault="00516045" w:rsidP="00AD1DC0">
            <w:pPr>
              <w:spacing w:before="360"/>
            </w:pPr>
            <w:r w:rsidRPr="00042736">
              <w:object w:dxaOrig="4111" w:dyaOrig="2070" w14:anchorId="3E27353E">
                <v:shape id="_x0000_i1030" type="#_x0000_t75" style="width:206.6pt;height:103.95pt" o:ole="">
                  <v:imagedata r:id="rId277" o:title=""/>
                </v:shape>
                <o:OLEObject Type="Embed" ProgID="MDLDrawOLE.MDLDrawObject.1" ShapeID="_x0000_i1030" DrawAspect="Content" ObjectID="_1767173507" r:id="rId278"/>
              </w:object>
            </w:r>
          </w:p>
          <w:p w14:paraId="4C64DEDA" w14:textId="77777777" w:rsidR="00516045" w:rsidRPr="00042736" w:rsidRDefault="00516045" w:rsidP="00AD1DC0">
            <w:pPr>
              <w:jc w:val="center"/>
            </w:pPr>
            <w:r w:rsidRPr="00042736">
              <w:t>II</w:t>
            </w:r>
          </w:p>
        </w:tc>
      </w:tr>
      <w:tr w:rsidR="002D6386" w:rsidRPr="00304E17" w14:paraId="23B62EB1" w14:textId="77777777" w:rsidTr="002D6386">
        <w:tc>
          <w:tcPr>
            <w:tcW w:w="358" w:type="dxa"/>
            <w:shd w:val="clear" w:color="auto" w:fill="auto"/>
          </w:tcPr>
          <w:p w14:paraId="54DD625E" w14:textId="77777777" w:rsidR="002D6386" w:rsidRPr="00304E17" w:rsidRDefault="002D6386" w:rsidP="002D6386"/>
        </w:tc>
        <w:tc>
          <w:tcPr>
            <w:tcW w:w="3396" w:type="dxa"/>
            <w:shd w:val="clear" w:color="auto" w:fill="auto"/>
          </w:tcPr>
          <w:p w14:paraId="134A8BF6" w14:textId="25A0A6C7" w:rsidR="002D6386" w:rsidRDefault="00EB5B0F" w:rsidP="00303616">
            <w:pPr>
              <w:pStyle w:val="Textkrper"/>
            </w:pPr>
            <w:r>
              <w:t xml:space="preserve">v. 1.05: </w:t>
            </w:r>
            <w:r w:rsidR="002D6386" w:rsidRPr="00F2391B">
              <w:t>Incorrect</w:t>
            </w:r>
            <w:r>
              <w:t xml:space="preserve"> </w:t>
            </w:r>
            <w:r w:rsidR="002D6386" w:rsidRPr="00F2391B">
              <w:t>(</w:t>
            </w:r>
            <w:r>
              <w:t xml:space="preserve">considered as structure-based </w:t>
            </w:r>
            <w:proofErr w:type="spellStart"/>
            <w:r>
              <w:t>represenation</w:t>
            </w:r>
            <w:proofErr w:type="spellEnd"/>
            <w:r>
              <w:t xml:space="preserve"> of copolymer with missing </w:t>
            </w:r>
            <w:r w:rsidR="002D6386" w:rsidRPr="00F2391B">
              <w:t xml:space="preserve">brackets </w:t>
            </w:r>
            <w:r>
              <w:t>at the two CRU’s</w:t>
            </w:r>
            <w:r w:rsidR="002D6386" w:rsidRPr="00F2391B">
              <w:t>)</w:t>
            </w:r>
            <w:r>
              <w:t>.</w:t>
            </w:r>
          </w:p>
          <w:p w14:paraId="254DF8D3" w14:textId="19069167" w:rsidR="00EB5B0F" w:rsidRPr="00DD6DE7" w:rsidRDefault="00EB5B0F" w:rsidP="00303616">
            <w:pPr>
              <w:pStyle w:val="Aboutv106"/>
            </w:pPr>
            <w:r>
              <w:t xml:space="preserve">v. 1.06: correct if </w:t>
            </w:r>
            <w:r w:rsidRPr="00303616">
              <w:rPr>
                <w:i/>
                <w:iCs/>
              </w:rPr>
              <w:t>NPZZ</w:t>
            </w:r>
            <w:r>
              <w:t xml:space="preserve"> option active. Considered as source-based presentation of copolymer of the monomers which contain pseudo element atoms.</w:t>
            </w:r>
          </w:p>
        </w:tc>
        <w:tc>
          <w:tcPr>
            <w:tcW w:w="5421" w:type="dxa"/>
            <w:shd w:val="clear" w:color="auto" w:fill="auto"/>
          </w:tcPr>
          <w:p w14:paraId="3B4F7EF5" w14:textId="77777777" w:rsidR="002D6386" w:rsidRPr="00F2391B" w:rsidRDefault="002D6386" w:rsidP="002D6386">
            <w:pPr>
              <w:spacing w:before="360"/>
            </w:pPr>
            <w:r w:rsidRPr="00F2391B">
              <w:object w:dxaOrig="5220" w:dyaOrig="1771" w14:anchorId="013265E5">
                <v:shape id="_x0000_i1031" type="#_x0000_t75" style="width:260.45pt;height:88.3pt" o:ole="">
                  <v:imagedata r:id="rId279" o:title=""/>
                </v:shape>
                <o:OLEObject Type="Embed" ProgID="MDLDrawOLE.MDLDrawObject.1" ShapeID="_x0000_i1031" DrawAspect="Content" ObjectID="_1767173508" r:id="rId280"/>
              </w:object>
            </w:r>
          </w:p>
          <w:p w14:paraId="73C661B4" w14:textId="77777777" w:rsidR="002D6386" w:rsidRDefault="002D6386" w:rsidP="002D6386">
            <w:pPr>
              <w:jc w:val="center"/>
            </w:pPr>
            <w:r w:rsidRPr="00F2391B">
              <w:t>III</w:t>
            </w:r>
          </w:p>
          <w:p w14:paraId="1C9F3B64" w14:textId="77777777" w:rsidR="002D6386" w:rsidRPr="00DD6DE7" w:rsidRDefault="002D6386" w:rsidP="002D6386">
            <w:pPr>
              <w:spacing w:before="360"/>
            </w:pPr>
          </w:p>
        </w:tc>
      </w:tr>
    </w:tbl>
    <w:p w14:paraId="42ABECF8" w14:textId="77777777" w:rsidR="00F20C7B" w:rsidRDefault="00516045" w:rsidP="00F20C7B">
      <w:pPr>
        <w:pStyle w:val="berschrift2"/>
      </w:pPr>
      <w:r>
        <w:br w:type="page"/>
      </w:r>
      <w:bookmarkStart w:id="110" w:name="_Toc41832835"/>
      <w:r w:rsidR="00F20C7B">
        <w:lastRenderedPageBreak/>
        <w:t>g</w:t>
      </w:r>
      <w:r w:rsidR="00F20C7B" w:rsidRPr="0074588F">
        <w:t xml:space="preserve">. </w:t>
      </w:r>
      <w:proofErr w:type="spellStart"/>
      <w:r w:rsidR="00F20C7B">
        <w:t>Zz</w:t>
      </w:r>
      <w:proofErr w:type="spellEnd"/>
      <w:r w:rsidR="00F20C7B">
        <w:t xml:space="preserve"> (star, pseudo element) atoms</w:t>
      </w:r>
      <w:bookmarkEnd w:id="110"/>
    </w:p>
    <w:p w14:paraId="699ED061" w14:textId="59B39799" w:rsidR="0075474E" w:rsidRPr="0075474E" w:rsidRDefault="0075474E">
      <w:pPr>
        <w:pStyle w:val="Aboutv106"/>
      </w:pPr>
      <w:proofErr w:type="spellStart"/>
      <w:r w:rsidRPr="0075474E">
        <w:t>Zz</w:t>
      </w:r>
      <w:proofErr w:type="spellEnd"/>
      <w:r w:rsidRPr="0075474E">
        <w:t xml:space="preserve"> </w:t>
      </w:r>
      <w:proofErr w:type="spellStart"/>
      <w:r w:rsidRPr="0075474E">
        <w:t>pseudolement</w:t>
      </w:r>
      <w:proofErr w:type="spellEnd"/>
      <w:r w:rsidRPr="0075474E">
        <w:t xml:space="preserve"> (“star”) </w:t>
      </w:r>
      <w:r w:rsidRPr="009A39B6">
        <w:t xml:space="preserve">atom </w:t>
      </w:r>
      <w:r w:rsidRPr="0075474E">
        <w:t>is a generic placeholder designating entity</w:t>
      </w:r>
      <w:r>
        <w:t xml:space="preserve"> of </w:t>
      </w:r>
      <w:r w:rsidRPr="009A39B6">
        <w:t>undefined/unknown/variable nature</w:t>
      </w:r>
      <w:r w:rsidRPr="0075474E">
        <w:t xml:space="preserve">. </w:t>
      </w:r>
    </w:p>
    <w:p w14:paraId="63072BA6" w14:textId="74C62E4B" w:rsidR="0075474E" w:rsidRPr="0075474E" w:rsidRDefault="0075474E">
      <w:pPr>
        <w:pStyle w:val="Aboutv106"/>
      </w:pPr>
      <w:r w:rsidRPr="0075474E">
        <w:t xml:space="preserve">Exact meaning of </w:t>
      </w:r>
      <w:proofErr w:type="spellStart"/>
      <w:r w:rsidRPr="0075474E">
        <w:t>Zz</w:t>
      </w:r>
      <w:proofErr w:type="spellEnd"/>
      <w:r w:rsidRPr="0075474E">
        <w:t xml:space="preserve"> atoms, as well as the rules of treating them, is up to application chemist</w:t>
      </w:r>
      <w:r>
        <w:t xml:space="preserve"> or </w:t>
      </w:r>
      <w:r w:rsidRPr="0075474E">
        <w:t xml:space="preserve">programmer. One specific exception is a case of pair of </w:t>
      </w:r>
      <w:proofErr w:type="spellStart"/>
      <w:r w:rsidRPr="0075474E">
        <w:t>Zz</w:t>
      </w:r>
      <w:proofErr w:type="spellEnd"/>
      <w:r w:rsidRPr="0075474E">
        <w:t xml:space="preserve"> atoms surrounding polymeric CRU (constitutional repeat unit), that is, sitting at the ends of bonds crossing CRU brackets. These </w:t>
      </w:r>
      <w:proofErr w:type="spellStart"/>
      <w:r w:rsidRPr="0075474E">
        <w:t>Zz</w:t>
      </w:r>
      <w:proofErr w:type="spellEnd"/>
      <w:r w:rsidRPr="0075474E">
        <w:t xml:space="preserve"> atoms are considered as undefined-nature end groups surrounding polymer repeat units and are treated according to rules common in polymer chemistry, see below.  </w:t>
      </w:r>
    </w:p>
    <w:p w14:paraId="36435E41" w14:textId="59F83DA6" w:rsidR="0075474E" w:rsidRPr="0075474E" w:rsidRDefault="0075474E">
      <w:pPr>
        <w:pStyle w:val="Aboutv106"/>
      </w:pPr>
      <w:proofErr w:type="spellStart"/>
      <w:r w:rsidRPr="0075474E">
        <w:t>Zz</w:t>
      </w:r>
      <w:proofErr w:type="spellEnd"/>
      <w:r w:rsidRPr="0075474E">
        <w:t xml:space="preserve"> is considered an univalent pseudo element (so </w:t>
      </w:r>
      <w:proofErr w:type="spellStart"/>
      <w:r w:rsidRPr="0075474E">
        <w:t>Zz</w:t>
      </w:r>
      <w:proofErr w:type="spellEnd"/>
      <w:r w:rsidRPr="0075474E">
        <w:t xml:space="preserve"> atoms are always terminal) having the least possible </w:t>
      </w:r>
      <w:proofErr w:type="spellStart"/>
      <w:r w:rsidRPr="0075474E">
        <w:t>InChI</w:t>
      </w:r>
      <w:proofErr w:type="spellEnd"/>
      <w:r w:rsidRPr="0075474E">
        <w:t xml:space="preserve"> seniority (that is, </w:t>
      </w:r>
      <w:proofErr w:type="spellStart"/>
      <w:r w:rsidRPr="0075474E">
        <w:t>Zz</w:t>
      </w:r>
      <w:proofErr w:type="spellEnd"/>
      <w:r w:rsidRPr="0075474E">
        <w:t xml:space="preserve"> atoms will always have the maximal available canonical numbers). The stereo at the atoms connected to </w:t>
      </w:r>
      <w:proofErr w:type="spellStart"/>
      <w:r w:rsidRPr="0075474E">
        <w:t>Zz</w:t>
      </w:r>
      <w:proofErr w:type="spellEnd"/>
      <w:r w:rsidRPr="0075474E">
        <w:t xml:space="preserve"> is disabled by default (may be enabled by option </w:t>
      </w:r>
      <w:proofErr w:type="spellStart"/>
      <w:r w:rsidRPr="00303616">
        <w:rPr>
          <w:i/>
          <w:iCs/>
        </w:rPr>
        <w:t>SAtZz</w:t>
      </w:r>
      <w:proofErr w:type="spellEnd"/>
      <w:r w:rsidRPr="0075474E">
        <w:t>).</w:t>
      </w:r>
    </w:p>
    <w:p w14:paraId="458682A2" w14:textId="03601148" w:rsidR="0075474E" w:rsidRPr="0075474E" w:rsidRDefault="0075474E">
      <w:pPr>
        <w:pStyle w:val="Aboutv106"/>
      </w:pPr>
      <w:r w:rsidRPr="0075474E">
        <w:t>On input, pseudo element may be represented by either symbol “</w:t>
      </w:r>
      <w:proofErr w:type="spellStart"/>
      <w:r w:rsidRPr="0075474E">
        <w:t>Zz</w:t>
      </w:r>
      <w:proofErr w:type="spellEnd"/>
      <w:r w:rsidRPr="0075474E">
        <w:t xml:space="preserve">” or symbol ‘*’ ; output always contains </w:t>
      </w:r>
      <w:proofErr w:type="spellStart"/>
      <w:r w:rsidRPr="0075474E">
        <w:t>Zz</w:t>
      </w:r>
      <w:proofErr w:type="spellEnd"/>
      <w:r w:rsidRPr="0075474E">
        <w:t xml:space="preserve"> as  * is reserved in </w:t>
      </w:r>
      <w:proofErr w:type="spellStart"/>
      <w:r w:rsidRPr="0075474E">
        <w:t>InChI</w:t>
      </w:r>
      <w:proofErr w:type="spellEnd"/>
      <w:r w:rsidRPr="0075474E">
        <w:t xml:space="preserve"> for other purposes</w:t>
      </w:r>
    </w:p>
    <w:p w14:paraId="1422A020" w14:textId="77777777" w:rsidR="00486DE0" w:rsidRDefault="0075474E">
      <w:pPr>
        <w:pStyle w:val="Aboutv106"/>
      </w:pPr>
      <w:r w:rsidRPr="0075474E">
        <w:t xml:space="preserve">By default, usage of </w:t>
      </w:r>
      <w:proofErr w:type="spellStart"/>
      <w:r w:rsidRPr="0075474E">
        <w:t>Zz</w:t>
      </w:r>
      <w:proofErr w:type="spellEnd"/>
      <w:r w:rsidRPr="0075474E">
        <w:t xml:space="preserve"> atoms is allowed for handling polymers (which requires specifying </w:t>
      </w:r>
      <w:r w:rsidRPr="00303616">
        <w:rPr>
          <w:i/>
          <w:iCs/>
        </w:rPr>
        <w:t>Polymers</w:t>
      </w:r>
      <w:r w:rsidRPr="0075474E">
        <w:t xml:space="preserve"> switch of inchi-1/API). </w:t>
      </w:r>
    </w:p>
    <w:p w14:paraId="6A42A329" w14:textId="77777777" w:rsidR="00486DE0" w:rsidRDefault="0075474E" w:rsidP="00486DE0">
      <w:pPr>
        <w:pStyle w:val="Aboutv106"/>
      </w:pPr>
      <w:r w:rsidRPr="0075474E">
        <w:t xml:space="preserve">To allow usage of </w:t>
      </w:r>
      <w:proofErr w:type="spellStart"/>
      <w:r w:rsidRPr="0075474E">
        <w:t>Zz</w:t>
      </w:r>
      <w:proofErr w:type="spellEnd"/>
      <w:r w:rsidRPr="0075474E">
        <w:t xml:space="preserve"> atoms out of polymer context, option </w:t>
      </w:r>
      <w:r w:rsidRPr="00303616">
        <w:rPr>
          <w:i/>
          <w:iCs/>
        </w:rPr>
        <w:t>NPZZ</w:t>
      </w:r>
      <w:r w:rsidRPr="0075474E">
        <w:t xml:space="preserve"> should be specified. </w:t>
      </w:r>
      <w:r w:rsidR="00486DE0">
        <w:t xml:space="preserve">Shown below is the example of using non-polymeric </w:t>
      </w:r>
      <w:proofErr w:type="spellStart"/>
      <w:r w:rsidR="00486DE0">
        <w:t>Zz</w:t>
      </w:r>
      <w:proofErr w:type="spellEnd"/>
      <w:r w:rsidR="00486DE0">
        <w:t xml:space="preserve"> for </w:t>
      </w:r>
      <w:proofErr w:type="spellStart"/>
      <w:r w:rsidR="00486DE0">
        <w:t>adenosinediphosphoribosyl</w:t>
      </w:r>
      <w:proofErr w:type="spellEnd"/>
      <w:r w:rsidR="00486DE0">
        <w:t xml:space="preserve"> group, structure CHEBI:22259</w:t>
      </w:r>
    </w:p>
    <w:p w14:paraId="69F1D1C0" w14:textId="3A3FD9A4" w:rsidR="00486DE0" w:rsidRDefault="00486DE0" w:rsidP="00303616">
      <w:pPr>
        <w:pStyle w:val="Aboutv106"/>
        <w:jc w:val="center"/>
      </w:pPr>
      <w:r>
        <w:rPr>
          <w:noProof/>
          <w:lang w:val="de-DE" w:eastAsia="de-DE"/>
        </w:rPr>
        <w:drawing>
          <wp:inline distT="0" distB="0" distL="0" distR="0" wp14:anchorId="3E8D3455" wp14:editId="7F569FE7">
            <wp:extent cx="3406140" cy="215568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30294" cy="2170975"/>
                    </a:xfrm>
                    <a:prstGeom prst="rect">
                      <a:avLst/>
                    </a:prstGeom>
                  </pic:spPr>
                </pic:pic>
              </a:graphicData>
            </a:graphic>
          </wp:inline>
        </w:drawing>
      </w:r>
    </w:p>
    <w:p w14:paraId="59748B02" w14:textId="77777777" w:rsidR="00486DE0" w:rsidRDefault="00486DE0" w:rsidP="00486DE0">
      <w:pPr>
        <w:pStyle w:val="Aboutv106"/>
        <w:rPr>
          <w:rFonts w:ascii="Courier New" w:hAnsi="Courier New"/>
        </w:rPr>
      </w:pPr>
      <w:r w:rsidRPr="00303616">
        <w:rPr>
          <w:rFonts w:ascii="Courier New" w:hAnsi="Courier New"/>
        </w:rPr>
        <w:lastRenderedPageBreak/>
        <w:t>InChI=1B/C15H22N5O13P2Zz/c16-12-7-13(18-3-17-12)20(4-19-7)14-10(23)8(21)5(31-14)1-29-34(25,26)33-35(27,28)30-2-6-9(22)11(24)15(36)32-6/h3-6,8-11,14-15,21-24H,1-2H2,(H,25,26)(H,27,28)(H2,16,17,18)/t5-,6-,8-,9-,10-,11-,14-/m1/s1</w:t>
      </w:r>
      <w:r>
        <w:rPr>
          <w:rFonts w:ascii="Courier New" w:hAnsi="Courier New"/>
        </w:rPr>
        <w:br/>
      </w:r>
      <w:proofErr w:type="spellStart"/>
      <w:r w:rsidRPr="00303616">
        <w:rPr>
          <w:rFonts w:ascii="Courier New" w:hAnsi="Courier New"/>
        </w:rPr>
        <w:t>InChIKey</w:t>
      </w:r>
      <w:proofErr w:type="spellEnd"/>
      <w:r w:rsidRPr="00303616">
        <w:rPr>
          <w:rFonts w:ascii="Courier New" w:hAnsi="Courier New"/>
        </w:rPr>
        <w:t>=HGZGKBRIZICMCZ-UQZBLMPMBA-N</w:t>
      </w:r>
    </w:p>
    <w:p w14:paraId="1251C69C" w14:textId="593821C6" w:rsidR="0075474E" w:rsidRPr="00303616" w:rsidRDefault="00486DE0" w:rsidP="00486DE0">
      <w:pPr>
        <w:pStyle w:val="Aboutv106"/>
        <w:rPr>
          <w:rFonts w:ascii="Courier New" w:hAnsi="Courier New"/>
        </w:rPr>
      </w:pPr>
      <w:r>
        <w:t xml:space="preserve">For the details of API and inchi-1 options related to handling pseudo atoms, please consult </w:t>
      </w:r>
      <w:proofErr w:type="spellStart"/>
      <w:r>
        <w:t>UserGuide</w:t>
      </w:r>
      <w:proofErr w:type="spellEnd"/>
      <w:r>
        <w:t xml:space="preserve"> and </w:t>
      </w:r>
      <w:proofErr w:type="spellStart"/>
      <w:r>
        <w:t>InChI_API_Reference</w:t>
      </w:r>
      <w:proofErr w:type="spellEnd"/>
      <w:r>
        <w:t xml:space="preserve"> documents included in this distribution.</w:t>
      </w:r>
    </w:p>
    <w:p w14:paraId="1F29FB18" w14:textId="148DE630" w:rsidR="00516045" w:rsidRDefault="0075474E" w:rsidP="00303616">
      <w:pPr>
        <w:pStyle w:val="Aboutv106"/>
      </w:pPr>
      <w:r w:rsidRPr="0075474E">
        <w:t xml:space="preserve">Please note that caution is necessary while using </w:t>
      </w:r>
      <w:proofErr w:type="spellStart"/>
      <w:r w:rsidRPr="0075474E">
        <w:t>Zz</w:t>
      </w:r>
      <w:proofErr w:type="spellEnd"/>
      <w:r w:rsidRPr="0075474E">
        <w:t xml:space="preserve"> atoms due to inherently indefinite nature of pseudo element.  The consistency of </w:t>
      </w:r>
      <w:proofErr w:type="spellStart"/>
      <w:r w:rsidRPr="0075474E">
        <w:t>Zz</w:t>
      </w:r>
      <w:proofErr w:type="spellEnd"/>
      <w:r w:rsidRPr="0075474E">
        <w:t xml:space="preserve"> interpretation is by no means guaranteed, as it is by design mostly left to user/application programmer, and various side effects may appear. To emphasize this, appearance of </w:t>
      </w:r>
      <w:proofErr w:type="spellStart"/>
      <w:r w:rsidRPr="0075474E">
        <w:t>Zz</w:t>
      </w:r>
      <w:proofErr w:type="spellEnd"/>
      <w:r w:rsidRPr="0075474E">
        <w:t xml:space="preserve"> atoms,  both in non-polymer and polymer context, is considered experimental feature and corresponding </w:t>
      </w:r>
      <w:proofErr w:type="spellStart"/>
      <w:r w:rsidRPr="0075474E">
        <w:t>InChI</w:t>
      </w:r>
      <w:proofErr w:type="spellEnd"/>
      <w:r w:rsidRPr="0075474E">
        <w:t xml:space="preserve"> receives prefix "</w:t>
      </w:r>
      <w:proofErr w:type="spellStart"/>
      <w:r w:rsidRPr="0075474E">
        <w:t>InChI</w:t>
      </w:r>
      <w:proofErr w:type="spellEnd"/>
      <w:r w:rsidRPr="0075474E">
        <w:t>=1B".</w:t>
      </w:r>
    </w:p>
    <w:tbl>
      <w:tblPr>
        <w:tblStyle w:val="Tabellenraster"/>
        <w:tblW w:w="74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44"/>
      </w:tblGrid>
      <w:tr w:rsidR="002D6386" w:rsidRPr="00F2391B" w14:paraId="17C9309D" w14:textId="77777777" w:rsidTr="002D6386">
        <w:tc>
          <w:tcPr>
            <w:tcW w:w="744" w:type="dxa"/>
            <w:shd w:val="clear" w:color="auto" w:fill="auto"/>
          </w:tcPr>
          <w:p w14:paraId="28928370" w14:textId="77777777" w:rsidR="002D6386" w:rsidRPr="00F2391B" w:rsidRDefault="002D6386" w:rsidP="00AD1DC0"/>
        </w:tc>
      </w:tr>
    </w:tbl>
    <w:p w14:paraId="1C5AB11B" w14:textId="1BB7C869" w:rsidR="00E6059A" w:rsidRPr="00115FE7" w:rsidRDefault="00DB02AF" w:rsidP="00303616">
      <w:pPr>
        <w:pStyle w:val="berschrift1"/>
        <w:rPr>
          <w:bCs/>
        </w:rPr>
      </w:pPr>
      <w:r>
        <w:br w:type="page"/>
      </w:r>
      <w:bookmarkStart w:id="111" w:name="_Toc41832836"/>
      <w:r w:rsidRPr="00303616">
        <w:rPr>
          <w:b/>
          <w:bCs/>
        </w:rPr>
        <w:lastRenderedPageBreak/>
        <w:t xml:space="preserve">V. </w:t>
      </w:r>
      <w:r w:rsidR="008B3EEB" w:rsidRPr="00303616">
        <w:rPr>
          <w:b/>
          <w:bCs/>
        </w:rPr>
        <w:t>HASHED REPRESENTATION (</w:t>
      </w:r>
      <w:proofErr w:type="spellStart"/>
      <w:r w:rsidR="00E6059A" w:rsidRPr="00303616">
        <w:rPr>
          <w:b/>
          <w:bCs/>
        </w:rPr>
        <w:t>InChIKey</w:t>
      </w:r>
      <w:proofErr w:type="spellEnd"/>
      <w:r w:rsidR="008B3EEB" w:rsidRPr="00303616">
        <w:rPr>
          <w:b/>
          <w:bCs/>
        </w:rPr>
        <w:t>)</w:t>
      </w:r>
      <w:bookmarkEnd w:id="111"/>
    </w:p>
    <w:p w14:paraId="095D7A01" w14:textId="77777777" w:rsidR="00AE7CB3" w:rsidRPr="000655B2" w:rsidRDefault="00DA45B3" w:rsidP="00CA1D7D">
      <w:pPr>
        <w:pStyle w:val="berschrift2"/>
      </w:pPr>
      <w:bookmarkStart w:id="112" w:name="_Toc41832837"/>
      <w:r w:rsidRPr="000655B2">
        <w:t xml:space="preserve">a. </w:t>
      </w:r>
      <w:r w:rsidR="00CA1D7D" w:rsidRPr="000655B2">
        <w:t>Overview</w:t>
      </w:r>
      <w:bookmarkEnd w:id="112"/>
    </w:p>
    <w:p w14:paraId="621E411E" w14:textId="77777777" w:rsidR="004321F2" w:rsidRPr="000655B2" w:rsidRDefault="004321F2" w:rsidP="004321F2">
      <w:pPr>
        <w:pStyle w:val="Textkrper"/>
      </w:pPr>
      <w:r w:rsidRPr="000655B2">
        <w:t xml:space="preserve">The </w:t>
      </w:r>
      <w:proofErr w:type="spellStart"/>
      <w:r w:rsidRPr="000655B2">
        <w:t>InChIKey</w:t>
      </w:r>
      <w:proofErr w:type="spellEnd"/>
      <w:r w:rsidRPr="000655B2">
        <w:t xml:space="preserve"> is a character signature based on a hash code of the </w:t>
      </w:r>
      <w:proofErr w:type="spellStart"/>
      <w:r w:rsidRPr="000655B2">
        <w:t>InChI</w:t>
      </w:r>
      <w:proofErr w:type="spellEnd"/>
      <w:r w:rsidRPr="000655B2">
        <w:t xml:space="preserve"> string. A hash code is a fixed length condensed digital representation of a variable length character string.  Providing a signature derived from an </w:t>
      </w:r>
      <w:proofErr w:type="spellStart"/>
      <w:r w:rsidRPr="000655B2">
        <w:t>InChI</w:t>
      </w:r>
      <w:proofErr w:type="spellEnd"/>
      <w:r w:rsidRPr="000655B2">
        <w:t xml:space="preserve"> string is helpful for search applications, including Web searching and chemical structure database indexing; also, it may serve as a checksum for verifying </w:t>
      </w:r>
      <w:proofErr w:type="spellStart"/>
      <w:r w:rsidRPr="000655B2">
        <w:t>InChI</w:t>
      </w:r>
      <w:proofErr w:type="spellEnd"/>
      <w:r w:rsidRPr="000655B2">
        <w:t xml:space="preserve">, for example, after transmission over a network. </w:t>
      </w:r>
    </w:p>
    <w:p w14:paraId="3DB5040D" w14:textId="77777777" w:rsidR="004321F2" w:rsidRPr="000655B2" w:rsidRDefault="004321F2" w:rsidP="004321F2">
      <w:pPr>
        <w:pStyle w:val="Textkrper"/>
      </w:pPr>
      <w:r w:rsidRPr="000655B2">
        <w:t xml:space="preserve">To find the </w:t>
      </w:r>
      <w:proofErr w:type="spellStart"/>
      <w:r w:rsidRPr="000655B2">
        <w:t>InChI</w:t>
      </w:r>
      <w:proofErr w:type="spellEnd"/>
      <w:r w:rsidRPr="000655B2">
        <w:t xml:space="preserve"> that generated an </w:t>
      </w:r>
      <w:proofErr w:type="spellStart"/>
      <w:r w:rsidRPr="000655B2">
        <w:t>InChIKey</w:t>
      </w:r>
      <w:proofErr w:type="spellEnd"/>
      <w:r w:rsidRPr="000655B2">
        <w:t>, one needs a cross-reference or lookup table. The situation is similar to that with the Internet DNS lookup which resolves host name to the IP address</w:t>
      </w:r>
      <w:r w:rsidR="002968C4" w:rsidRPr="000655B2">
        <w:t>;</w:t>
      </w:r>
      <w:r w:rsidRPr="000655B2">
        <w:t xml:space="preserve"> that is why Web-based </w:t>
      </w:r>
      <w:proofErr w:type="spellStart"/>
      <w:r w:rsidRPr="000655B2">
        <w:t>InChIKey</w:t>
      </w:r>
      <w:proofErr w:type="spellEnd"/>
      <w:r w:rsidRPr="000655B2">
        <w:t xml:space="preserve"> Resolver service(s)  </w:t>
      </w:r>
      <w:r w:rsidR="002968C4" w:rsidRPr="000655B2">
        <w:t xml:space="preserve">have </w:t>
      </w:r>
      <w:r w:rsidRPr="000655B2">
        <w:t>appeared. Naturally, for stand-alone databases a lookup service may be added by developers/maintainers.</w:t>
      </w:r>
    </w:p>
    <w:p w14:paraId="64692CA1" w14:textId="77777777" w:rsidR="004321F2" w:rsidRPr="000655B2" w:rsidRDefault="004321F2" w:rsidP="004321F2">
      <w:pPr>
        <w:pStyle w:val="Textkrper"/>
      </w:pPr>
      <w:r w:rsidRPr="000655B2">
        <w:t xml:space="preserve">The hash of </w:t>
      </w:r>
      <w:r w:rsidR="002968C4" w:rsidRPr="000655B2">
        <w:t xml:space="preserve">the </w:t>
      </w:r>
      <w:proofErr w:type="spellStart"/>
      <w:r w:rsidRPr="000655B2">
        <w:t>InChI</w:t>
      </w:r>
      <w:proofErr w:type="spellEnd"/>
      <w:r w:rsidRPr="000655B2">
        <w:t xml:space="preserve"> string is the sequence of bits, a binary number. It is represented, in </w:t>
      </w:r>
      <w:proofErr w:type="spellStart"/>
      <w:r w:rsidRPr="000655B2">
        <w:t>InChIKey</w:t>
      </w:r>
      <w:proofErr w:type="spellEnd"/>
      <w:r w:rsidRPr="000655B2">
        <w:t xml:space="preserve">, by uppercase English letters (so-called base-26 encoding).  </w:t>
      </w:r>
    </w:p>
    <w:p w14:paraId="31E20863" w14:textId="77777777" w:rsidR="004321F2" w:rsidRPr="000655B2" w:rsidRDefault="004321F2" w:rsidP="004321F2">
      <w:pPr>
        <w:pStyle w:val="Textkrper"/>
      </w:pPr>
      <w:r w:rsidRPr="000655B2">
        <w:t xml:space="preserve">This encoding is just a representation issue. In fact, the same hash may be represented by letters, digits, letters and digits and even with bare 0s and 1s (as actually represented internally, in computer memory). However, representation issues may appear critical for applications like publishing or Web search. In particular, Web search engines may tend to break the text "on the border" between letters and non-letters, trying to detect "words" since the words of human languages do not contain digits or punctuation marks. Though the exact behavior may vary from one search engine to another and from context to context (and even change with time for the same search engine), it is more robust to have nothing but letters in the </w:t>
      </w:r>
      <w:proofErr w:type="spellStart"/>
      <w:r w:rsidRPr="000655B2">
        <w:t>InChIKey</w:t>
      </w:r>
      <w:proofErr w:type="spellEnd"/>
      <w:r w:rsidRPr="000655B2">
        <w:t xml:space="preserve">. Using only letters increases chances that a search engine would consider </w:t>
      </w:r>
      <w:proofErr w:type="spellStart"/>
      <w:r w:rsidRPr="000655B2">
        <w:t>InChIKey</w:t>
      </w:r>
      <w:proofErr w:type="spellEnd"/>
      <w:r w:rsidRPr="000655B2">
        <w:t xml:space="preserve"> as a single "word" (or phrase) and would index it as such.</w:t>
      </w:r>
      <w:r w:rsidR="00E33A30" w:rsidRPr="000655B2">
        <w:t xml:space="preserve"> </w:t>
      </w:r>
      <w:r w:rsidRPr="000655B2">
        <w:t xml:space="preserve">Also, the robust approach </w:t>
      </w:r>
      <w:r w:rsidR="00E33A30" w:rsidRPr="000655B2">
        <w:t xml:space="preserve">assumes </w:t>
      </w:r>
      <w:r w:rsidRPr="000655B2">
        <w:t xml:space="preserve">use of only upper-case letters </w:t>
      </w:r>
      <w:r w:rsidR="00E33A30" w:rsidRPr="000655B2">
        <w:t xml:space="preserve">- </w:t>
      </w:r>
      <w:r w:rsidRPr="000655B2">
        <w:t>to avoid possible confusion between</w:t>
      </w:r>
      <w:r w:rsidR="00E33A30" w:rsidRPr="000655B2">
        <w:t xml:space="preserve"> upper- and lower-case letters.</w:t>
      </w:r>
    </w:p>
    <w:p w14:paraId="47688705" w14:textId="77777777" w:rsidR="001450EC" w:rsidRPr="000655B2" w:rsidRDefault="001450EC" w:rsidP="001450EC">
      <w:pPr>
        <w:pStyle w:val="Textkrper"/>
        <w:rPr>
          <w:rStyle w:val="BodyTextChar"/>
          <w:rFonts w:ascii="Times New Roman" w:hAnsi="Times New Roman"/>
        </w:rPr>
      </w:pPr>
      <w:r w:rsidRPr="000655B2">
        <w:t xml:space="preserve">A beta-version of the </w:t>
      </w:r>
      <w:proofErr w:type="spellStart"/>
      <w:r w:rsidRPr="000655B2">
        <w:t>InChIKey</w:t>
      </w:r>
      <w:proofErr w:type="spellEnd"/>
      <w:r w:rsidRPr="000655B2">
        <w:t xml:space="preserve"> was introduced in software v. 1.02-beta (2007). The standard </w:t>
      </w:r>
      <w:proofErr w:type="spellStart"/>
      <w:r w:rsidRPr="000655B2">
        <w:t>InChIKey</w:t>
      </w:r>
      <w:proofErr w:type="spellEnd"/>
      <w:r w:rsidRPr="000655B2">
        <w:t xml:space="preserve"> was introduced in v. 1.02-standard release (2009) as an </w:t>
      </w:r>
      <w:proofErr w:type="spellStart"/>
      <w:r w:rsidRPr="000655B2">
        <w:t>InChIKey</w:t>
      </w:r>
      <w:proofErr w:type="spellEnd"/>
      <w:r w:rsidRPr="000655B2">
        <w:t xml:space="preserve"> computed from the standard </w:t>
      </w:r>
      <w:proofErr w:type="spellStart"/>
      <w:r w:rsidRPr="000655B2">
        <w:t>InChI</w:t>
      </w:r>
      <w:proofErr w:type="spellEnd"/>
      <w:r w:rsidRPr="000655B2">
        <w:t xml:space="preserve"> and intended for the principal purpose of a search-engine-style lookup of </w:t>
      </w:r>
      <w:r w:rsidRPr="000655B2">
        <w:lastRenderedPageBreak/>
        <w:t xml:space="preserve">chemical information. </w:t>
      </w:r>
      <w:r w:rsidR="00384AEB">
        <w:t xml:space="preserve">Since </w:t>
      </w:r>
      <w:r w:rsidRPr="000655B2">
        <w:rPr>
          <w:rStyle w:val="BodyTextChar"/>
          <w:rFonts w:ascii="Times New Roman" w:hAnsi="Times New Roman"/>
        </w:rPr>
        <w:t>v. 1.</w:t>
      </w:r>
      <w:r w:rsidR="00D13E63" w:rsidRPr="000655B2">
        <w:rPr>
          <w:rStyle w:val="BodyTextChar"/>
          <w:rFonts w:ascii="Times New Roman" w:hAnsi="Times New Roman"/>
        </w:rPr>
        <w:t>0</w:t>
      </w:r>
      <w:r w:rsidR="00D13E63">
        <w:rPr>
          <w:rStyle w:val="BodyTextChar"/>
          <w:rFonts w:ascii="Times New Roman" w:hAnsi="Times New Roman"/>
        </w:rPr>
        <w:t>4</w:t>
      </w:r>
      <w:r w:rsidR="00D13E63" w:rsidRPr="000655B2">
        <w:rPr>
          <w:rStyle w:val="BodyTextChar"/>
          <w:rFonts w:ascii="Times New Roman" w:hAnsi="Times New Roman"/>
        </w:rPr>
        <w:t xml:space="preserve"> </w:t>
      </w:r>
      <w:r w:rsidRPr="000655B2">
        <w:rPr>
          <w:rStyle w:val="BodyTextChar"/>
          <w:rFonts w:ascii="Times New Roman" w:hAnsi="Times New Roman"/>
        </w:rPr>
        <w:t>(</w:t>
      </w:r>
      <w:r w:rsidR="00D13E63" w:rsidRPr="000655B2">
        <w:rPr>
          <w:rStyle w:val="BodyTextChar"/>
          <w:rFonts w:ascii="Times New Roman" w:hAnsi="Times New Roman"/>
        </w:rPr>
        <w:t>201</w:t>
      </w:r>
      <w:r w:rsidR="00D13E63">
        <w:rPr>
          <w:rStyle w:val="BodyTextChar"/>
          <w:rFonts w:ascii="Times New Roman" w:hAnsi="Times New Roman"/>
        </w:rPr>
        <w:t>1</w:t>
      </w:r>
      <w:r w:rsidRPr="000655B2">
        <w:rPr>
          <w:rStyle w:val="BodyTextChar"/>
          <w:rFonts w:ascii="Times New Roman" w:hAnsi="Times New Roman"/>
        </w:rPr>
        <w:t>)</w:t>
      </w:r>
      <w:r w:rsidR="00384AEB">
        <w:rPr>
          <w:rStyle w:val="BodyTextChar"/>
          <w:rFonts w:ascii="Times New Roman" w:hAnsi="Times New Roman"/>
        </w:rPr>
        <w:t xml:space="preserve">, </w:t>
      </w:r>
      <w:proofErr w:type="spellStart"/>
      <w:r w:rsidR="00E0451E">
        <w:rPr>
          <w:rStyle w:val="BodyTextChar"/>
          <w:rFonts w:ascii="Times New Roman" w:hAnsi="Times New Roman"/>
        </w:rPr>
        <w:t>InChI</w:t>
      </w:r>
      <w:proofErr w:type="spellEnd"/>
      <w:r w:rsidR="00E0451E">
        <w:rPr>
          <w:rStyle w:val="BodyTextChar"/>
          <w:rFonts w:ascii="Times New Roman" w:hAnsi="Times New Roman"/>
        </w:rPr>
        <w:t xml:space="preserve"> Software</w:t>
      </w:r>
      <w:r w:rsidRPr="000655B2">
        <w:rPr>
          <w:rStyle w:val="BodyTextChar"/>
          <w:rFonts w:ascii="Times New Roman" w:hAnsi="Times New Roman"/>
        </w:rPr>
        <w:t xml:space="preserve"> has merged functionality. It allows one to produce both standard and non-standard </w:t>
      </w:r>
      <w:proofErr w:type="spellStart"/>
      <w:r w:rsidRPr="000655B2">
        <w:rPr>
          <w:rStyle w:val="BodyTextChar"/>
          <w:rFonts w:ascii="Times New Roman" w:hAnsi="Times New Roman"/>
        </w:rPr>
        <w:t>InChIKey</w:t>
      </w:r>
      <w:proofErr w:type="spellEnd"/>
      <w:r w:rsidRPr="000655B2">
        <w:rPr>
          <w:rStyle w:val="BodyTextChar"/>
          <w:rFonts w:ascii="Times New Roman" w:hAnsi="Times New Roman"/>
        </w:rPr>
        <w:t xml:space="preserve">. </w:t>
      </w:r>
    </w:p>
    <w:p w14:paraId="1010A87B" w14:textId="77777777" w:rsidR="001450EC" w:rsidRPr="00D37173" w:rsidRDefault="001450EC" w:rsidP="004321F2">
      <w:pPr>
        <w:pStyle w:val="Textkrper"/>
        <w:rPr>
          <w:highlight w:val="green"/>
        </w:rPr>
      </w:pPr>
    </w:p>
    <w:p w14:paraId="6A1C2C1B" w14:textId="77777777" w:rsidR="00B95DEC" w:rsidRPr="0091290F" w:rsidRDefault="00B95DEC" w:rsidP="00B95DEC">
      <w:pPr>
        <w:pStyle w:val="berschrift2"/>
      </w:pPr>
      <w:bookmarkStart w:id="113" w:name="_Toc41832838"/>
      <w:r w:rsidRPr="0091290F">
        <w:t xml:space="preserve">b. </w:t>
      </w:r>
      <w:r w:rsidR="00AB7788" w:rsidRPr="0091290F">
        <w:t>Format</w:t>
      </w:r>
      <w:bookmarkEnd w:id="113"/>
    </w:p>
    <w:p w14:paraId="55D4F534" w14:textId="77777777" w:rsidR="00AF22DB" w:rsidRPr="0091290F" w:rsidRDefault="00AF22DB" w:rsidP="004B19D7">
      <w:pPr>
        <w:pStyle w:val="Textkrper"/>
      </w:pPr>
      <w:r w:rsidRPr="0091290F">
        <w:t xml:space="preserve">Described below is </w:t>
      </w:r>
      <w:r w:rsidR="004B19D7" w:rsidRPr="0091290F">
        <w:t xml:space="preserve">the current </w:t>
      </w:r>
      <w:r w:rsidR="00DA3534">
        <w:t xml:space="preserve">(since </w:t>
      </w:r>
      <w:r w:rsidR="004B19D7" w:rsidRPr="0091290F">
        <w:t>v.1.</w:t>
      </w:r>
      <w:r w:rsidR="00D13E63" w:rsidRPr="0091290F">
        <w:t>0</w:t>
      </w:r>
      <w:r w:rsidR="00D13E63">
        <w:t>4</w:t>
      </w:r>
      <w:r w:rsidR="004B19D7" w:rsidRPr="0091290F">
        <w:t xml:space="preserve">) </w:t>
      </w:r>
      <w:r w:rsidRPr="0091290F">
        <w:t xml:space="preserve">- </w:t>
      </w:r>
      <w:r w:rsidR="004B19D7" w:rsidRPr="0091290F">
        <w:t xml:space="preserve">format of </w:t>
      </w:r>
      <w:proofErr w:type="spellStart"/>
      <w:r w:rsidR="004B19D7" w:rsidRPr="0091290F">
        <w:t>InChIKey</w:t>
      </w:r>
      <w:proofErr w:type="spellEnd"/>
      <w:r w:rsidRPr="0091290F">
        <w:t xml:space="preserve">. </w:t>
      </w:r>
    </w:p>
    <w:p w14:paraId="65CFAD38" w14:textId="77777777" w:rsidR="004B19D7" w:rsidRPr="0091290F" w:rsidRDefault="00AF22DB" w:rsidP="004B19D7">
      <w:pPr>
        <w:pStyle w:val="Textkrper"/>
        <w:rPr>
          <w:rStyle w:val="BodyTextChar"/>
          <w:rFonts w:ascii="Times New Roman" w:hAnsi="Times New Roman"/>
        </w:rPr>
      </w:pPr>
      <w:r w:rsidRPr="0091290F">
        <w:t>Note that it</w:t>
      </w:r>
      <w:r w:rsidR="004B19D7" w:rsidRPr="0091290F">
        <w:t xml:space="preserve"> is different from that of the beta version </w:t>
      </w:r>
      <w:r w:rsidRPr="0091290F">
        <w:t xml:space="preserve">v. 1.02-beta </w:t>
      </w:r>
      <w:r w:rsidR="004B19D7" w:rsidRPr="0091290F">
        <w:t xml:space="preserve">(2007); </w:t>
      </w:r>
      <w:r w:rsidRPr="0091290F">
        <w:t xml:space="preserve">however, </w:t>
      </w:r>
      <w:r w:rsidR="004B19D7" w:rsidRPr="0091290F">
        <w:t xml:space="preserve">the current format of the standard </w:t>
      </w:r>
      <w:proofErr w:type="spellStart"/>
      <w:r w:rsidR="004B19D7" w:rsidRPr="0091290F">
        <w:t>InChIKey</w:t>
      </w:r>
      <w:proofErr w:type="spellEnd"/>
      <w:r w:rsidR="004B19D7" w:rsidRPr="0091290F">
        <w:t xml:space="preserve"> is the same as that of v. 1.02-standard (2009).</w:t>
      </w:r>
    </w:p>
    <w:p w14:paraId="6B353BAC" w14:textId="77777777" w:rsidR="004B19D7" w:rsidRPr="0091290F" w:rsidRDefault="004B19D7" w:rsidP="004B19D7">
      <w:pPr>
        <w:pStyle w:val="Textkrper"/>
      </w:pPr>
      <w:proofErr w:type="spellStart"/>
      <w:r w:rsidRPr="0091290F">
        <w:t>InChIKey</w:t>
      </w:r>
      <w:proofErr w:type="spellEnd"/>
      <w:r w:rsidRPr="0091290F">
        <w:t xml:space="preserve"> has five distinct components:</w:t>
      </w:r>
    </w:p>
    <w:p w14:paraId="743F18C3" w14:textId="77777777" w:rsidR="004B19D7" w:rsidRPr="0091290F" w:rsidRDefault="004B19D7" w:rsidP="004B19D7">
      <w:pPr>
        <w:pStyle w:val="Textkrper"/>
        <w:numPr>
          <w:ilvl w:val="0"/>
          <w:numId w:val="17"/>
        </w:numPr>
        <w:spacing w:before="0"/>
        <w:ind w:left="714" w:hanging="357"/>
      </w:pPr>
      <w:r w:rsidRPr="0091290F">
        <w:t xml:space="preserve">The first block: 14-character hash of the basic (Mobile-H) </w:t>
      </w:r>
      <w:proofErr w:type="spellStart"/>
      <w:r w:rsidRPr="0091290F">
        <w:t>InChI</w:t>
      </w:r>
      <w:proofErr w:type="spellEnd"/>
      <w:r w:rsidRPr="0091290F">
        <w:t xml:space="preserve"> layer. </w:t>
      </w:r>
      <w:r w:rsidR="00AF22DB" w:rsidRPr="0091290F">
        <w:br/>
      </w:r>
      <w:r w:rsidRPr="0091290F">
        <w:t>It encodes molecular skeleton (connectivity);</w:t>
      </w:r>
    </w:p>
    <w:p w14:paraId="33A5E49B" w14:textId="77777777" w:rsidR="004B19D7" w:rsidRPr="0091290F" w:rsidRDefault="004B19D7" w:rsidP="004B19D7">
      <w:pPr>
        <w:pStyle w:val="Textkrper"/>
        <w:numPr>
          <w:ilvl w:val="0"/>
          <w:numId w:val="17"/>
        </w:numPr>
        <w:spacing w:before="0"/>
        <w:ind w:left="714" w:hanging="357"/>
      </w:pPr>
      <w:r w:rsidRPr="0091290F">
        <w:t xml:space="preserve">The second block: 8-character hash of the remaining layers (except for the “/p” segment, which  accounts for added or removed protons: it is not hashed at all; the number of protons is encoded at the end of the </w:t>
      </w:r>
      <w:proofErr w:type="spellStart"/>
      <w:r w:rsidRPr="0091290F">
        <w:t>InChIKey</w:t>
      </w:r>
      <w:proofErr w:type="spellEnd"/>
      <w:r w:rsidRPr="0091290F">
        <w:t xml:space="preserve">). It encodes stereochemistry and isotopic substitution information, associated with molecular connectivity expressed by the first block. In case of non-standard </w:t>
      </w:r>
      <w:proofErr w:type="spellStart"/>
      <w:r w:rsidRPr="0091290F">
        <w:t>InChI</w:t>
      </w:r>
      <w:r w:rsidR="00AD3262">
        <w:t>Key</w:t>
      </w:r>
      <w:proofErr w:type="spellEnd"/>
      <w:r w:rsidRPr="0091290F">
        <w:t>, it also encodes information on the exact position of tautomeric hydrogens (if any), as well as on the related stereo/isotopic data.</w:t>
      </w:r>
    </w:p>
    <w:p w14:paraId="7E3FDA35" w14:textId="77777777" w:rsidR="004B19D7" w:rsidRPr="0091290F" w:rsidRDefault="004B19D7" w:rsidP="004B19D7">
      <w:pPr>
        <w:pStyle w:val="Textkrper"/>
        <w:numPr>
          <w:ilvl w:val="0"/>
          <w:numId w:val="17"/>
        </w:numPr>
        <w:tabs>
          <w:tab w:val="center" w:pos="4536"/>
        </w:tabs>
        <w:spacing w:before="0"/>
        <w:ind w:left="714" w:hanging="357"/>
      </w:pPr>
      <w:r w:rsidRPr="0091290F">
        <w:t>1 flag character</w:t>
      </w:r>
      <w:r w:rsidR="00AD3262">
        <w:t xml:space="preserve"> (for “standard/non-standard”)</w:t>
      </w:r>
      <w:r w:rsidRPr="0091290F">
        <w:t>,</w:t>
      </w:r>
      <w:r w:rsidRPr="0091290F">
        <w:tab/>
      </w:r>
    </w:p>
    <w:p w14:paraId="72A32387" w14:textId="77777777" w:rsidR="004B19D7" w:rsidRPr="0091290F" w:rsidRDefault="004B19D7" w:rsidP="004B19D7">
      <w:pPr>
        <w:pStyle w:val="Textkrper"/>
        <w:numPr>
          <w:ilvl w:val="0"/>
          <w:numId w:val="17"/>
        </w:numPr>
        <w:spacing w:before="0"/>
        <w:ind w:left="714" w:hanging="357"/>
      </w:pPr>
      <w:r w:rsidRPr="0091290F">
        <w:t>1 version character</w:t>
      </w:r>
      <w:r w:rsidR="00AD3262">
        <w:t>,</w:t>
      </w:r>
    </w:p>
    <w:p w14:paraId="7796F10B" w14:textId="77777777" w:rsidR="004B19D7" w:rsidRPr="0091290F" w:rsidRDefault="004B19D7" w:rsidP="004B19D7">
      <w:pPr>
        <w:pStyle w:val="Textkrper"/>
        <w:numPr>
          <w:ilvl w:val="0"/>
          <w:numId w:val="17"/>
        </w:numPr>
        <w:spacing w:before="0"/>
        <w:ind w:left="714" w:hanging="357"/>
      </w:pPr>
      <w:r w:rsidRPr="0091290F">
        <w:t xml:space="preserve">the last character is a [de]protonation indicator. </w:t>
      </w:r>
    </w:p>
    <w:p w14:paraId="74AA2EB3" w14:textId="77777777" w:rsidR="004B19D7" w:rsidRPr="0091290F" w:rsidRDefault="004B19D7" w:rsidP="004B19D7">
      <w:pPr>
        <w:pStyle w:val="Textkrper"/>
      </w:pPr>
      <w:r w:rsidRPr="0091290F">
        <w:t xml:space="preserve">All symbols of </w:t>
      </w:r>
      <w:proofErr w:type="spellStart"/>
      <w:r w:rsidRPr="0091290F">
        <w:t>InChIKey</w:t>
      </w:r>
      <w:proofErr w:type="spellEnd"/>
      <w:r w:rsidRPr="0091290F">
        <w:t xml:space="preserve"> except the delimiter (a dash, that is, a minus) are uppercase English letters representing a “base-26” encoding. </w:t>
      </w:r>
    </w:p>
    <w:p w14:paraId="3FCE8509" w14:textId="77777777" w:rsidR="004B19D7" w:rsidRPr="0091290F" w:rsidRDefault="004B19D7" w:rsidP="004B19D7">
      <w:pPr>
        <w:pStyle w:val="Textkrper"/>
      </w:pPr>
      <w:r w:rsidRPr="0091290F">
        <w:t xml:space="preserve">The overall length of </w:t>
      </w:r>
      <w:proofErr w:type="spellStart"/>
      <w:r w:rsidRPr="0091290F">
        <w:t>InChIKey</w:t>
      </w:r>
      <w:proofErr w:type="spellEnd"/>
      <w:r w:rsidRPr="0091290F">
        <w:t xml:space="preserve"> is fixed at 27 characters, including separators (dashes):</w:t>
      </w:r>
    </w:p>
    <w:p w14:paraId="70D2756C" w14:textId="77777777" w:rsidR="004B19D7" w:rsidRPr="0091290F" w:rsidRDefault="004B19D7" w:rsidP="004B19D7">
      <w:pPr>
        <w:pStyle w:val="CodeStyle"/>
        <w:rPr>
          <w:b/>
        </w:rPr>
      </w:pPr>
      <w:r w:rsidRPr="0091290F">
        <w:rPr>
          <w:b/>
        </w:rPr>
        <w:t>AAAAAAAAAAAAAA-BBBBBBBBFV-P</w:t>
      </w:r>
    </w:p>
    <w:p w14:paraId="54EF9131" w14:textId="77777777" w:rsidR="004B19D7" w:rsidRPr="0091290F" w:rsidRDefault="004B19D7" w:rsidP="004B19D7">
      <w:pPr>
        <w:pStyle w:val="Textkrper"/>
      </w:pPr>
      <w:r w:rsidRPr="0091290F">
        <w:t>Here</w:t>
      </w:r>
    </w:p>
    <w:p w14:paraId="05A1E071" w14:textId="77777777" w:rsidR="004B19D7" w:rsidRPr="0091290F" w:rsidRDefault="004B19D7" w:rsidP="004B19D7">
      <w:pPr>
        <w:numPr>
          <w:ilvl w:val="0"/>
          <w:numId w:val="16"/>
        </w:numPr>
        <w:spacing w:line="360" w:lineRule="auto"/>
        <w:rPr>
          <w:sz w:val="24"/>
        </w:rPr>
      </w:pPr>
      <w:r w:rsidRPr="0091290F">
        <w:rPr>
          <w:rStyle w:val="CodeStyleChar"/>
          <w:b/>
        </w:rPr>
        <w:t>AAAAAAAAAAAAAA</w:t>
      </w:r>
      <w:r w:rsidRPr="0091290F">
        <w:rPr>
          <w:sz w:val="24"/>
        </w:rPr>
        <w:t xml:space="preserve"> is a 14-character first hash block.</w:t>
      </w:r>
    </w:p>
    <w:p w14:paraId="2E2C0826" w14:textId="77777777" w:rsidR="004B19D7" w:rsidRPr="0091290F" w:rsidRDefault="004B19D7" w:rsidP="004B19D7">
      <w:pPr>
        <w:numPr>
          <w:ilvl w:val="0"/>
          <w:numId w:val="16"/>
        </w:numPr>
        <w:spacing w:line="360" w:lineRule="auto"/>
        <w:rPr>
          <w:sz w:val="24"/>
        </w:rPr>
      </w:pPr>
      <w:r w:rsidRPr="0091290F">
        <w:rPr>
          <w:rStyle w:val="CodeStyleChar"/>
          <w:b/>
        </w:rPr>
        <w:t>BBBBBBBB</w:t>
      </w:r>
      <w:r w:rsidRPr="0091290F">
        <w:rPr>
          <w:sz w:val="24"/>
        </w:rPr>
        <w:t xml:space="preserve"> is an 8-character second hash block.</w:t>
      </w:r>
    </w:p>
    <w:p w14:paraId="6A415D03" w14:textId="77777777" w:rsidR="004B19D7" w:rsidRPr="0091290F" w:rsidRDefault="004B19D7" w:rsidP="004B19D7">
      <w:pPr>
        <w:numPr>
          <w:ilvl w:val="0"/>
          <w:numId w:val="16"/>
        </w:numPr>
        <w:spacing w:line="360" w:lineRule="auto"/>
        <w:rPr>
          <w:sz w:val="24"/>
        </w:rPr>
      </w:pPr>
      <w:r w:rsidRPr="0091290F">
        <w:rPr>
          <w:rStyle w:val="CodeStyleChar"/>
          <w:b/>
        </w:rPr>
        <w:lastRenderedPageBreak/>
        <w:t>F</w:t>
      </w:r>
      <w:r w:rsidRPr="0091290F">
        <w:rPr>
          <w:b/>
          <w:sz w:val="24"/>
        </w:rPr>
        <w:t xml:space="preserve"> </w:t>
      </w:r>
      <w:r w:rsidRPr="0091290F">
        <w:rPr>
          <w:sz w:val="24"/>
        </w:rPr>
        <w:t xml:space="preserve">is a flag indicating kind of </w:t>
      </w:r>
      <w:proofErr w:type="spellStart"/>
      <w:r w:rsidRPr="0091290F">
        <w:rPr>
          <w:sz w:val="24"/>
        </w:rPr>
        <w:t>InChIKey</w:t>
      </w:r>
      <w:proofErr w:type="spellEnd"/>
      <w:r w:rsidRPr="0091290F">
        <w:rPr>
          <w:sz w:val="24"/>
        </w:rPr>
        <w:t xml:space="preserve">: it has either the value ‘S’ for standard </w:t>
      </w:r>
      <w:proofErr w:type="spellStart"/>
      <w:r w:rsidRPr="0091290F">
        <w:rPr>
          <w:sz w:val="24"/>
        </w:rPr>
        <w:t>InChIKey</w:t>
      </w:r>
      <w:proofErr w:type="spellEnd"/>
      <w:r w:rsidRPr="0091290F">
        <w:rPr>
          <w:sz w:val="24"/>
        </w:rPr>
        <w:t xml:space="preserve"> or the value ‘N’ for non-standard.</w:t>
      </w:r>
    </w:p>
    <w:p w14:paraId="689A39AB" w14:textId="77777777" w:rsidR="004B19D7" w:rsidRPr="0091290F" w:rsidRDefault="004B19D7" w:rsidP="004B19D7">
      <w:pPr>
        <w:numPr>
          <w:ilvl w:val="0"/>
          <w:numId w:val="16"/>
        </w:numPr>
        <w:spacing w:line="360" w:lineRule="auto"/>
        <w:rPr>
          <w:sz w:val="24"/>
        </w:rPr>
      </w:pPr>
      <w:r w:rsidRPr="0091290F">
        <w:rPr>
          <w:rStyle w:val="CodeStyleChar"/>
          <w:b/>
        </w:rPr>
        <w:t>V</w:t>
      </w:r>
      <w:r w:rsidRPr="0091290F">
        <w:rPr>
          <w:b/>
          <w:sz w:val="24"/>
        </w:rPr>
        <w:t xml:space="preserve"> </w:t>
      </w:r>
      <w:r w:rsidRPr="0091290F">
        <w:rPr>
          <w:sz w:val="24"/>
        </w:rPr>
        <w:t xml:space="preserve">is a character indicating </w:t>
      </w:r>
      <w:proofErr w:type="spellStart"/>
      <w:r w:rsidRPr="0091290F">
        <w:rPr>
          <w:sz w:val="24"/>
        </w:rPr>
        <w:t>InChI</w:t>
      </w:r>
      <w:proofErr w:type="spellEnd"/>
      <w:r w:rsidRPr="0091290F">
        <w:rPr>
          <w:sz w:val="24"/>
        </w:rPr>
        <w:t xml:space="preserve"> version: ‘A’ for version 1 (current), ‘B’ for version 2, etc.</w:t>
      </w:r>
      <w:r w:rsidRPr="0091290F">
        <w:rPr>
          <w:sz w:val="24"/>
          <w:vertAlign w:val="superscript"/>
        </w:rPr>
        <w:t xml:space="preserve"> </w:t>
      </w:r>
    </w:p>
    <w:p w14:paraId="7FA33F71" w14:textId="77777777" w:rsidR="004B19D7" w:rsidRPr="0091290F" w:rsidRDefault="004B19D7" w:rsidP="004B19D7">
      <w:pPr>
        <w:numPr>
          <w:ilvl w:val="0"/>
          <w:numId w:val="16"/>
        </w:numPr>
        <w:spacing w:line="360" w:lineRule="auto"/>
        <w:rPr>
          <w:sz w:val="24"/>
        </w:rPr>
      </w:pPr>
      <w:r w:rsidRPr="0091290F">
        <w:rPr>
          <w:rStyle w:val="CodeStyleChar"/>
          <w:b/>
        </w:rPr>
        <w:t>P</w:t>
      </w:r>
      <w:r w:rsidRPr="0091290F">
        <w:rPr>
          <w:sz w:val="24"/>
        </w:rPr>
        <w:t xml:space="preserve"> is an indicator for the number of protons; this number is not encoded in the hash but is indicated as a separate 2-character block at the end, where one character is a hyphen, as -N for neutral, -M for -1 hydrogen, -O for +1 hydrogen, etc.  </w:t>
      </w:r>
    </w:p>
    <w:p w14:paraId="34C5C897" w14:textId="77777777" w:rsidR="004B19D7" w:rsidRPr="0091290F" w:rsidRDefault="004B19D7" w:rsidP="00AF22DB">
      <w:pPr>
        <w:pStyle w:val="Textkrper"/>
        <w:ind w:firstLine="432"/>
      </w:pPr>
      <w:r w:rsidRPr="0091290F">
        <w:t xml:space="preserve">The exact layout is presented </w:t>
      </w:r>
      <w:r w:rsidR="00AF22DB" w:rsidRPr="0091290F">
        <w:t>below:</w:t>
      </w:r>
    </w:p>
    <w:tbl>
      <w:tblPr>
        <w:tblW w:w="5744" w:type="dxa"/>
        <w:tblInd w:w="477" w:type="dxa"/>
        <w:tblLook w:val="01E0" w:firstRow="1" w:lastRow="1" w:firstColumn="1" w:lastColumn="1" w:noHBand="0" w:noVBand="0"/>
      </w:tblPr>
      <w:tblGrid>
        <w:gridCol w:w="1208"/>
        <w:gridCol w:w="1843"/>
        <w:gridCol w:w="1134"/>
        <w:gridCol w:w="1559"/>
      </w:tblGrid>
      <w:tr w:rsidR="004B19D7" w:rsidRPr="0091290F" w14:paraId="79CF4EFC" w14:textId="77777777">
        <w:tc>
          <w:tcPr>
            <w:tcW w:w="1208" w:type="dxa"/>
          </w:tcPr>
          <w:p w14:paraId="22AD0A1F" w14:textId="77777777" w:rsidR="004B19D7" w:rsidRPr="0091290F" w:rsidRDefault="004B19D7" w:rsidP="004B19D7">
            <w:pPr>
              <w:jc w:val="both"/>
              <w:rPr>
                <w:rFonts w:ascii="Arial" w:hAnsi="Arial" w:cs="Arial"/>
                <w:sz w:val="24"/>
              </w:rPr>
            </w:pPr>
            <w:r w:rsidRPr="0091290F">
              <w:rPr>
                <w:rFonts w:ascii="Arial" w:hAnsi="Arial" w:cs="Arial"/>
                <w:sz w:val="24"/>
              </w:rPr>
              <w:t>Char</w:t>
            </w:r>
          </w:p>
        </w:tc>
        <w:tc>
          <w:tcPr>
            <w:tcW w:w="1843" w:type="dxa"/>
          </w:tcPr>
          <w:p w14:paraId="636A02C1" w14:textId="77777777" w:rsidR="004B19D7" w:rsidRPr="0091290F" w:rsidRDefault="004B19D7" w:rsidP="004B19D7">
            <w:pPr>
              <w:jc w:val="both"/>
              <w:rPr>
                <w:rFonts w:ascii="Arial" w:hAnsi="Arial" w:cs="Arial"/>
                <w:sz w:val="24"/>
              </w:rPr>
            </w:pPr>
            <w:r w:rsidRPr="0091290F">
              <w:rPr>
                <w:rFonts w:ascii="Arial" w:hAnsi="Arial" w:cs="Arial"/>
                <w:sz w:val="24"/>
              </w:rPr>
              <w:t>Protons</w:t>
            </w:r>
          </w:p>
        </w:tc>
        <w:tc>
          <w:tcPr>
            <w:tcW w:w="1134" w:type="dxa"/>
          </w:tcPr>
          <w:p w14:paraId="74F8887E" w14:textId="77777777" w:rsidR="004B19D7" w:rsidRPr="0091290F" w:rsidRDefault="004B19D7" w:rsidP="004B19D7">
            <w:pPr>
              <w:jc w:val="both"/>
              <w:rPr>
                <w:rFonts w:ascii="Arial" w:hAnsi="Arial" w:cs="Arial"/>
                <w:sz w:val="24"/>
              </w:rPr>
            </w:pPr>
            <w:r w:rsidRPr="0091290F">
              <w:rPr>
                <w:rFonts w:ascii="Arial" w:hAnsi="Arial" w:cs="Arial"/>
                <w:sz w:val="24"/>
              </w:rPr>
              <w:t>Char</w:t>
            </w:r>
          </w:p>
        </w:tc>
        <w:tc>
          <w:tcPr>
            <w:tcW w:w="1559" w:type="dxa"/>
          </w:tcPr>
          <w:p w14:paraId="7D993691" w14:textId="77777777" w:rsidR="004B19D7" w:rsidRPr="0091290F" w:rsidRDefault="004B19D7" w:rsidP="004B19D7">
            <w:pPr>
              <w:jc w:val="both"/>
              <w:rPr>
                <w:rFonts w:ascii="Arial" w:hAnsi="Arial" w:cs="Arial"/>
                <w:sz w:val="24"/>
              </w:rPr>
            </w:pPr>
            <w:r w:rsidRPr="0091290F">
              <w:rPr>
                <w:rFonts w:ascii="Arial" w:hAnsi="Arial" w:cs="Arial"/>
                <w:sz w:val="24"/>
              </w:rPr>
              <w:t>Protons</w:t>
            </w:r>
          </w:p>
        </w:tc>
      </w:tr>
      <w:tr w:rsidR="004B19D7" w:rsidRPr="0091290F" w14:paraId="26B7213B" w14:textId="77777777">
        <w:tc>
          <w:tcPr>
            <w:tcW w:w="1208" w:type="dxa"/>
          </w:tcPr>
          <w:p w14:paraId="2116128F" w14:textId="77777777" w:rsidR="004B19D7" w:rsidRPr="0091290F" w:rsidRDefault="004B19D7" w:rsidP="004B19D7">
            <w:pPr>
              <w:jc w:val="both"/>
              <w:rPr>
                <w:sz w:val="24"/>
              </w:rPr>
            </w:pPr>
            <w:r w:rsidRPr="0091290F">
              <w:rPr>
                <w:sz w:val="24"/>
              </w:rPr>
              <w:t>N</w:t>
            </w:r>
          </w:p>
        </w:tc>
        <w:tc>
          <w:tcPr>
            <w:tcW w:w="1843" w:type="dxa"/>
          </w:tcPr>
          <w:p w14:paraId="66D2B8E9" w14:textId="77777777" w:rsidR="004B19D7" w:rsidRPr="0091290F" w:rsidRDefault="004B19D7" w:rsidP="004B19D7">
            <w:pPr>
              <w:jc w:val="both"/>
              <w:rPr>
                <w:sz w:val="24"/>
              </w:rPr>
            </w:pPr>
            <w:r w:rsidRPr="0091290F">
              <w:rPr>
                <w:sz w:val="24"/>
              </w:rPr>
              <w:t>0</w:t>
            </w:r>
          </w:p>
        </w:tc>
        <w:tc>
          <w:tcPr>
            <w:tcW w:w="1134" w:type="dxa"/>
          </w:tcPr>
          <w:p w14:paraId="3D0CAEFE" w14:textId="77777777" w:rsidR="004B19D7" w:rsidRPr="0091290F" w:rsidRDefault="004B19D7" w:rsidP="004B19D7">
            <w:pPr>
              <w:jc w:val="both"/>
              <w:rPr>
                <w:sz w:val="24"/>
              </w:rPr>
            </w:pPr>
          </w:p>
        </w:tc>
        <w:tc>
          <w:tcPr>
            <w:tcW w:w="1559" w:type="dxa"/>
          </w:tcPr>
          <w:p w14:paraId="2AA212C7" w14:textId="77777777" w:rsidR="004B19D7" w:rsidRPr="0091290F" w:rsidRDefault="004B19D7" w:rsidP="004B19D7">
            <w:pPr>
              <w:jc w:val="both"/>
              <w:rPr>
                <w:sz w:val="24"/>
              </w:rPr>
            </w:pPr>
          </w:p>
        </w:tc>
      </w:tr>
      <w:tr w:rsidR="004B19D7" w:rsidRPr="0091290F" w14:paraId="46631F96" w14:textId="77777777">
        <w:tc>
          <w:tcPr>
            <w:tcW w:w="1208" w:type="dxa"/>
          </w:tcPr>
          <w:p w14:paraId="5A828C1B" w14:textId="77777777" w:rsidR="004B19D7" w:rsidRPr="0091290F" w:rsidRDefault="004B19D7" w:rsidP="004B19D7">
            <w:pPr>
              <w:jc w:val="both"/>
              <w:rPr>
                <w:sz w:val="24"/>
              </w:rPr>
            </w:pPr>
            <w:r w:rsidRPr="0091290F">
              <w:rPr>
                <w:sz w:val="24"/>
              </w:rPr>
              <w:t>M</w:t>
            </w:r>
          </w:p>
        </w:tc>
        <w:tc>
          <w:tcPr>
            <w:tcW w:w="1843" w:type="dxa"/>
          </w:tcPr>
          <w:p w14:paraId="5D45C013" w14:textId="77777777" w:rsidR="004B19D7" w:rsidRPr="0091290F" w:rsidRDefault="004B19D7" w:rsidP="004B19D7">
            <w:pPr>
              <w:jc w:val="both"/>
              <w:rPr>
                <w:sz w:val="24"/>
              </w:rPr>
            </w:pPr>
            <w:r w:rsidRPr="0091290F">
              <w:rPr>
                <w:sz w:val="24"/>
              </w:rPr>
              <w:t>-1</w:t>
            </w:r>
          </w:p>
        </w:tc>
        <w:tc>
          <w:tcPr>
            <w:tcW w:w="1134" w:type="dxa"/>
          </w:tcPr>
          <w:p w14:paraId="57E671B1" w14:textId="77777777" w:rsidR="004B19D7" w:rsidRPr="0091290F" w:rsidRDefault="004B19D7" w:rsidP="004B19D7">
            <w:pPr>
              <w:jc w:val="both"/>
              <w:rPr>
                <w:sz w:val="24"/>
              </w:rPr>
            </w:pPr>
            <w:r w:rsidRPr="0091290F">
              <w:rPr>
                <w:sz w:val="24"/>
              </w:rPr>
              <w:t>O</w:t>
            </w:r>
          </w:p>
        </w:tc>
        <w:tc>
          <w:tcPr>
            <w:tcW w:w="1559" w:type="dxa"/>
          </w:tcPr>
          <w:p w14:paraId="3EA47682" w14:textId="77777777" w:rsidR="004B19D7" w:rsidRPr="0091290F" w:rsidRDefault="004B19D7" w:rsidP="004B19D7">
            <w:pPr>
              <w:jc w:val="both"/>
              <w:rPr>
                <w:sz w:val="24"/>
              </w:rPr>
            </w:pPr>
            <w:r w:rsidRPr="0091290F">
              <w:rPr>
                <w:sz w:val="24"/>
              </w:rPr>
              <w:t xml:space="preserve">+1 </w:t>
            </w:r>
          </w:p>
        </w:tc>
      </w:tr>
      <w:tr w:rsidR="004B19D7" w:rsidRPr="0091290F" w14:paraId="5F64C411" w14:textId="77777777">
        <w:tc>
          <w:tcPr>
            <w:tcW w:w="1208" w:type="dxa"/>
          </w:tcPr>
          <w:p w14:paraId="63BF8678" w14:textId="77777777" w:rsidR="004B19D7" w:rsidRPr="0091290F" w:rsidRDefault="004B19D7" w:rsidP="004B19D7">
            <w:pPr>
              <w:jc w:val="both"/>
              <w:rPr>
                <w:sz w:val="24"/>
              </w:rPr>
            </w:pPr>
            <w:r w:rsidRPr="0091290F">
              <w:rPr>
                <w:sz w:val="24"/>
              </w:rPr>
              <w:t>L</w:t>
            </w:r>
          </w:p>
        </w:tc>
        <w:tc>
          <w:tcPr>
            <w:tcW w:w="1843" w:type="dxa"/>
          </w:tcPr>
          <w:p w14:paraId="4596A6A6" w14:textId="77777777" w:rsidR="004B19D7" w:rsidRPr="0091290F" w:rsidRDefault="004B19D7" w:rsidP="004B19D7">
            <w:pPr>
              <w:jc w:val="both"/>
              <w:rPr>
                <w:sz w:val="24"/>
              </w:rPr>
            </w:pPr>
            <w:r w:rsidRPr="0091290F">
              <w:rPr>
                <w:sz w:val="24"/>
              </w:rPr>
              <w:t>-2</w:t>
            </w:r>
          </w:p>
        </w:tc>
        <w:tc>
          <w:tcPr>
            <w:tcW w:w="1134" w:type="dxa"/>
          </w:tcPr>
          <w:p w14:paraId="3F840E37" w14:textId="77777777" w:rsidR="004B19D7" w:rsidRPr="0091290F" w:rsidRDefault="004B19D7" w:rsidP="004B19D7">
            <w:pPr>
              <w:jc w:val="both"/>
              <w:rPr>
                <w:sz w:val="24"/>
              </w:rPr>
            </w:pPr>
            <w:r w:rsidRPr="0091290F">
              <w:rPr>
                <w:sz w:val="24"/>
              </w:rPr>
              <w:t>P</w:t>
            </w:r>
          </w:p>
        </w:tc>
        <w:tc>
          <w:tcPr>
            <w:tcW w:w="1559" w:type="dxa"/>
          </w:tcPr>
          <w:p w14:paraId="48221AA3" w14:textId="77777777" w:rsidR="004B19D7" w:rsidRPr="0091290F" w:rsidRDefault="004B19D7" w:rsidP="004B19D7">
            <w:pPr>
              <w:jc w:val="both"/>
              <w:rPr>
                <w:sz w:val="24"/>
              </w:rPr>
            </w:pPr>
            <w:r w:rsidRPr="0091290F">
              <w:rPr>
                <w:sz w:val="24"/>
              </w:rPr>
              <w:t>+2</w:t>
            </w:r>
          </w:p>
        </w:tc>
      </w:tr>
      <w:tr w:rsidR="004B19D7" w:rsidRPr="0091290F" w14:paraId="0DBDFA5E" w14:textId="77777777">
        <w:tc>
          <w:tcPr>
            <w:tcW w:w="1208" w:type="dxa"/>
          </w:tcPr>
          <w:p w14:paraId="37C2ACBF" w14:textId="77777777" w:rsidR="004B19D7" w:rsidRPr="0091290F" w:rsidRDefault="004B19D7" w:rsidP="004B19D7">
            <w:pPr>
              <w:jc w:val="both"/>
              <w:rPr>
                <w:sz w:val="24"/>
              </w:rPr>
            </w:pPr>
            <w:r w:rsidRPr="0091290F">
              <w:rPr>
                <w:sz w:val="24"/>
              </w:rPr>
              <w:t>K</w:t>
            </w:r>
          </w:p>
        </w:tc>
        <w:tc>
          <w:tcPr>
            <w:tcW w:w="1843" w:type="dxa"/>
          </w:tcPr>
          <w:p w14:paraId="4269FCCB" w14:textId="77777777" w:rsidR="004B19D7" w:rsidRPr="0091290F" w:rsidRDefault="004B19D7" w:rsidP="004B19D7">
            <w:pPr>
              <w:jc w:val="both"/>
              <w:rPr>
                <w:sz w:val="24"/>
              </w:rPr>
            </w:pPr>
            <w:r w:rsidRPr="0091290F">
              <w:rPr>
                <w:sz w:val="24"/>
              </w:rPr>
              <w:t>-3</w:t>
            </w:r>
          </w:p>
        </w:tc>
        <w:tc>
          <w:tcPr>
            <w:tcW w:w="1134" w:type="dxa"/>
          </w:tcPr>
          <w:p w14:paraId="7713D6AD" w14:textId="77777777" w:rsidR="004B19D7" w:rsidRPr="0091290F" w:rsidRDefault="004B19D7" w:rsidP="004B19D7">
            <w:pPr>
              <w:jc w:val="both"/>
              <w:rPr>
                <w:sz w:val="24"/>
              </w:rPr>
            </w:pPr>
            <w:r w:rsidRPr="0091290F">
              <w:rPr>
                <w:sz w:val="24"/>
              </w:rPr>
              <w:t>Q</w:t>
            </w:r>
          </w:p>
        </w:tc>
        <w:tc>
          <w:tcPr>
            <w:tcW w:w="1559" w:type="dxa"/>
          </w:tcPr>
          <w:p w14:paraId="4F1FB05F" w14:textId="77777777" w:rsidR="004B19D7" w:rsidRPr="0091290F" w:rsidRDefault="004B19D7" w:rsidP="004B19D7">
            <w:pPr>
              <w:jc w:val="both"/>
              <w:rPr>
                <w:sz w:val="24"/>
              </w:rPr>
            </w:pPr>
            <w:r w:rsidRPr="0091290F">
              <w:rPr>
                <w:sz w:val="24"/>
              </w:rPr>
              <w:t>+3</w:t>
            </w:r>
          </w:p>
        </w:tc>
      </w:tr>
      <w:tr w:rsidR="004B19D7" w:rsidRPr="0091290F" w14:paraId="0E341D5F" w14:textId="77777777">
        <w:tc>
          <w:tcPr>
            <w:tcW w:w="1208" w:type="dxa"/>
          </w:tcPr>
          <w:p w14:paraId="4C3A910F" w14:textId="77777777" w:rsidR="004B19D7" w:rsidRPr="0091290F" w:rsidRDefault="004B19D7" w:rsidP="004B19D7">
            <w:pPr>
              <w:jc w:val="both"/>
              <w:rPr>
                <w:sz w:val="24"/>
              </w:rPr>
            </w:pPr>
            <w:r w:rsidRPr="0091290F">
              <w:rPr>
                <w:sz w:val="24"/>
              </w:rPr>
              <w:t>J</w:t>
            </w:r>
          </w:p>
        </w:tc>
        <w:tc>
          <w:tcPr>
            <w:tcW w:w="1843" w:type="dxa"/>
          </w:tcPr>
          <w:p w14:paraId="7DDBCD07" w14:textId="77777777" w:rsidR="004B19D7" w:rsidRPr="0091290F" w:rsidRDefault="004B19D7" w:rsidP="004B19D7">
            <w:pPr>
              <w:jc w:val="both"/>
              <w:rPr>
                <w:sz w:val="24"/>
              </w:rPr>
            </w:pPr>
            <w:r w:rsidRPr="0091290F">
              <w:rPr>
                <w:sz w:val="24"/>
              </w:rPr>
              <w:t>-4</w:t>
            </w:r>
          </w:p>
        </w:tc>
        <w:tc>
          <w:tcPr>
            <w:tcW w:w="1134" w:type="dxa"/>
          </w:tcPr>
          <w:p w14:paraId="74558AEA" w14:textId="77777777" w:rsidR="004B19D7" w:rsidRPr="0091290F" w:rsidRDefault="004B19D7" w:rsidP="004B19D7">
            <w:pPr>
              <w:jc w:val="both"/>
              <w:rPr>
                <w:sz w:val="24"/>
              </w:rPr>
            </w:pPr>
            <w:r w:rsidRPr="0091290F">
              <w:rPr>
                <w:sz w:val="24"/>
              </w:rPr>
              <w:t>R</w:t>
            </w:r>
          </w:p>
        </w:tc>
        <w:tc>
          <w:tcPr>
            <w:tcW w:w="1559" w:type="dxa"/>
          </w:tcPr>
          <w:p w14:paraId="10BF1923" w14:textId="77777777" w:rsidR="004B19D7" w:rsidRPr="0091290F" w:rsidRDefault="004B19D7" w:rsidP="004B19D7">
            <w:pPr>
              <w:jc w:val="both"/>
              <w:rPr>
                <w:sz w:val="24"/>
              </w:rPr>
            </w:pPr>
            <w:r w:rsidRPr="0091290F">
              <w:rPr>
                <w:sz w:val="24"/>
              </w:rPr>
              <w:t>+4</w:t>
            </w:r>
          </w:p>
        </w:tc>
      </w:tr>
      <w:tr w:rsidR="004B19D7" w:rsidRPr="0091290F" w14:paraId="4581DCD8" w14:textId="77777777">
        <w:tc>
          <w:tcPr>
            <w:tcW w:w="1208" w:type="dxa"/>
          </w:tcPr>
          <w:p w14:paraId="00578E32" w14:textId="77777777" w:rsidR="004B19D7" w:rsidRPr="0091290F" w:rsidRDefault="004B19D7" w:rsidP="004B19D7">
            <w:pPr>
              <w:jc w:val="both"/>
              <w:rPr>
                <w:sz w:val="24"/>
              </w:rPr>
            </w:pPr>
            <w:r w:rsidRPr="0091290F">
              <w:rPr>
                <w:sz w:val="24"/>
              </w:rPr>
              <w:t>I</w:t>
            </w:r>
          </w:p>
        </w:tc>
        <w:tc>
          <w:tcPr>
            <w:tcW w:w="1843" w:type="dxa"/>
          </w:tcPr>
          <w:p w14:paraId="39F6CEFC" w14:textId="77777777" w:rsidR="004B19D7" w:rsidRPr="0091290F" w:rsidRDefault="004B19D7" w:rsidP="004B19D7">
            <w:pPr>
              <w:jc w:val="both"/>
              <w:rPr>
                <w:sz w:val="24"/>
              </w:rPr>
            </w:pPr>
            <w:r w:rsidRPr="0091290F">
              <w:rPr>
                <w:sz w:val="24"/>
              </w:rPr>
              <w:t>-5</w:t>
            </w:r>
          </w:p>
        </w:tc>
        <w:tc>
          <w:tcPr>
            <w:tcW w:w="1134" w:type="dxa"/>
          </w:tcPr>
          <w:p w14:paraId="4C6F6394" w14:textId="77777777" w:rsidR="004B19D7" w:rsidRPr="0091290F" w:rsidRDefault="004B19D7" w:rsidP="004B19D7">
            <w:pPr>
              <w:jc w:val="both"/>
              <w:rPr>
                <w:sz w:val="24"/>
              </w:rPr>
            </w:pPr>
            <w:r w:rsidRPr="0091290F">
              <w:rPr>
                <w:sz w:val="24"/>
              </w:rPr>
              <w:t>S</w:t>
            </w:r>
          </w:p>
        </w:tc>
        <w:tc>
          <w:tcPr>
            <w:tcW w:w="1559" w:type="dxa"/>
          </w:tcPr>
          <w:p w14:paraId="684BF84F" w14:textId="77777777" w:rsidR="004B19D7" w:rsidRPr="0091290F" w:rsidRDefault="004B19D7" w:rsidP="004B19D7">
            <w:pPr>
              <w:jc w:val="both"/>
              <w:rPr>
                <w:sz w:val="24"/>
              </w:rPr>
            </w:pPr>
            <w:r w:rsidRPr="0091290F">
              <w:rPr>
                <w:sz w:val="24"/>
              </w:rPr>
              <w:t>+5</w:t>
            </w:r>
          </w:p>
        </w:tc>
      </w:tr>
      <w:tr w:rsidR="004B19D7" w:rsidRPr="0091290F" w14:paraId="01D4C869" w14:textId="77777777">
        <w:tc>
          <w:tcPr>
            <w:tcW w:w="1208" w:type="dxa"/>
          </w:tcPr>
          <w:p w14:paraId="220224C2" w14:textId="77777777" w:rsidR="004B19D7" w:rsidRPr="0091290F" w:rsidRDefault="004B19D7" w:rsidP="004B19D7">
            <w:pPr>
              <w:jc w:val="both"/>
              <w:rPr>
                <w:sz w:val="24"/>
              </w:rPr>
            </w:pPr>
            <w:r w:rsidRPr="0091290F">
              <w:rPr>
                <w:sz w:val="24"/>
              </w:rPr>
              <w:t>H</w:t>
            </w:r>
          </w:p>
        </w:tc>
        <w:tc>
          <w:tcPr>
            <w:tcW w:w="1843" w:type="dxa"/>
          </w:tcPr>
          <w:p w14:paraId="4748FB98" w14:textId="77777777" w:rsidR="004B19D7" w:rsidRPr="0091290F" w:rsidRDefault="004B19D7" w:rsidP="004B19D7">
            <w:pPr>
              <w:jc w:val="both"/>
              <w:rPr>
                <w:sz w:val="24"/>
              </w:rPr>
            </w:pPr>
            <w:r w:rsidRPr="0091290F">
              <w:rPr>
                <w:sz w:val="24"/>
              </w:rPr>
              <w:t>-6</w:t>
            </w:r>
          </w:p>
        </w:tc>
        <w:tc>
          <w:tcPr>
            <w:tcW w:w="1134" w:type="dxa"/>
          </w:tcPr>
          <w:p w14:paraId="55E8DD3E" w14:textId="77777777" w:rsidR="004B19D7" w:rsidRPr="0091290F" w:rsidRDefault="004B19D7" w:rsidP="004B19D7">
            <w:pPr>
              <w:jc w:val="both"/>
              <w:rPr>
                <w:sz w:val="24"/>
              </w:rPr>
            </w:pPr>
            <w:r w:rsidRPr="0091290F">
              <w:rPr>
                <w:sz w:val="24"/>
              </w:rPr>
              <w:t>T</w:t>
            </w:r>
          </w:p>
        </w:tc>
        <w:tc>
          <w:tcPr>
            <w:tcW w:w="1559" w:type="dxa"/>
          </w:tcPr>
          <w:p w14:paraId="617C8A5C" w14:textId="77777777" w:rsidR="004B19D7" w:rsidRPr="0091290F" w:rsidRDefault="004B19D7" w:rsidP="004B19D7">
            <w:pPr>
              <w:jc w:val="both"/>
              <w:rPr>
                <w:sz w:val="24"/>
              </w:rPr>
            </w:pPr>
            <w:r w:rsidRPr="0091290F">
              <w:rPr>
                <w:sz w:val="24"/>
              </w:rPr>
              <w:t>+6</w:t>
            </w:r>
          </w:p>
        </w:tc>
      </w:tr>
      <w:tr w:rsidR="004B19D7" w:rsidRPr="0091290F" w14:paraId="05F89E69" w14:textId="77777777">
        <w:tc>
          <w:tcPr>
            <w:tcW w:w="1208" w:type="dxa"/>
          </w:tcPr>
          <w:p w14:paraId="5B192794" w14:textId="77777777" w:rsidR="004B19D7" w:rsidRPr="0091290F" w:rsidRDefault="004B19D7" w:rsidP="004B19D7">
            <w:pPr>
              <w:jc w:val="both"/>
              <w:rPr>
                <w:sz w:val="24"/>
              </w:rPr>
            </w:pPr>
            <w:r w:rsidRPr="0091290F">
              <w:rPr>
                <w:sz w:val="24"/>
              </w:rPr>
              <w:t>G</w:t>
            </w:r>
          </w:p>
        </w:tc>
        <w:tc>
          <w:tcPr>
            <w:tcW w:w="1843" w:type="dxa"/>
          </w:tcPr>
          <w:p w14:paraId="6F1044E3" w14:textId="77777777" w:rsidR="004B19D7" w:rsidRPr="0091290F" w:rsidRDefault="004B19D7" w:rsidP="004B19D7">
            <w:pPr>
              <w:jc w:val="both"/>
              <w:rPr>
                <w:sz w:val="24"/>
              </w:rPr>
            </w:pPr>
            <w:r w:rsidRPr="0091290F">
              <w:rPr>
                <w:sz w:val="24"/>
              </w:rPr>
              <w:t>-7</w:t>
            </w:r>
          </w:p>
        </w:tc>
        <w:tc>
          <w:tcPr>
            <w:tcW w:w="1134" w:type="dxa"/>
          </w:tcPr>
          <w:p w14:paraId="5E2FAD6D" w14:textId="77777777" w:rsidR="004B19D7" w:rsidRPr="0091290F" w:rsidRDefault="004B19D7" w:rsidP="004B19D7">
            <w:pPr>
              <w:jc w:val="both"/>
              <w:rPr>
                <w:sz w:val="24"/>
              </w:rPr>
            </w:pPr>
            <w:r w:rsidRPr="0091290F">
              <w:rPr>
                <w:sz w:val="24"/>
              </w:rPr>
              <w:t>U</w:t>
            </w:r>
          </w:p>
        </w:tc>
        <w:tc>
          <w:tcPr>
            <w:tcW w:w="1559" w:type="dxa"/>
          </w:tcPr>
          <w:p w14:paraId="661D1D44" w14:textId="77777777" w:rsidR="004B19D7" w:rsidRPr="0091290F" w:rsidRDefault="004B19D7" w:rsidP="004B19D7">
            <w:pPr>
              <w:jc w:val="both"/>
              <w:rPr>
                <w:sz w:val="24"/>
              </w:rPr>
            </w:pPr>
            <w:r w:rsidRPr="0091290F">
              <w:rPr>
                <w:sz w:val="24"/>
              </w:rPr>
              <w:t>+7</w:t>
            </w:r>
          </w:p>
        </w:tc>
      </w:tr>
      <w:tr w:rsidR="004B19D7" w:rsidRPr="0091290F" w14:paraId="063C8620" w14:textId="77777777">
        <w:tc>
          <w:tcPr>
            <w:tcW w:w="1208" w:type="dxa"/>
          </w:tcPr>
          <w:p w14:paraId="2DE1DA6B" w14:textId="77777777" w:rsidR="004B19D7" w:rsidRPr="0091290F" w:rsidRDefault="004B19D7" w:rsidP="004B19D7">
            <w:pPr>
              <w:jc w:val="both"/>
              <w:rPr>
                <w:sz w:val="24"/>
              </w:rPr>
            </w:pPr>
            <w:r w:rsidRPr="0091290F">
              <w:rPr>
                <w:sz w:val="24"/>
              </w:rPr>
              <w:t>F</w:t>
            </w:r>
          </w:p>
        </w:tc>
        <w:tc>
          <w:tcPr>
            <w:tcW w:w="1843" w:type="dxa"/>
          </w:tcPr>
          <w:p w14:paraId="4C84FE28" w14:textId="77777777" w:rsidR="004B19D7" w:rsidRPr="0091290F" w:rsidRDefault="004B19D7" w:rsidP="004B19D7">
            <w:pPr>
              <w:jc w:val="both"/>
              <w:rPr>
                <w:sz w:val="24"/>
              </w:rPr>
            </w:pPr>
            <w:r w:rsidRPr="0091290F">
              <w:rPr>
                <w:sz w:val="24"/>
              </w:rPr>
              <w:t>-8</w:t>
            </w:r>
          </w:p>
        </w:tc>
        <w:tc>
          <w:tcPr>
            <w:tcW w:w="1134" w:type="dxa"/>
          </w:tcPr>
          <w:p w14:paraId="251722B8" w14:textId="77777777" w:rsidR="004B19D7" w:rsidRPr="0091290F" w:rsidRDefault="004B19D7" w:rsidP="004B19D7">
            <w:pPr>
              <w:jc w:val="both"/>
              <w:rPr>
                <w:sz w:val="24"/>
              </w:rPr>
            </w:pPr>
            <w:r w:rsidRPr="0091290F">
              <w:rPr>
                <w:sz w:val="24"/>
              </w:rPr>
              <w:t>V</w:t>
            </w:r>
          </w:p>
        </w:tc>
        <w:tc>
          <w:tcPr>
            <w:tcW w:w="1559" w:type="dxa"/>
          </w:tcPr>
          <w:p w14:paraId="039BACB0" w14:textId="77777777" w:rsidR="004B19D7" w:rsidRPr="0091290F" w:rsidRDefault="004B19D7" w:rsidP="004B19D7">
            <w:pPr>
              <w:jc w:val="both"/>
              <w:rPr>
                <w:sz w:val="24"/>
              </w:rPr>
            </w:pPr>
            <w:r w:rsidRPr="0091290F">
              <w:rPr>
                <w:sz w:val="24"/>
              </w:rPr>
              <w:t>+8</w:t>
            </w:r>
          </w:p>
        </w:tc>
      </w:tr>
      <w:tr w:rsidR="004B19D7" w:rsidRPr="0091290F" w14:paraId="6F4229BC" w14:textId="77777777">
        <w:tc>
          <w:tcPr>
            <w:tcW w:w="1208" w:type="dxa"/>
          </w:tcPr>
          <w:p w14:paraId="5AF23737" w14:textId="77777777" w:rsidR="004B19D7" w:rsidRPr="0091290F" w:rsidRDefault="004B19D7" w:rsidP="004B19D7">
            <w:pPr>
              <w:jc w:val="both"/>
              <w:rPr>
                <w:sz w:val="24"/>
              </w:rPr>
            </w:pPr>
            <w:r w:rsidRPr="0091290F">
              <w:rPr>
                <w:sz w:val="24"/>
              </w:rPr>
              <w:t>E</w:t>
            </w:r>
          </w:p>
        </w:tc>
        <w:tc>
          <w:tcPr>
            <w:tcW w:w="1843" w:type="dxa"/>
          </w:tcPr>
          <w:p w14:paraId="193D1EA9" w14:textId="77777777" w:rsidR="004B19D7" w:rsidRPr="0091290F" w:rsidRDefault="004B19D7" w:rsidP="004B19D7">
            <w:pPr>
              <w:jc w:val="both"/>
              <w:rPr>
                <w:sz w:val="24"/>
              </w:rPr>
            </w:pPr>
            <w:r w:rsidRPr="0091290F">
              <w:rPr>
                <w:sz w:val="24"/>
              </w:rPr>
              <w:t>-9</w:t>
            </w:r>
          </w:p>
        </w:tc>
        <w:tc>
          <w:tcPr>
            <w:tcW w:w="1134" w:type="dxa"/>
          </w:tcPr>
          <w:p w14:paraId="58CDFF87" w14:textId="77777777" w:rsidR="004B19D7" w:rsidRPr="0091290F" w:rsidRDefault="004B19D7" w:rsidP="004B19D7">
            <w:pPr>
              <w:jc w:val="both"/>
              <w:rPr>
                <w:sz w:val="24"/>
              </w:rPr>
            </w:pPr>
            <w:r w:rsidRPr="0091290F">
              <w:rPr>
                <w:sz w:val="24"/>
              </w:rPr>
              <w:t>W</w:t>
            </w:r>
          </w:p>
        </w:tc>
        <w:tc>
          <w:tcPr>
            <w:tcW w:w="1559" w:type="dxa"/>
          </w:tcPr>
          <w:p w14:paraId="71D0B87B" w14:textId="77777777" w:rsidR="004B19D7" w:rsidRPr="0091290F" w:rsidRDefault="004B19D7" w:rsidP="004B19D7">
            <w:pPr>
              <w:jc w:val="both"/>
              <w:rPr>
                <w:sz w:val="24"/>
              </w:rPr>
            </w:pPr>
            <w:r w:rsidRPr="0091290F">
              <w:rPr>
                <w:sz w:val="24"/>
              </w:rPr>
              <w:t>+9</w:t>
            </w:r>
          </w:p>
        </w:tc>
      </w:tr>
      <w:tr w:rsidR="004B19D7" w:rsidRPr="0091290F" w14:paraId="683A9D7D" w14:textId="77777777">
        <w:tc>
          <w:tcPr>
            <w:tcW w:w="1208" w:type="dxa"/>
          </w:tcPr>
          <w:p w14:paraId="58481698" w14:textId="77777777" w:rsidR="004B19D7" w:rsidRPr="0091290F" w:rsidRDefault="004B19D7" w:rsidP="004B19D7">
            <w:pPr>
              <w:jc w:val="both"/>
              <w:rPr>
                <w:sz w:val="24"/>
              </w:rPr>
            </w:pPr>
            <w:r w:rsidRPr="0091290F">
              <w:rPr>
                <w:sz w:val="24"/>
              </w:rPr>
              <w:t>D</w:t>
            </w:r>
          </w:p>
        </w:tc>
        <w:tc>
          <w:tcPr>
            <w:tcW w:w="1843" w:type="dxa"/>
          </w:tcPr>
          <w:p w14:paraId="6097A473" w14:textId="77777777" w:rsidR="004B19D7" w:rsidRPr="0091290F" w:rsidRDefault="004B19D7" w:rsidP="004B19D7">
            <w:pPr>
              <w:jc w:val="both"/>
              <w:rPr>
                <w:sz w:val="24"/>
              </w:rPr>
            </w:pPr>
            <w:r w:rsidRPr="0091290F">
              <w:rPr>
                <w:sz w:val="24"/>
              </w:rPr>
              <w:t>-10</w:t>
            </w:r>
          </w:p>
        </w:tc>
        <w:tc>
          <w:tcPr>
            <w:tcW w:w="1134" w:type="dxa"/>
          </w:tcPr>
          <w:p w14:paraId="348CCAD0" w14:textId="77777777" w:rsidR="004B19D7" w:rsidRPr="0091290F" w:rsidRDefault="004B19D7" w:rsidP="004B19D7">
            <w:pPr>
              <w:jc w:val="both"/>
              <w:rPr>
                <w:sz w:val="24"/>
              </w:rPr>
            </w:pPr>
            <w:r w:rsidRPr="0091290F">
              <w:rPr>
                <w:sz w:val="24"/>
              </w:rPr>
              <w:t>X</w:t>
            </w:r>
          </w:p>
        </w:tc>
        <w:tc>
          <w:tcPr>
            <w:tcW w:w="1559" w:type="dxa"/>
          </w:tcPr>
          <w:p w14:paraId="184D4AC8" w14:textId="77777777" w:rsidR="004B19D7" w:rsidRPr="0091290F" w:rsidRDefault="004B19D7" w:rsidP="004B19D7">
            <w:pPr>
              <w:jc w:val="both"/>
              <w:rPr>
                <w:sz w:val="24"/>
              </w:rPr>
            </w:pPr>
            <w:r w:rsidRPr="0091290F">
              <w:rPr>
                <w:sz w:val="24"/>
              </w:rPr>
              <w:t>+10</w:t>
            </w:r>
          </w:p>
        </w:tc>
      </w:tr>
      <w:tr w:rsidR="004B19D7" w:rsidRPr="0091290F" w14:paraId="12F2164E" w14:textId="77777777">
        <w:tc>
          <w:tcPr>
            <w:tcW w:w="1208" w:type="dxa"/>
          </w:tcPr>
          <w:p w14:paraId="2BB8C583" w14:textId="77777777" w:rsidR="004B19D7" w:rsidRPr="0091290F" w:rsidRDefault="004B19D7" w:rsidP="004B19D7">
            <w:pPr>
              <w:jc w:val="both"/>
              <w:rPr>
                <w:sz w:val="24"/>
              </w:rPr>
            </w:pPr>
            <w:r w:rsidRPr="0091290F">
              <w:rPr>
                <w:sz w:val="24"/>
              </w:rPr>
              <w:t>C</w:t>
            </w:r>
          </w:p>
        </w:tc>
        <w:tc>
          <w:tcPr>
            <w:tcW w:w="1843" w:type="dxa"/>
          </w:tcPr>
          <w:p w14:paraId="6A7E0B27" w14:textId="77777777" w:rsidR="004B19D7" w:rsidRPr="0091290F" w:rsidRDefault="004B19D7" w:rsidP="004B19D7">
            <w:pPr>
              <w:jc w:val="both"/>
              <w:rPr>
                <w:sz w:val="24"/>
              </w:rPr>
            </w:pPr>
            <w:r w:rsidRPr="0091290F">
              <w:rPr>
                <w:sz w:val="24"/>
              </w:rPr>
              <w:t>-11</w:t>
            </w:r>
          </w:p>
        </w:tc>
        <w:tc>
          <w:tcPr>
            <w:tcW w:w="1134" w:type="dxa"/>
          </w:tcPr>
          <w:p w14:paraId="007ECBD6" w14:textId="77777777" w:rsidR="004B19D7" w:rsidRPr="0091290F" w:rsidRDefault="004B19D7" w:rsidP="004B19D7">
            <w:pPr>
              <w:jc w:val="both"/>
              <w:rPr>
                <w:sz w:val="24"/>
              </w:rPr>
            </w:pPr>
            <w:r w:rsidRPr="0091290F">
              <w:rPr>
                <w:sz w:val="24"/>
              </w:rPr>
              <w:t>Y</w:t>
            </w:r>
          </w:p>
        </w:tc>
        <w:tc>
          <w:tcPr>
            <w:tcW w:w="1559" w:type="dxa"/>
          </w:tcPr>
          <w:p w14:paraId="1B5E7D1A" w14:textId="77777777" w:rsidR="004B19D7" w:rsidRPr="0091290F" w:rsidRDefault="004B19D7" w:rsidP="004B19D7">
            <w:pPr>
              <w:jc w:val="both"/>
              <w:rPr>
                <w:sz w:val="24"/>
              </w:rPr>
            </w:pPr>
            <w:r w:rsidRPr="0091290F">
              <w:rPr>
                <w:sz w:val="24"/>
              </w:rPr>
              <w:t>+11</w:t>
            </w:r>
          </w:p>
        </w:tc>
      </w:tr>
      <w:tr w:rsidR="004B19D7" w:rsidRPr="0091290F" w14:paraId="66BAE504" w14:textId="77777777">
        <w:tc>
          <w:tcPr>
            <w:tcW w:w="1208" w:type="dxa"/>
          </w:tcPr>
          <w:p w14:paraId="6C4E74BB" w14:textId="77777777" w:rsidR="004B19D7" w:rsidRPr="0091290F" w:rsidRDefault="004B19D7" w:rsidP="004B19D7">
            <w:pPr>
              <w:jc w:val="both"/>
              <w:rPr>
                <w:sz w:val="24"/>
              </w:rPr>
            </w:pPr>
            <w:r w:rsidRPr="0091290F">
              <w:rPr>
                <w:sz w:val="24"/>
              </w:rPr>
              <w:t>B</w:t>
            </w:r>
          </w:p>
        </w:tc>
        <w:tc>
          <w:tcPr>
            <w:tcW w:w="1843" w:type="dxa"/>
          </w:tcPr>
          <w:p w14:paraId="18E10995" w14:textId="77777777" w:rsidR="004B19D7" w:rsidRPr="0091290F" w:rsidRDefault="004B19D7" w:rsidP="004B19D7">
            <w:pPr>
              <w:jc w:val="both"/>
              <w:rPr>
                <w:sz w:val="24"/>
              </w:rPr>
            </w:pPr>
            <w:r w:rsidRPr="0091290F">
              <w:rPr>
                <w:sz w:val="24"/>
              </w:rPr>
              <w:t>-12</w:t>
            </w:r>
          </w:p>
        </w:tc>
        <w:tc>
          <w:tcPr>
            <w:tcW w:w="1134" w:type="dxa"/>
          </w:tcPr>
          <w:p w14:paraId="0C395AB2" w14:textId="77777777" w:rsidR="004B19D7" w:rsidRPr="0091290F" w:rsidRDefault="004B19D7" w:rsidP="004B19D7">
            <w:pPr>
              <w:jc w:val="both"/>
              <w:rPr>
                <w:sz w:val="24"/>
              </w:rPr>
            </w:pPr>
            <w:r w:rsidRPr="0091290F">
              <w:rPr>
                <w:sz w:val="24"/>
              </w:rPr>
              <w:t>Z</w:t>
            </w:r>
          </w:p>
        </w:tc>
        <w:tc>
          <w:tcPr>
            <w:tcW w:w="1559" w:type="dxa"/>
          </w:tcPr>
          <w:p w14:paraId="0F590FAC" w14:textId="77777777" w:rsidR="004B19D7" w:rsidRPr="0091290F" w:rsidRDefault="004B19D7" w:rsidP="004B19D7">
            <w:pPr>
              <w:jc w:val="both"/>
              <w:rPr>
                <w:sz w:val="24"/>
              </w:rPr>
            </w:pPr>
            <w:r w:rsidRPr="0091290F">
              <w:rPr>
                <w:sz w:val="24"/>
              </w:rPr>
              <w:t>+12</w:t>
            </w:r>
          </w:p>
        </w:tc>
      </w:tr>
      <w:tr w:rsidR="004B19D7" w:rsidRPr="0091290F" w14:paraId="49500868" w14:textId="77777777">
        <w:tc>
          <w:tcPr>
            <w:tcW w:w="1208" w:type="dxa"/>
          </w:tcPr>
          <w:p w14:paraId="2AF0B8C0" w14:textId="77777777" w:rsidR="004B19D7" w:rsidRPr="0091290F" w:rsidRDefault="004B19D7" w:rsidP="004B19D7">
            <w:pPr>
              <w:jc w:val="both"/>
              <w:rPr>
                <w:sz w:val="24"/>
                <w:vertAlign w:val="superscript"/>
              </w:rPr>
            </w:pPr>
            <w:r w:rsidRPr="0091290F">
              <w:rPr>
                <w:sz w:val="24"/>
              </w:rPr>
              <w:t>A</w:t>
            </w:r>
          </w:p>
        </w:tc>
        <w:tc>
          <w:tcPr>
            <w:tcW w:w="1843" w:type="dxa"/>
          </w:tcPr>
          <w:p w14:paraId="6FEC5F9C" w14:textId="77777777" w:rsidR="004B19D7" w:rsidRPr="0091290F" w:rsidRDefault="004B19D7" w:rsidP="004B19D7">
            <w:pPr>
              <w:jc w:val="both"/>
              <w:rPr>
                <w:sz w:val="24"/>
              </w:rPr>
            </w:pPr>
            <w:r w:rsidRPr="0091290F">
              <w:rPr>
                <w:sz w:val="24"/>
              </w:rPr>
              <w:t>&lt; -12 or &gt; +12</w:t>
            </w:r>
          </w:p>
        </w:tc>
        <w:tc>
          <w:tcPr>
            <w:tcW w:w="1134" w:type="dxa"/>
          </w:tcPr>
          <w:p w14:paraId="5A1CD6E9" w14:textId="77777777" w:rsidR="004B19D7" w:rsidRPr="0091290F" w:rsidRDefault="004B19D7" w:rsidP="004B19D7">
            <w:pPr>
              <w:jc w:val="both"/>
              <w:rPr>
                <w:sz w:val="24"/>
              </w:rPr>
            </w:pPr>
          </w:p>
        </w:tc>
        <w:tc>
          <w:tcPr>
            <w:tcW w:w="1559" w:type="dxa"/>
          </w:tcPr>
          <w:p w14:paraId="1F6D9093" w14:textId="77777777" w:rsidR="004B19D7" w:rsidRPr="0091290F" w:rsidRDefault="004B19D7" w:rsidP="004B19D7">
            <w:pPr>
              <w:jc w:val="both"/>
              <w:rPr>
                <w:sz w:val="24"/>
              </w:rPr>
            </w:pPr>
          </w:p>
        </w:tc>
      </w:tr>
    </w:tbl>
    <w:p w14:paraId="1E5F4FAE" w14:textId="77777777" w:rsidR="00464ED5" w:rsidRPr="0091290F" w:rsidRDefault="00560262" w:rsidP="004B19D7">
      <w:pPr>
        <w:pStyle w:val="Textkrper"/>
      </w:pPr>
      <w:r w:rsidRPr="0091290F">
        <w:t>An</w:t>
      </w:r>
      <w:r w:rsidR="00464ED5" w:rsidRPr="0091290F">
        <w:t xml:space="preserve"> example </w:t>
      </w:r>
      <w:r w:rsidRPr="0091290F">
        <w:t xml:space="preserve">(standard) </w:t>
      </w:r>
      <w:proofErr w:type="spellStart"/>
      <w:r w:rsidR="00464ED5" w:rsidRPr="0091290F">
        <w:t>InChIKey</w:t>
      </w:r>
      <w:proofErr w:type="spellEnd"/>
      <w:r w:rsidR="00464ED5" w:rsidRPr="0091290F">
        <w:t xml:space="preserve"> is shown below.</w:t>
      </w:r>
    </w:p>
    <w:p w14:paraId="49808E24" w14:textId="77777777" w:rsidR="00464ED5" w:rsidRPr="0091290F" w:rsidRDefault="00464ED5" w:rsidP="00464ED5">
      <w:pPr>
        <w:rPr>
          <w:lang w:val="en-GB"/>
        </w:rPr>
      </w:pPr>
    </w:p>
    <w:p w14:paraId="63D9E34D" w14:textId="77777777" w:rsidR="00464ED5" w:rsidRPr="0091290F" w:rsidRDefault="00464ED5" w:rsidP="00464ED5">
      <w:pPr>
        <w:rPr>
          <w:lang w:val="en-GB"/>
        </w:rPr>
      </w:pPr>
    </w:p>
    <w:p w14:paraId="38F1F437" w14:textId="77777777" w:rsidR="00464ED5" w:rsidRDefault="00464ED5" w:rsidP="00464ED5">
      <w:pPr>
        <w:rPr>
          <w:lang w:val="en-GB"/>
        </w:rPr>
      </w:pPr>
    </w:p>
    <w:tbl>
      <w:tblPr>
        <w:tblW w:w="0" w:type="auto"/>
        <w:tblInd w:w="108" w:type="dxa"/>
        <w:tblLayout w:type="fixed"/>
        <w:tblLook w:val="0000" w:firstRow="0" w:lastRow="0" w:firstColumn="0" w:lastColumn="0" w:noHBand="0" w:noVBand="0"/>
      </w:tblPr>
      <w:tblGrid>
        <w:gridCol w:w="9072"/>
      </w:tblGrid>
      <w:tr w:rsidR="000655B2" w14:paraId="72B3231E" w14:textId="77777777">
        <w:trPr>
          <w:cantSplit/>
        </w:trPr>
        <w:tc>
          <w:tcPr>
            <w:tcW w:w="9072" w:type="dxa"/>
          </w:tcPr>
          <w:p w14:paraId="3532A365" w14:textId="77777777" w:rsidR="000655B2" w:rsidRDefault="000655B2" w:rsidP="000655B2">
            <w:pPr>
              <w:pStyle w:val="Textkrper"/>
              <w:jc w:val="center"/>
              <w:rPr>
                <w:b/>
              </w:rPr>
            </w:pPr>
            <w:r w:rsidRPr="000655B2">
              <w:rPr>
                <w:b/>
              </w:rPr>
              <w:object w:dxaOrig="9688" w:dyaOrig="6126" w14:anchorId="057BA88F">
                <v:shape id="_x0000_i1032" type="#_x0000_t75" style="width:484.6pt;height:306.15pt" o:ole="">
                  <v:imagedata r:id="rId282" o:title=""/>
                </v:shape>
                <o:OLEObject Type="Embed" ProgID="Word.Document.8" ShapeID="_x0000_i1032" DrawAspect="Content" ObjectID="_1767173509" r:id="rId283">
                  <o:FieldCodes>\s</o:FieldCodes>
                </o:OLEObject>
              </w:object>
            </w:r>
          </w:p>
        </w:tc>
      </w:tr>
      <w:tr w:rsidR="000655B2" w14:paraId="75CED4AC" w14:textId="77777777">
        <w:trPr>
          <w:cantSplit/>
        </w:trPr>
        <w:tc>
          <w:tcPr>
            <w:tcW w:w="9072" w:type="dxa"/>
          </w:tcPr>
          <w:p w14:paraId="5D573666" w14:textId="77777777" w:rsidR="000655B2" w:rsidRPr="000655B2" w:rsidRDefault="000655B2" w:rsidP="000655B2">
            <w:pPr>
              <w:spacing w:before="60"/>
              <w:jc w:val="center"/>
              <w:rPr>
                <w:rFonts w:ascii="Arial" w:hAnsi="Arial" w:cs="Arial"/>
                <w:sz w:val="24"/>
                <w:szCs w:val="24"/>
              </w:rPr>
            </w:pPr>
            <w:r w:rsidRPr="000655B2">
              <w:rPr>
                <w:rFonts w:ascii="Arial" w:hAnsi="Arial" w:cs="Arial"/>
                <w:b/>
                <w:sz w:val="24"/>
                <w:szCs w:val="24"/>
              </w:rPr>
              <w:t>Figure 31.</w:t>
            </w:r>
            <w:r w:rsidRPr="000655B2">
              <w:rPr>
                <w:rFonts w:ascii="Arial" w:hAnsi="Arial" w:cs="Arial"/>
                <w:sz w:val="24"/>
                <w:szCs w:val="24"/>
              </w:rPr>
              <w:t xml:space="preserve"> Standard </w:t>
            </w:r>
            <w:proofErr w:type="spellStart"/>
            <w:r w:rsidRPr="000655B2">
              <w:rPr>
                <w:rFonts w:ascii="Arial" w:hAnsi="Arial" w:cs="Arial"/>
                <w:sz w:val="24"/>
                <w:szCs w:val="24"/>
              </w:rPr>
              <w:t>InChIKey</w:t>
            </w:r>
            <w:proofErr w:type="spellEnd"/>
            <w:r w:rsidRPr="000655B2">
              <w:rPr>
                <w:rFonts w:ascii="Arial" w:hAnsi="Arial" w:cs="Arial"/>
                <w:sz w:val="24"/>
                <w:szCs w:val="24"/>
              </w:rPr>
              <w:t xml:space="preserve"> for caffeine.</w:t>
            </w:r>
          </w:p>
        </w:tc>
      </w:tr>
    </w:tbl>
    <w:p w14:paraId="1AC1C0B9" w14:textId="77777777" w:rsidR="000655B2" w:rsidRPr="0091290F" w:rsidRDefault="000655B2" w:rsidP="00464ED5">
      <w:pPr>
        <w:rPr>
          <w:lang w:val="en-GB"/>
        </w:rPr>
      </w:pPr>
    </w:p>
    <w:p w14:paraId="160B44F6" w14:textId="77777777" w:rsidR="004B19D7" w:rsidRPr="0091290F" w:rsidRDefault="004B19D7" w:rsidP="004B19D7">
      <w:pPr>
        <w:pStyle w:val="Textkrper"/>
      </w:pPr>
      <w:proofErr w:type="spellStart"/>
      <w:r w:rsidRPr="0091290F">
        <w:t>InChIKey</w:t>
      </w:r>
      <w:proofErr w:type="spellEnd"/>
      <w:r w:rsidRPr="0091290F">
        <w:t xml:space="preserve"> inherits some layered structure from </w:t>
      </w:r>
      <w:proofErr w:type="spellStart"/>
      <w:r w:rsidRPr="0091290F">
        <w:t>InChI</w:t>
      </w:r>
      <w:proofErr w:type="spellEnd"/>
      <w:r w:rsidRPr="0091290F">
        <w:t xml:space="preserve">. The first block is always the same for the same molecular skeleton. All isotopic substitutions, changes in </w:t>
      </w:r>
      <w:proofErr w:type="spellStart"/>
      <w:r w:rsidRPr="0091290F">
        <w:t>stereoconfiguration</w:t>
      </w:r>
      <w:proofErr w:type="spellEnd"/>
      <w:r w:rsidRPr="0091290F">
        <w:t xml:space="preserve">, </w:t>
      </w:r>
      <w:proofErr w:type="spellStart"/>
      <w:r w:rsidRPr="0091290F">
        <w:t>tautomerism</w:t>
      </w:r>
      <w:proofErr w:type="spellEnd"/>
      <w:r w:rsidRPr="0091290F">
        <w:t xml:space="preserve"> and </w:t>
      </w:r>
      <w:proofErr w:type="spellStart"/>
      <w:r w:rsidRPr="0091290F">
        <w:t>protonization</w:t>
      </w:r>
      <w:proofErr w:type="spellEnd"/>
      <w:r w:rsidRPr="0091290F">
        <w:t xml:space="preserve"> are reflected in the second block. Note that, by definition, standard </w:t>
      </w:r>
      <w:proofErr w:type="spellStart"/>
      <w:r w:rsidRPr="0091290F">
        <w:t>InChIKey</w:t>
      </w:r>
      <w:proofErr w:type="spellEnd"/>
      <w:r w:rsidRPr="0091290F">
        <w:t xml:space="preserve">, like standard </w:t>
      </w:r>
      <w:proofErr w:type="spellStart"/>
      <w:r w:rsidRPr="0091290F">
        <w:t>InChI</w:t>
      </w:r>
      <w:proofErr w:type="spellEnd"/>
      <w:r w:rsidRPr="0091290F">
        <w:t xml:space="preserve">, does not account for </w:t>
      </w:r>
      <w:proofErr w:type="spellStart"/>
      <w:r w:rsidRPr="0091290F">
        <w:t>tautomerism</w:t>
      </w:r>
      <w:proofErr w:type="spellEnd"/>
      <w:r w:rsidRPr="0091290F">
        <w:t xml:space="preserve"> and may indicate only absolute stereo. It also does not account for the original structure’s bonds to metal, if they were present and disconnected on standard </w:t>
      </w:r>
      <w:proofErr w:type="spellStart"/>
      <w:r w:rsidRPr="0091290F">
        <w:t>InChI</w:t>
      </w:r>
      <w:proofErr w:type="spellEnd"/>
      <w:r w:rsidRPr="0091290F">
        <w:t xml:space="preserve"> generation.</w:t>
      </w:r>
    </w:p>
    <w:p w14:paraId="49615D58" w14:textId="77777777" w:rsidR="004B19D7" w:rsidRPr="0091290F" w:rsidRDefault="004B19D7" w:rsidP="004B19D7">
      <w:pPr>
        <w:pStyle w:val="Textkrper"/>
      </w:pPr>
      <w:r w:rsidRPr="0091290F">
        <w:t xml:space="preserve">Note also that different protonation states of the same compound will have </w:t>
      </w:r>
      <w:proofErr w:type="spellStart"/>
      <w:r w:rsidRPr="0091290F">
        <w:t>InChIKeys</w:t>
      </w:r>
      <w:proofErr w:type="spellEnd"/>
      <w:r w:rsidRPr="0091290F">
        <w:t xml:space="preserve"> which differ only by the last character, the protonation flag (unless the both states have number of inserted/removed protons &gt; 12; in this case the protonation flag will also be the same, ‘A’). Additionally, by design of standard </w:t>
      </w:r>
      <w:proofErr w:type="spellStart"/>
      <w:r w:rsidRPr="0091290F">
        <w:t>InChI</w:t>
      </w:r>
      <w:proofErr w:type="spellEnd"/>
      <w:r w:rsidRPr="0091290F">
        <w:t>/</w:t>
      </w:r>
      <w:proofErr w:type="spellStart"/>
      <w:r w:rsidRPr="0091290F">
        <w:t>InChIKey</w:t>
      </w:r>
      <w:proofErr w:type="spellEnd"/>
      <w:r w:rsidRPr="0091290F">
        <w:t xml:space="preserve">, different </w:t>
      </w:r>
      <w:proofErr w:type="spellStart"/>
      <w:r w:rsidRPr="0091290F">
        <w:t>tautomers</w:t>
      </w:r>
      <w:proofErr w:type="spellEnd"/>
      <w:r w:rsidRPr="0091290F">
        <w:t xml:space="preserve"> of the same compound (as far as their particular </w:t>
      </w:r>
      <w:proofErr w:type="spellStart"/>
      <w:r w:rsidRPr="0091290F">
        <w:t>tautomerism</w:t>
      </w:r>
      <w:proofErr w:type="spellEnd"/>
      <w:r w:rsidRPr="0091290F">
        <w:t xml:space="preserve"> is perceived by </w:t>
      </w:r>
      <w:proofErr w:type="spellStart"/>
      <w:r w:rsidRPr="0091290F">
        <w:t>InChI</w:t>
      </w:r>
      <w:proofErr w:type="spellEnd"/>
      <w:r w:rsidRPr="0091290F">
        <w:t>) will have the same standard identifiers.</w:t>
      </w:r>
    </w:p>
    <w:p w14:paraId="3746D9DA" w14:textId="77777777" w:rsidR="004B19D7" w:rsidRPr="0091290F" w:rsidRDefault="004B19D7" w:rsidP="004B19D7">
      <w:pPr>
        <w:pStyle w:val="Textkrper"/>
      </w:pPr>
      <w:r w:rsidRPr="0091290F">
        <w:lastRenderedPageBreak/>
        <w:t xml:space="preserve">As an example, shown below </w:t>
      </w:r>
      <w:r w:rsidR="00492291" w:rsidRPr="0091290F">
        <w:t xml:space="preserve">(Figure 32) </w:t>
      </w:r>
      <w:r w:rsidRPr="0091290F">
        <w:t xml:space="preserve">are standard </w:t>
      </w:r>
      <w:proofErr w:type="spellStart"/>
      <w:r w:rsidRPr="0091290F">
        <w:t>InChIKeys</w:t>
      </w:r>
      <w:proofErr w:type="spellEnd"/>
      <w:r w:rsidRPr="0091290F">
        <w:t xml:space="preserve"> as well as standard </w:t>
      </w:r>
      <w:proofErr w:type="spellStart"/>
      <w:r w:rsidRPr="0091290F">
        <w:t>InChI</w:t>
      </w:r>
      <w:proofErr w:type="spellEnd"/>
      <w:r w:rsidRPr="0091290F">
        <w:t xml:space="preserve"> strings for neutral, </w:t>
      </w:r>
      <w:proofErr w:type="spellStart"/>
      <w:r w:rsidRPr="0091290F">
        <w:t>zwitterionic</w:t>
      </w:r>
      <w:proofErr w:type="spellEnd"/>
      <w:r w:rsidRPr="0091290F">
        <w:t xml:space="preserve">, anionic and cationic states of glycine (its neutral and </w:t>
      </w:r>
      <w:proofErr w:type="spellStart"/>
      <w:r w:rsidRPr="0091290F">
        <w:t>zwitterionic</w:t>
      </w:r>
      <w:proofErr w:type="spellEnd"/>
      <w:r w:rsidRPr="0091290F">
        <w:t xml:space="preserve"> states do not differ in total number of protons so they have the same </w:t>
      </w:r>
      <w:proofErr w:type="spellStart"/>
      <w:r w:rsidRPr="0091290F">
        <w:t>InChI</w:t>
      </w:r>
      <w:proofErr w:type="spellEnd"/>
      <w:r w:rsidRPr="0091290F">
        <w:t>/</w:t>
      </w:r>
      <w:proofErr w:type="spellStart"/>
      <w:r w:rsidRPr="0091290F">
        <w:t>InChIKey</w:t>
      </w:r>
      <w:proofErr w:type="spellEnd"/>
      <w:r w:rsidRPr="0091290F">
        <w:t>):</w:t>
      </w:r>
    </w:p>
    <w:p w14:paraId="342054B7" w14:textId="77777777" w:rsidR="004B19D7" w:rsidRPr="00D37173" w:rsidRDefault="004B19D7" w:rsidP="004B19D7">
      <w:pPr>
        <w:rPr>
          <w:sz w:val="24"/>
          <w:highlight w:val="green"/>
        </w:rPr>
      </w:pPr>
    </w:p>
    <w:p w14:paraId="575EC61F" w14:textId="77777777" w:rsidR="00CA1D7D" w:rsidRDefault="00CA1D7D" w:rsidP="00492291">
      <w:pPr>
        <w:rPr>
          <w:highlight w:val="green"/>
        </w:rPr>
      </w:pPr>
    </w:p>
    <w:tbl>
      <w:tblPr>
        <w:tblW w:w="0" w:type="auto"/>
        <w:tblInd w:w="108" w:type="dxa"/>
        <w:tblLayout w:type="fixed"/>
        <w:tblLook w:val="0000" w:firstRow="0" w:lastRow="0" w:firstColumn="0" w:lastColumn="0" w:noHBand="0" w:noVBand="0"/>
      </w:tblPr>
      <w:tblGrid>
        <w:gridCol w:w="9072"/>
      </w:tblGrid>
      <w:tr w:rsidR="00492291" w14:paraId="5866C761" w14:textId="77777777">
        <w:trPr>
          <w:cantSplit/>
        </w:trPr>
        <w:tc>
          <w:tcPr>
            <w:tcW w:w="9072" w:type="dxa"/>
          </w:tcPr>
          <w:p w14:paraId="69E384B3" w14:textId="77777777" w:rsidR="00492291" w:rsidRDefault="00492291" w:rsidP="000655B2">
            <w:pPr>
              <w:pStyle w:val="Textkrper"/>
              <w:jc w:val="center"/>
              <w:rPr>
                <w:b/>
              </w:rPr>
            </w:pPr>
            <w:r w:rsidRPr="00492291">
              <w:object w:dxaOrig="10329" w:dyaOrig="3993" w14:anchorId="73FE296C">
                <v:shape id="_x0000_i1033" type="#_x0000_t75" style="width:6in;height:167.15pt" o:ole="">
                  <v:imagedata r:id="rId284" o:title=""/>
                </v:shape>
                <o:OLEObject Type="Embed" ProgID="ACD.ChemSketch.20" ShapeID="_x0000_i1033" DrawAspect="Content" ObjectID="_1767173510" r:id="rId285"/>
              </w:object>
            </w:r>
          </w:p>
        </w:tc>
      </w:tr>
      <w:tr w:rsidR="00492291" w14:paraId="482F5CFB" w14:textId="77777777">
        <w:trPr>
          <w:cantSplit/>
        </w:trPr>
        <w:tc>
          <w:tcPr>
            <w:tcW w:w="9072" w:type="dxa"/>
          </w:tcPr>
          <w:p w14:paraId="79FBB3D8" w14:textId="77777777" w:rsidR="00492291" w:rsidRPr="000655B2" w:rsidRDefault="00492291" w:rsidP="000655B2">
            <w:pPr>
              <w:pStyle w:val="Textkrper"/>
              <w:jc w:val="center"/>
              <w:rPr>
                <w:rFonts w:ascii="Arial" w:hAnsi="Arial" w:cs="Arial"/>
                <w:b/>
              </w:rPr>
            </w:pPr>
            <w:r w:rsidRPr="000655B2">
              <w:rPr>
                <w:rFonts w:ascii="Arial" w:hAnsi="Arial" w:cs="Arial"/>
                <w:b/>
              </w:rPr>
              <w:t>Figure 32</w:t>
            </w:r>
          </w:p>
        </w:tc>
      </w:tr>
    </w:tbl>
    <w:p w14:paraId="5C0ED83B" w14:textId="77777777" w:rsidR="00492291" w:rsidRDefault="00492291" w:rsidP="00551F4C">
      <w:pPr>
        <w:pStyle w:val="Textkrper"/>
        <w:rPr>
          <w:highlight w:val="green"/>
        </w:rPr>
      </w:pPr>
    </w:p>
    <w:p w14:paraId="408A417A" w14:textId="77777777" w:rsidR="00492291" w:rsidRDefault="00492291" w:rsidP="00551F4C">
      <w:pPr>
        <w:pStyle w:val="Textkrper"/>
        <w:rPr>
          <w:highlight w:val="green"/>
        </w:rPr>
      </w:pPr>
    </w:p>
    <w:p w14:paraId="12FEAA55" w14:textId="77777777" w:rsidR="00492291" w:rsidRPr="003275D3" w:rsidRDefault="00492291" w:rsidP="00551F4C">
      <w:pPr>
        <w:pStyle w:val="Textkrper"/>
      </w:pPr>
    </w:p>
    <w:p w14:paraId="4ED93D85" w14:textId="77777777" w:rsidR="00E73680" w:rsidRPr="003275D3" w:rsidRDefault="00B95DEC" w:rsidP="00CA1D7D">
      <w:pPr>
        <w:pStyle w:val="berschrift2"/>
      </w:pPr>
      <w:bookmarkStart w:id="114" w:name="_Toc41832839"/>
      <w:r w:rsidRPr="003275D3">
        <w:t>c</w:t>
      </w:r>
      <w:r w:rsidR="00DA45B3" w:rsidRPr="003275D3">
        <w:t xml:space="preserve">. </w:t>
      </w:r>
      <w:r w:rsidR="00E73680" w:rsidRPr="003275D3">
        <w:t xml:space="preserve">Hash </w:t>
      </w:r>
      <w:r w:rsidR="00D85D9F" w:rsidRPr="003275D3">
        <w:t xml:space="preserve">calculation </w:t>
      </w:r>
      <w:r w:rsidR="00450198" w:rsidRPr="003275D3">
        <w:t>and collision resistance</w:t>
      </w:r>
      <w:bookmarkEnd w:id="114"/>
    </w:p>
    <w:p w14:paraId="7F19EB75" w14:textId="77777777" w:rsidR="00D2587E" w:rsidRPr="003275D3" w:rsidRDefault="001450EC" w:rsidP="00D2587E">
      <w:pPr>
        <w:pStyle w:val="Textkrper"/>
      </w:pPr>
      <w:r w:rsidRPr="003275D3">
        <w:t xml:space="preserve">The two hash blocks of </w:t>
      </w:r>
      <w:proofErr w:type="spellStart"/>
      <w:r w:rsidRPr="003275D3">
        <w:t>InChIKey</w:t>
      </w:r>
      <w:proofErr w:type="spellEnd"/>
      <w:r w:rsidRPr="003275D3">
        <w:t xml:space="preserve"> are based on a truncated SHA-256 cryptographic hash function (http://en.wikipedia.org/w</w:t>
      </w:r>
      <w:r w:rsidR="00083366" w:rsidRPr="003275D3">
        <w:t xml:space="preserve">iki/SHA_hash_functions#SHA-2). </w:t>
      </w:r>
      <w:r w:rsidR="00D2587E" w:rsidRPr="003275D3">
        <w:t xml:space="preserve">Note that the truncation of the hash is </w:t>
      </w:r>
      <w:r w:rsidR="00957C6A" w:rsidRPr="003275D3">
        <w:t xml:space="preserve">explicitly </w:t>
      </w:r>
      <w:r w:rsidR="00D2587E" w:rsidRPr="003275D3">
        <w:t>allowed by the SHA-2 description (</w:t>
      </w:r>
      <w:hyperlink r:id="rId286" w:history="1">
        <w:r w:rsidR="00D2587E" w:rsidRPr="003275D3">
          <w:rPr>
            <w:rStyle w:val="Hyperlink"/>
            <w:i/>
          </w:rPr>
          <w:t>http://csrc.nist.gov/publications/fips/fips180-2/fips180-2withchangenotice.pdf</w:t>
        </w:r>
      </w:hyperlink>
      <w:r w:rsidR="00D2587E" w:rsidRPr="003275D3">
        <w:t>).</w:t>
      </w:r>
    </w:p>
    <w:p w14:paraId="206AE709" w14:textId="77777777" w:rsidR="00D2587E" w:rsidRPr="003275D3" w:rsidRDefault="00083366" w:rsidP="00083366">
      <w:pPr>
        <w:pStyle w:val="Textkrper"/>
      </w:pPr>
      <w:proofErr w:type="spellStart"/>
      <w:r w:rsidRPr="003275D3">
        <w:t>InChIKey</w:t>
      </w:r>
      <w:proofErr w:type="spellEnd"/>
      <w:r w:rsidRPr="003275D3">
        <w:t xml:space="preserve"> hash consists, internally, of 102 bits: 65 in the first block (molecular skeleton, or connectivity) and 37 in the second one (stereo/protonation/isotopic substitution isomers). </w:t>
      </w:r>
      <w:r w:rsidR="00724245" w:rsidRPr="003275D3">
        <w:t xml:space="preserve">Each block is created from </w:t>
      </w:r>
      <w:r w:rsidR="00602BCB" w:rsidRPr="003275D3">
        <w:t xml:space="preserve">the </w:t>
      </w:r>
      <w:r w:rsidR="00D2587E" w:rsidRPr="003275D3">
        <w:t>separate</w:t>
      </w:r>
      <w:r w:rsidR="00724245" w:rsidRPr="003275D3">
        <w:t xml:space="preserve">ly computed </w:t>
      </w:r>
      <w:r w:rsidR="00D2587E" w:rsidRPr="003275D3">
        <w:t xml:space="preserve">SHA-256 signature. </w:t>
      </w:r>
    </w:p>
    <w:p w14:paraId="402DFDBD" w14:textId="77777777" w:rsidR="00DA3EF0" w:rsidRPr="003275D3" w:rsidRDefault="00083366" w:rsidP="001450EC">
      <w:pPr>
        <w:pStyle w:val="Textkrper"/>
      </w:pPr>
      <w:r w:rsidRPr="003275D3">
        <w:lastRenderedPageBreak/>
        <w:t xml:space="preserve">A cryptographic hash is used in order to increase the chances that collision resistance will be as close to the theoretical limit as possible. </w:t>
      </w:r>
      <w:r w:rsidR="00D2587E" w:rsidRPr="003275D3">
        <w:t>However, d</w:t>
      </w:r>
      <w:r w:rsidR="001450EC" w:rsidRPr="003275D3">
        <w:t xml:space="preserve">ue to the very essence of hash functions, collisions (the same </w:t>
      </w:r>
      <w:proofErr w:type="spellStart"/>
      <w:r w:rsidR="001450EC" w:rsidRPr="003275D3">
        <w:t>InChIKey</w:t>
      </w:r>
      <w:proofErr w:type="spellEnd"/>
      <w:r w:rsidR="001450EC" w:rsidRPr="003275D3">
        <w:t xml:space="preserve"> for different </w:t>
      </w:r>
      <w:proofErr w:type="spellStart"/>
      <w:r w:rsidR="001450EC" w:rsidRPr="003275D3">
        <w:t>InChIs</w:t>
      </w:r>
      <w:proofErr w:type="spellEnd"/>
      <w:r w:rsidR="001450EC" w:rsidRPr="003275D3">
        <w:t xml:space="preserve">/structures) are unavoidable in very large collections. </w:t>
      </w:r>
    </w:p>
    <w:p w14:paraId="3F6C21B6" w14:textId="77777777" w:rsidR="00DA3EF0" w:rsidRPr="000655B2" w:rsidRDefault="00DA3EF0" w:rsidP="00DA3EF0">
      <w:pPr>
        <w:pStyle w:val="berschrift3"/>
        <w:spacing w:before="240"/>
        <w:rPr>
          <w:b w:val="0"/>
          <w:bCs w:val="0"/>
        </w:rPr>
      </w:pPr>
      <w:bookmarkStart w:id="115" w:name="_Toc41832840"/>
      <w:r w:rsidRPr="000655B2">
        <w:rPr>
          <w:b w:val="0"/>
          <w:bCs w:val="0"/>
        </w:rPr>
        <w:t>Theoretical estimates</w:t>
      </w:r>
      <w:bookmarkEnd w:id="115"/>
      <w:r w:rsidRPr="000655B2">
        <w:rPr>
          <w:b w:val="0"/>
          <w:bCs w:val="0"/>
        </w:rPr>
        <w:t xml:space="preserve"> </w:t>
      </w:r>
    </w:p>
    <w:p w14:paraId="32562C18" w14:textId="77777777" w:rsidR="001450EC" w:rsidRPr="000655B2" w:rsidRDefault="001450EC" w:rsidP="001450EC">
      <w:pPr>
        <w:pStyle w:val="Textkrper"/>
      </w:pPr>
      <w:r w:rsidRPr="000655B2">
        <w:t xml:space="preserve">A theoretical – optimistic – estimate of collision resistance (i.e., the minimal size of a database at which a single collision is expected, that is, an event of the two hashes of two different </w:t>
      </w:r>
      <w:proofErr w:type="spellStart"/>
      <w:r w:rsidRPr="000655B2">
        <w:t>InChI</w:t>
      </w:r>
      <w:proofErr w:type="spellEnd"/>
      <w:r w:rsidRPr="000655B2">
        <w:t xml:space="preserve"> strings being the same) </w:t>
      </w:r>
      <w:r w:rsidR="00724245" w:rsidRPr="000655B2">
        <w:t>is 6.1×10</w:t>
      </w:r>
      <w:r w:rsidR="00724245" w:rsidRPr="000655B2">
        <w:rPr>
          <w:vertAlign w:val="superscript"/>
        </w:rPr>
        <w:t>9</w:t>
      </w:r>
      <w:r w:rsidR="00724245" w:rsidRPr="000655B2">
        <w:t xml:space="preserve"> molecular skeletons × 3.7×10</w:t>
      </w:r>
      <w:r w:rsidR="00724245" w:rsidRPr="000655B2">
        <w:rPr>
          <w:vertAlign w:val="superscript"/>
        </w:rPr>
        <w:t>5</w:t>
      </w:r>
      <w:r w:rsidR="00724245" w:rsidRPr="000655B2">
        <w:t xml:space="preserve"> stereo/protonation/isotopic substitution isomers per skeleton </w:t>
      </w:r>
      <w:r w:rsidR="00724245" w:rsidRPr="000655B2">
        <w:sym w:font="SymbolPS" w:char="F0BB"/>
      </w:r>
      <w:r w:rsidR="00724245" w:rsidRPr="000655B2">
        <w:t xml:space="preserve"> 2.2×10</w:t>
      </w:r>
      <w:r w:rsidR="00724245" w:rsidRPr="000655B2">
        <w:rPr>
          <w:vertAlign w:val="superscript"/>
        </w:rPr>
        <w:t>15</w:t>
      </w:r>
      <w:r w:rsidR="00724245" w:rsidRPr="000655B2">
        <w:t>.</w:t>
      </w:r>
      <w:r w:rsidRPr="000655B2">
        <w:t xml:space="preserve"> To exemplify: the probability of a single first block collision in a database of 1 billion compounds is 1.3%. </w:t>
      </w:r>
      <w:r w:rsidR="00724245" w:rsidRPr="000655B2">
        <w:t xml:space="preserve">That is, </w:t>
      </w:r>
      <w:r w:rsidRPr="000655B2">
        <w:t xml:space="preserve">a single first block collision is expected in 1 out of 100/1.3 = 75 </w:t>
      </w:r>
      <w:r w:rsidR="00724245" w:rsidRPr="000655B2">
        <w:t xml:space="preserve">randomly created </w:t>
      </w:r>
      <w:r w:rsidRPr="000655B2">
        <w:t xml:space="preserve">databases </w:t>
      </w:r>
      <w:r w:rsidR="00724245" w:rsidRPr="000655B2">
        <w:t xml:space="preserve">containing </w:t>
      </w:r>
      <w:r w:rsidRPr="000655B2">
        <w:t>10</w:t>
      </w:r>
      <w:r w:rsidRPr="000655B2">
        <w:rPr>
          <w:szCs w:val="24"/>
          <w:vertAlign w:val="superscript"/>
        </w:rPr>
        <w:t>9</w:t>
      </w:r>
      <w:r w:rsidRPr="000655B2">
        <w:t xml:space="preserve"> compounds each. For 10</w:t>
      </w:r>
      <w:r w:rsidRPr="000655B2">
        <w:rPr>
          <w:szCs w:val="24"/>
          <w:vertAlign w:val="superscript"/>
        </w:rPr>
        <w:t>8</w:t>
      </w:r>
      <w:r w:rsidR="00724245" w:rsidRPr="000655B2">
        <w:t xml:space="preserve"> </w:t>
      </w:r>
      <w:r w:rsidRPr="000655B2">
        <w:t>(100 million) compounds in a database this probability is 0.014%.</w:t>
      </w:r>
    </w:p>
    <w:p w14:paraId="2EE65A8E" w14:textId="77777777" w:rsidR="00E73680" w:rsidRPr="000655B2" w:rsidRDefault="00053EEB" w:rsidP="00E73680">
      <w:pPr>
        <w:pStyle w:val="Textkrper"/>
      </w:pPr>
      <w:r w:rsidRPr="000655B2">
        <w:t>An a</w:t>
      </w:r>
      <w:r w:rsidR="00E73680" w:rsidRPr="000655B2">
        <w:t xml:space="preserve">lternative estimate of collision resistance is </w:t>
      </w:r>
      <w:r w:rsidR="00602BCB" w:rsidRPr="000655B2">
        <w:t>the</w:t>
      </w:r>
      <w:r w:rsidR="00E73680" w:rsidRPr="000655B2">
        <w:t xml:space="preserve"> chance of an accidental collision upon adding a new entry to an existing collection. For a collection of 1 billion different </w:t>
      </w:r>
      <w:proofErr w:type="spellStart"/>
      <w:r w:rsidR="00E73680" w:rsidRPr="000655B2">
        <w:t>InChIKey</w:t>
      </w:r>
      <w:proofErr w:type="spellEnd"/>
      <w:r w:rsidR="00E73680" w:rsidRPr="000655B2">
        <w:t xml:space="preserve"> entries, the estimated probability of an accidental collision of the first  layers for a newly added structure is 2.7×10</w:t>
      </w:r>
      <w:r w:rsidR="00E73680" w:rsidRPr="000655B2">
        <w:rPr>
          <w:vertAlign w:val="superscript"/>
        </w:rPr>
        <w:t xml:space="preserve">-9 </w:t>
      </w:r>
      <w:r w:rsidR="00E73680" w:rsidRPr="000655B2">
        <w:t>% and for both layers is 2.0*10</w:t>
      </w:r>
      <w:r w:rsidR="00E73680" w:rsidRPr="000655B2">
        <w:rPr>
          <w:vertAlign w:val="superscript"/>
        </w:rPr>
        <w:t>-20</w:t>
      </w:r>
      <w:r w:rsidR="00E73680" w:rsidRPr="000655B2">
        <w:t xml:space="preserve"> %. </w:t>
      </w:r>
    </w:p>
    <w:p w14:paraId="562CB826" w14:textId="77777777" w:rsidR="001D4F5D" w:rsidRPr="000655B2" w:rsidRDefault="001D4F5D" w:rsidP="00671E00">
      <w:pPr>
        <w:pStyle w:val="Textkrper"/>
      </w:pPr>
      <w:r w:rsidRPr="000655B2">
        <w:t>As already stated, collisions are unavoidable in very large collections. Some recent estimates of chemical space size for small molecules are in excess of 10</w:t>
      </w:r>
      <w:r w:rsidRPr="000655B2">
        <w:rPr>
          <w:szCs w:val="24"/>
          <w:vertAlign w:val="superscript"/>
        </w:rPr>
        <w:t>60</w:t>
      </w:r>
      <w:r w:rsidRPr="000655B2">
        <w:t>, and for proteins it is 10</w:t>
      </w:r>
      <w:r w:rsidRPr="000655B2">
        <w:rPr>
          <w:szCs w:val="24"/>
          <w:vertAlign w:val="superscript"/>
        </w:rPr>
        <w:t>390</w:t>
      </w:r>
      <w:r w:rsidRPr="000655B2">
        <w:t xml:space="preserve"> [</w:t>
      </w:r>
      <w:r w:rsidR="00671E00" w:rsidRPr="00671E00">
        <w:t>P</w:t>
      </w:r>
      <w:r w:rsidR="00671E00">
        <w:t xml:space="preserve">. </w:t>
      </w:r>
      <w:r w:rsidR="00671E00" w:rsidRPr="00671E00">
        <w:t>K</w:t>
      </w:r>
      <w:r w:rsidR="00671E00">
        <w:t xml:space="preserve">irkpatrick, C. Ellis. </w:t>
      </w:r>
      <w:r w:rsidRPr="000655B2">
        <w:t xml:space="preserve">Nature, 2004, 432(7019), Insight, pp. 823-865, </w:t>
      </w:r>
      <w:hyperlink r:id="rId287" w:history="1">
        <w:r w:rsidRPr="000655B2">
          <w:rPr>
            <w:rStyle w:val="Hyperlink"/>
            <w:color w:val="auto"/>
            <w:u w:val="none"/>
          </w:rPr>
          <w:t>http://www.nature.com/nature/insights/7019.html</w:t>
        </w:r>
      </w:hyperlink>
      <w:r w:rsidRPr="000655B2">
        <w:t xml:space="preserve"> and refs. therein]. T. Fink et al. in “Virtual Exploration of the Small-Molecule Chemical Universe below 160 </w:t>
      </w:r>
      <w:smartTag w:uri="urn:schemas-microsoft-com:office:smarttags" w:element="City">
        <w:smartTag w:uri="urn:schemas-microsoft-com:office:smarttags" w:element="place">
          <w:r w:rsidRPr="000655B2">
            <w:t>Daltons</w:t>
          </w:r>
        </w:smartTag>
      </w:smartTag>
      <w:r w:rsidRPr="000655B2">
        <w:t>”, [</w:t>
      </w:r>
      <w:proofErr w:type="spellStart"/>
      <w:r w:rsidRPr="000655B2">
        <w:t>Angew</w:t>
      </w:r>
      <w:proofErr w:type="spellEnd"/>
      <w:r w:rsidRPr="000655B2">
        <w:t>. Chem. Int. Ed. 2005, 44(10), pp. 1504-1508] quote an estimate of 10</w:t>
      </w:r>
      <w:r w:rsidRPr="000655B2">
        <w:rPr>
          <w:szCs w:val="24"/>
          <w:vertAlign w:val="superscript"/>
        </w:rPr>
        <w:t>18</w:t>
      </w:r>
      <w:r w:rsidRPr="000655B2">
        <w:t>-10</w:t>
      </w:r>
      <w:r w:rsidRPr="000655B2">
        <w:rPr>
          <w:szCs w:val="24"/>
          <w:vertAlign w:val="superscript"/>
        </w:rPr>
        <w:t>200</w:t>
      </w:r>
      <w:r w:rsidRPr="000655B2">
        <w:t xml:space="preserve">. </w:t>
      </w:r>
    </w:p>
    <w:p w14:paraId="0CA17D59" w14:textId="77777777" w:rsidR="00F94A1B" w:rsidRPr="000655B2" w:rsidRDefault="008F2AAB" w:rsidP="001E3D14">
      <w:pPr>
        <w:pStyle w:val="Textkrper"/>
      </w:pPr>
      <w:r w:rsidRPr="000655B2">
        <w:t xml:space="preserve">It </w:t>
      </w:r>
      <w:r w:rsidR="001D4F5D" w:rsidRPr="000655B2">
        <w:t xml:space="preserve">is </w:t>
      </w:r>
      <w:r w:rsidRPr="000655B2">
        <w:t xml:space="preserve">worth </w:t>
      </w:r>
      <w:r w:rsidR="001D4F5D" w:rsidRPr="000655B2">
        <w:t xml:space="preserve">mentioning also that </w:t>
      </w:r>
      <w:r w:rsidR="00F94A1B" w:rsidRPr="000655B2">
        <w:t xml:space="preserve">the estimates of hash collision probabilities given above are for an ideal hash and may not be valid in practice because of </w:t>
      </w:r>
      <w:r w:rsidRPr="000655B2">
        <w:t xml:space="preserve">as yet </w:t>
      </w:r>
      <w:r w:rsidR="00F94A1B" w:rsidRPr="000655B2">
        <w:t xml:space="preserve">unknown properties of </w:t>
      </w:r>
      <w:r w:rsidRPr="000655B2">
        <w:t xml:space="preserve">the </w:t>
      </w:r>
      <w:r w:rsidR="00F94A1B" w:rsidRPr="000655B2">
        <w:t xml:space="preserve">SHA-2 hash. </w:t>
      </w:r>
    </w:p>
    <w:p w14:paraId="2A527642" w14:textId="77777777" w:rsidR="00E73680" w:rsidRPr="000655B2" w:rsidRDefault="001D4F5D" w:rsidP="001D4F5D">
      <w:pPr>
        <w:pStyle w:val="berschrift3"/>
        <w:spacing w:before="240"/>
        <w:rPr>
          <w:b w:val="0"/>
          <w:bCs w:val="0"/>
        </w:rPr>
      </w:pPr>
      <w:bookmarkStart w:id="116" w:name="_Toc41832841"/>
      <w:r w:rsidRPr="000655B2">
        <w:rPr>
          <w:b w:val="0"/>
          <w:bCs w:val="0"/>
        </w:rPr>
        <w:lastRenderedPageBreak/>
        <w:t>Experimental testing of collision resistance</w:t>
      </w:r>
      <w:bookmarkEnd w:id="116"/>
      <w:r w:rsidR="00E73680" w:rsidRPr="000655B2">
        <w:rPr>
          <w:b w:val="0"/>
          <w:bCs w:val="0"/>
        </w:rPr>
        <w:t xml:space="preserve"> </w:t>
      </w:r>
    </w:p>
    <w:p w14:paraId="388F7AEC" w14:textId="77777777" w:rsidR="001D4F5D" w:rsidRPr="000655B2" w:rsidRDefault="001D4F5D" w:rsidP="001D4F5D">
      <w:pPr>
        <w:pStyle w:val="Textkrper"/>
      </w:pPr>
      <w:r w:rsidRPr="000655B2">
        <w:t xml:space="preserve">The uniqueness of </w:t>
      </w:r>
      <w:proofErr w:type="spellStart"/>
      <w:r w:rsidRPr="000655B2">
        <w:t>InChIKey</w:t>
      </w:r>
      <w:proofErr w:type="spellEnd"/>
      <w:r w:rsidRPr="000655B2">
        <w:t xml:space="preserve"> (as a whole comprising th</w:t>
      </w:r>
      <w:r w:rsidR="00015EFC" w:rsidRPr="000655B2">
        <w:t>e</w:t>
      </w:r>
      <w:r w:rsidRPr="000655B2">
        <w:t xml:space="preserve"> two blocks) was tested on various databases of </w:t>
      </w:r>
      <w:proofErr w:type="spellStart"/>
      <w:r w:rsidRPr="000655B2">
        <w:t>InChI</w:t>
      </w:r>
      <w:proofErr w:type="spellEnd"/>
      <w:r w:rsidRPr="000655B2">
        <w:t xml:space="preserve"> strings created out of real and generated structures, up to 77</w:t>
      </w:r>
      <w:r w:rsidRPr="000655B2">
        <w:sym w:font="Symbol" w:char="F0B4"/>
      </w:r>
      <w:r w:rsidRPr="000655B2">
        <w:t>10</w:t>
      </w:r>
      <w:r w:rsidRPr="000655B2">
        <w:rPr>
          <w:szCs w:val="24"/>
          <w:vertAlign w:val="superscript"/>
        </w:rPr>
        <w:t>6</w:t>
      </w:r>
      <w:r w:rsidRPr="000655B2">
        <w:t xml:space="preserve"> entries. No hash collisions were observed in any of these databases. </w:t>
      </w:r>
    </w:p>
    <w:p w14:paraId="736B8B5E" w14:textId="77777777" w:rsidR="001D4F5D" w:rsidRPr="000655B2" w:rsidRDefault="001D4F5D" w:rsidP="00E73680">
      <w:pPr>
        <w:pStyle w:val="Textkrper"/>
      </w:pPr>
      <w:r w:rsidRPr="000655B2">
        <w:t>Separate testing was performed for the 2</w:t>
      </w:r>
      <w:r w:rsidRPr="000655B2">
        <w:rPr>
          <w:vertAlign w:val="superscript"/>
        </w:rPr>
        <w:t>nd</w:t>
      </w:r>
      <w:r w:rsidRPr="000655B2">
        <w:t xml:space="preserve"> block of </w:t>
      </w:r>
      <w:proofErr w:type="spellStart"/>
      <w:r w:rsidRPr="000655B2">
        <w:t>InChIKey</w:t>
      </w:r>
      <w:proofErr w:type="spellEnd"/>
      <w:r w:rsidRPr="000655B2">
        <w:t xml:space="preserve">. Its length of 37 bits means that collisions should appear for </w:t>
      </w:r>
      <w:r w:rsidR="008F2AAB" w:rsidRPr="000655B2">
        <w:t xml:space="preserve">a </w:t>
      </w:r>
      <w:r w:rsidRPr="000655B2">
        <w:t xml:space="preserve">reasonably sized </w:t>
      </w:r>
      <w:r w:rsidR="00957C6A" w:rsidRPr="000655B2">
        <w:t>–</w:t>
      </w:r>
      <w:r w:rsidRPr="000655B2">
        <w:t xml:space="preserve"> given today’s computer power – dataset</w:t>
      </w:r>
      <w:r w:rsidR="00D833E4" w:rsidRPr="000655B2">
        <w:t>;</w:t>
      </w:r>
      <w:r w:rsidRPr="000655B2">
        <w:t xml:space="preserve"> so one may check if the frequency of observed collisions correspond</w:t>
      </w:r>
      <w:r w:rsidR="008F2AAB" w:rsidRPr="000655B2">
        <w:t>s</w:t>
      </w:r>
      <w:r w:rsidRPr="000655B2">
        <w:t xml:space="preserve"> to </w:t>
      </w:r>
      <w:r w:rsidR="008F2AAB" w:rsidRPr="000655B2">
        <w:t xml:space="preserve">the </w:t>
      </w:r>
      <w:r w:rsidRPr="000655B2">
        <w:t>theoretical estimate (doing so for the 1</w:t>
      </w:r>
      <w:r w:rsidRPr="000655B2">
        <w:rPr>
          <w:vertAlign w:val="superscript"/>
        </w:rPr>
        <w:t>st</w:t>
      </w:r>
      <w:r w:rsidRPr="000655B2">
        <w:t xml:space="preserve"> block would require too large </w:t>
      </w:r>
      <w:r w:rsidR="008F2AAB" w:rsidRPr="000655B2">
        <w:t xml:space="preserve">a </w:t>
      </w:r>
      <w:r w:rsidRPr="000655B2">
        <w:t>dataset).</w:t>
      </w:r>
    </w:p>
    <w:p w14:paraId="7FCE9AF8" w14:textId="77777777" w:rsidR="0091290F" w:rsidRPr="000655B2" w:rsidRDefault="001D4F5D" w:rsidP="0091290F">
      <w:pPr>
        <w:pStyle w:val="Textkrper"/>
        <w:spacing w:after="240"/>
      </w:pPr>
      <w:r w:rsidRPr="000655B2">
        <w:t xml:space="preserve">The experiments were performed with stereo isomers of </w:t>
      </w:r>
      <w:proofErr w:type="spellStart"/>
      <w:r w:rsidRPr="000655B2">
        <w:t>Spongistatin</w:t>
      </w:r>
      <w:proofErr w:type="spellEnd"/>
      <w:r w:rsidRPr="000655B2">
        <w:t xml:space="preserve"> I </w:t>
      </w:r>
      <w:r w:rsidR="00D833E4" w:rsidRPr="000655B2">
        <w:br/>
      </w:r>
      <w:r w:rsidRPr="000655B2">
        <w:t>(</w:t>
      </w:r>
      <w:hyperlink r:id="rId288" w:history="1">
        <w:r w:rsidR="00D833E4" w:rsidRPr="000655B2">
          <w:rPr>
            <w:rStyle w:val="Hyperlink"/>
          </w:rPr>
          <w:t>http://inchis.chemspider.com/Resolver.aspx?q=ICXJVZHDZFXYQC</w:t>
        </w:r>
      </w:hyperlink>
      <w:r w:rsidRPr="000655B2">
        <w:t xml:space="preserve"> ). </w:t>
      </w:r>
      <w:r w:rsidR="00DA3EF0" w:rsidRPr="000655B2">
        <w:t>T</w:t>
      </w:r>
      <w:r w:rsidRPr="000655B2">
        <w:t xml:space="preserve">his molecule </w:t>
      </w:r>
      <w:r w:rsidR="0091290F" w:rsidRPr="000655B2">
        <w:t xml:space="preserve">(one of stereoisomers is shown below, Figure 33) </w:t>
      </w:r>
      <w:r w:rsidRPr="000655B2">
        <w:t>ha</w:t>
      </w:r>
      <w:r w:rsidR="00DA3EF0" w:rsidRPr="000655B2">
        <w:t>s</w:t>
      </w:r>
      <w:r w:rsidRPr="000655B2">
        <w:t xml:space="preserve"> 24 tetrahedral </w:t>
      </w:r>
      <w:proofErr w:type="spellStart"/>
      <w:r w:rsidRPr="000655B2">
        <w:t>stereocenters</w:t>
      </w:r>
      <w:proofErr w:type="spellEnd"/>
      <w:r w:rsidRPr="000655B2">
        <w:t xml:space="preserve"> and 2 </w:t>
      </w:r>
      <w:proofErr w:type="spellStart"/>
      <w:r w:rsidRPr="000655B2">
        <w:t>stereogenic</w:t>
      </w:r>
      <w:proofErr w:type="spellEnd"/>
      <w:r w:rsidRPr="000655B2">
        <w:t xml:space="preserve"> double bonds</w:t>
      </w:r>
      <w:r w:rsidR="0091290F" w:rsidRPr="000655B2">
        <w:t xml:space="preserve">  </w:t>
      </w:r>
      <w:r w:rsidRPr="000655B2">
        <w:t>– that is,</w:t>
      </w:r>
      <w:r w:rsidR="008F2AAB" w:rsidRPr="000655B2">
        <w:t xml:space="preserve"> </w:t>
      </w:r>
      <w:r w:rsidRPr="000655B2">
        <w:t xml:space="preserve">far beyond the capacity of </w:t>
      </w:r>
      <w:proofErr w:type="spellStart"/>
      <w:r w:rsidRPr="000655B2">
        <w:t>InChIKey’s</w:t>
      </w:r>
      <w:proofErr w:type="spellEnd"/>
      <w:r w:rsidRPr="000655B2">
        <w:t xml:space="preserve"> 2</w:t>
      </w:r>
      <w:r w:rsidRPr="000655B2">
        <w:rPr>
          <w:vertAlign w:val="superscript"/>
        </w:rPr>
        <w:t>nd</w:t>
      </w:r>
      <w:r w:rsidRPr="000655B2">
        <w:t xml:space="preserve"> block hash. </w:t>
      </w:r>
    </w:p>
    <w:tbl>
      <w:tblPr>
        <w:tblW w:w="0" w:type="auto"/>
        <w:tblInd w:w="108" w:type="dxa"/>
        <w:tblLayout w:type="fixed"/>
        <w:tblLook w:val="0000" w:firstRow="0" w:lastRow="0" w:firstColumn="0" w:lastColumn="0" w:noHBand="0" w:noVBand="0"/>
      </w:tblPr>
      <w:tblGrid>
        <w:gridCol w:w="9072"/>
      </w:tblGrid>
      <w:tr w:rsidR="0091290F" w14:paraId="32180828" w14:textId="77777777">
        <w:trPr>
          <w:cantSplit/>
        </w:trPr>
        <w:tc>
          <w:tcPr>
            <w:tcW w:w="9072" w:type="dxa"/>
          </w:tcPr>
          <w:p w14:paraId="341C05D2" w14:textId="77777777" w:rsidR="0091290F" w:rsidRDefault="0091290F" w:rsidP="000655B2">
            <w:pPr>
              <w:pStyle w:val="Textkrper"/>
              <w:jc w:val="center"/>
              <w:rPr>
                <w:b/>
              </w:rPr>
            </w:pPr>
            <w:r>
              <w:object w:dxaOrig="6470" w:dyaOrig="5007" w14:anchorId="788817C3">
                <v:shape id="_x0000_i1034" type="#_x0000_t75" style="width:323.7pt;height:251.05pt" o:ole="">
                  <v:imagedata r:id="rId289" o:title=""/>
                </v:shape>
                <o:OLEObject Type="Embed" ProgID="ACD.ChemSketch.20" ShapeID="_x0000_i1034" DrawAspect="Content" ObjectID="_1767173511" r:id="rId290"/>
              </w:object>
            </w:r>
          </w:p>
        </w:tc>
      </w:tr>
      <w:tr w:rsidR="0091290F" w14:paraId="44519625" w14:textId="77777777">
        <w:trPr>
          <w:cantSplit/>
        </w:trPr>
        <w:tc>
          <w:tcPr>
            <w:tcW w:w="9072" w:type="dxa"/>
          </w:tcPr>
          <w:p w14:paraId="5EFDA937" w14:textId="77777777" w:rsidR="0091290F" w:rsidRPr="00847837" w:rsidRDefault="0091290F" w:rsidP="000655B2">
            <w:pPr>
              <w:pStyle w:val="Textkrper"/>
              <w:jc w:val="center"/>
              <w:rPr>
                <w:rFonts w:ascii="Arial" w:hAnsi="Arial" w:cs="Arial"/>
                <w:b/>
              </w:rPr>
            </w:pPr>
            <w:r w:rsidRPr="00847837">
              <w:rPr>
                <w:rFonts w:ascii="Arial" w:hAnsi="Arial" w:cs="Arial"/>
                <w:b/>
              </w:rPr>
              <w:t>Figure 33</w:t>
            </w:r>
          </w:p>
        </w:tc>
      </w:tr>
    </w:tbl>
    <w:p w14:paraId="08F9EA41" w14:textId="77777777" w:rsidR="001D4F5D" w:rsidRPr="00847837" w:rsidRDefault="00DA3EF0" w:rsidP="001D4F5D">
      <w:pPr>
        <w:pStyle w:val="Textkrper"/>
      </w:pPr>
      <w:r w:rsidRPr="00847837">
        <w:t>A</w:t>
      </w:r>
      <w:r w:rsidR="001D4F5D" w:rsidRPr="00847837">
        <w:t xml:space="preserve"> full exploration of </w:t>
      </w:r>
      <w:proofErr w:type="spellStart"/>
      <w:r w:rsidR="001D4F5D" w:rsidRPr="00847837">
        <w:t>Spongistatin</w:t>
      </w:r>
      <w:proofErr w:type="spellEnd"/>
      <w:r w:rsidR="001D4F5D" w:rsidRPr="00847837">
        <w:t xml:space="preserve"> I stereoisomers and corresponding </w:t>
      </w:r>
      <w:proofErr w:type="spellStart"/>
      <w:r w:rsidR="001D4F5D" w:rsidRPr="00847837">
        <w:t>InChIKeys</w:t>
      </w:r>
      <w:proofErr w:type="spellEnd"/>
      <w:r w:rsidR="001D4F5D" w:rsidRPr="00847837">
        <w:t xml:space="preserve"> was performed</w:t>
      </w:r>
      <w:r w:rsidRPr="00847837">
        <w:t xml:space="preserve"> </w:t>
      </w:r>
      <w:r w:rsidR="001D4F5D" w:rsidRPr="00847837">
        <w:t>by generating stereoisomers</w:t>
      </w:r>
      <w:r w:rsidRPr="00847837">
        <w:t xml:space="preserve"> and computing their </w:t>
      </w:r>
      <w:proofErr w:type="spellStart"/>
      <w:r w:rsidRPr="00847837">
        <w:t>InChIKeys</w:t>
      </w:r>
      <w:proofErr w:type="spellEnd"/>
      <w:r w:rsidR="001D4F5D" w:rsidRPr="00847837">
        <w:t xml:space="preserve">. It was found that for various </w:t>
      </w:r>
      <w:r w:rsidR="001D4F5D" w:rsidRPr="00847837">
        <w:lastRenderedPageBreak/>
        <w:t xml:space="preserve">subsets of </w:t>
      </w:r>
      <w:r w:rsidR="00DF52EC" w:rsidRPr="00847837">
        <w:t xml:space="preserve">the </w:t>
      </w:r>
      <w:r w:rsidR="001D4F5D" w:rsidRPr="00847837">
        <w:t>full isomer set, the observed numbers of collisions</w:t>
      </w:r>
      <w:r w:rsidR="00462979" w:rsidRPr="00847837">
        <w:t>,</w:t>
      </w:r>
      <w:r w:rsidR="001D4F5D" w:rsidRPr="00847837">
        <w:t xml:space="preserve"> </w:t>
      </w:r>
      <w:r w:rsidR="001D4F5D" w:rsidRPr="00847837">
        <w:rPr>
          <w:i/>
        </w:rPr>
        <w:t>N</w:t>
      </w:r>
      <w:r w:rsidR="00462979" w:rsidRPr="00847837">
        <w:rPr>
          <w:i/>
        </w:rPr>
        <w:t>,</w:t>
      </w:r>
      <w:r w:rsidR="001D4F5D" w:rsidRPr="00847837">
        <w:t xml:space="preserve"> perfectly correspond</w:t>
      </w:r>
      <w:r w:rsidR="00462979" w:rsidRPr="00847837">
        <w:t>ed</w:t>
      </w:r>
      <w:r w:rsidR="001D4F5D" w:rsidRPr="00847837">
        <w:t xml:space="preserve"> to theoretical estimates. The results are shown below.</w:t>
      </w:r>
    </w:p>
    <w:p w14:paraId="769C66CC" w14:textId="77777777" w:rsidR="001D4F5D" w:rsidRPr="00847837" w:rsidRDefault="001D4F5D" w:rsidP="00DA3EF0">
      <w:pPr>
        <w:pStyle w:val="Textkrper"/>
        <w:rPr>
          <w:rFonts w:ascii="Arial" w:hAnsi="Arial" w:cs="Arial"/>
        </w:rPr>
      </w:pPr>
      <w:r w:rsidRPr="00847837">
        <w:rPr>
          <w:rFonts w:ascii="Arial" w:hAnsi="Arial" w:cs="Arial"/>
          <w:b/>
        </w:rPr>
        <w:t xml:space="preserve">Table </w:t>
      </w:r>
      <w:r w:rsidR="00D41779" w:rsidRPr="00847837">
        <w:rPr>
          <w:rFonts w:ascii="Arial" w:hAnsi="Arial" w:cs="Arial"/>
          <w:b/>
        </w:rPr>
        <w:t>11</w:t>
      </w:r>
      <w:r w:rsidRPr="00847837">
        <w:rPr>
          <w:rFonts w:ascii="Arial" w:hAnsi="Arial" w:cs="Arial"/>
          <w:b/>
        </w:rPr>
        <w:t xml:space="preserve">. </w:t>
      </w:r>
      <w:bookmarkStart w:id="117" w:name="OLE_LINK2"/>
      <w:r w:rsidRPr="00847837">
        <w:rPr>
          <w:rFonts w:ascii="Arial" w:hAnsi="Arial" w:cs="Arial"/>
          <w:b/>
        </w:rPr>
        <w:t xml:space="preserve">Stereo isomers of </w:t>
      </w:r>
      <w:proofErr w:type="spellStart"/>
      <w:r w:rsidRPr="00847837">
        <w:rPr>
          <w:rFonts w:ascii="Arial" w:hAnsi="Arial" w:cs="Arial"/>
          <w:b/>
        </w:rPr>
        <w:t>Spongistatin</w:t>
      </w:r>
      <w:proofErr w:type="spellEnd"/>
      <w:r w:rsidRPr="00847837">
        <w:rPr>
          <w:rFonts w:ascii="Arial" w:hAnsi="Arial" w:cs="Arial"/>
          <w:b/>
        </w:rPr>
        <w:t xml:space="preserve"> </w:t>
      </w:r>
      <w:bookmarkEnd w:id="117"/>
      <w:r w:rsidRPr="00847837">
        <w:rPr>
          <w:rFonts w:ascii="Arial" w:hAnsi="Arial" w:cs="Arial"/>
          <w:b/>
        </w:rPr>
        <w:t xml:space="preserve">I: observed average numbers of non-unique </w:t>
      </w:r>
      <w:proofErr w:type="spellStart"/>
      <w:r w:rsidRPr="00847837">
        <w:rPr>
          <w:rFonts w:ascii="Arial" w:hAnsi="Arial" w:cs="Arial"/>
          <w:b/>
        </w:rPr>
        <w:t>InChIKeys</w:t>
      </w:r>
      <w:proofErr w:type="spellEnd"/>
      <w:r w:rsidRPr="00847837">
        <w:rPr>
          <w:rFonts w:ascii="Arial" w:hAnsi="Arial" w:cs="Arial"/>
          <w:b/>
        </w:rPr>
        <w:t xml:space="preserve">  vs. theoretical estimate for number of collisions (doublets). </w:t>
      </w:r>
      <w:r w:rsidRPr="00847837">
        <w:rPr>
          <w:rFonts w:ascii="Arial" w:hAnsi="Arial" w:cs="Arial"/>
        </w:rPr>
        <w:t>For the observed values the number of samplings used for averaging is given in parentheses.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2387"/>
        <w:gridCol w:w="2404"/>
      </w:tblGrid>
      <w:tr w:rsidR="00DA3EF0" w:rsidRPr="00847837" w14:paraId="1C3F60BE" w14:textId="77777777">
        <w:tc>
          <w:tcPr>
            <w:tcW w:w="2405" w:type="dxa"/>
          </w:tcPr>
          <w:p w14:paraId="6920A03C" w14:textId="77777777" w:rsidR="00DA3EF0" w:rsidRPr="00847837" w:rsidRDefault="00DA3EF0" w:rsidP="005E0A96">
            <w:pPr>
              <w:spacing w:before="120" w:line="360" w:lineRule="auto"/>
              <w:rPr>
                <w:b/>
                <w:sz w:val="24"/>
                <w:szCs w:val="24"/>
              </w:rPr>
            </w:pPr>
            <w:r w:rsidRPr="00847837">
              <w:rPr>
                <w:b/>
                <w:sz w:val="24"/>
                <w:szCs w:val="24"/>
              </w:rPr>
              <w:t>Number of isomers in dataset</w:t>
            </w:r>
          </w:p>
        </w:tc>
        <w:tc>
          <w:tcPr>
            <w:tcW w:w="2387" w:type="dxa"/>
          </w:tcPr>
          <w:p w14:paraId="23B00F04" w14:textId="77777777" w:rsidR="00DA3EF0" w:rsidRPr="00847837" w:rsidRDefault="00DA3EF0" w:rsidP="005E0A96">
            <w:pPr>
              <w:spacing w:before="120" w:line="360" w:lineRule="auto"/>
              <w:rPr>
                <w:b/>
                <w:sz w:val="24"/>
                <w:szCs w:val="24"/>
              </w:rPr>
            </w:pPr>
            <w:r w:rsidRPr="00847837">
              <w:rPr>
                <w:b/>
                <w:sz w:val="24"/>
                <w:szCs w:val="24"/>
              </w:rPr>
              <w:t>Number of non-unique keys, found</w:t>
            </w:r>
          </w:p>
        </w:tc>
        <w:tc>
          <w:tcPr>
            <w:tcW w:w="2404" w:type="dxa"/>
          </w:tcPr>
          <w:p w14:paraId="343CD18A" w14:textId="77777777" w:rsidR="00DA3EF0" w:rsidRPr="00847837" w:rsidRDefault="00DA3EF0" w:rsidP="005E0A96">
            <w:pPr>
              <w:spacing w:before="120" w:line="360" w:lineRule="auto"/>
              <w:jc w:val="both"/>
              <w:rPr>
                <w:b/>
                <w:sz w:val="24"/>
                <w:szCs w:val="24"/>
              </w:rPr>
            </w:pPr>
            <w:proofErr w:type="spellStart"/>
            <w:r w:rsidRPr="00847837">
              <w:rPr>
                <w:b/>
                <w:sz w:val="24"/>
                <w:szCs w:val="24"/>
              </w:rPr>
              <w:t>Theor</w:t>
            </w:r>
            <w:proofErr w:type="spellEnd"/>
            <w:r w:rsidRPr="00847837">
              <w:rPr>
                <w:b/>
                <w:sz w:val="24"/>
                <w:szCs w:val="24"/>
              </w:rPr>
              <w:t>. number of collisions (doublets)</w:t>
            </w:r>
          </w:p>
        </w:tc>
      </w:tr>
      <w:tr w:rsidR="00DA3EF0" w:rsidRPr="00847837" w14:paraId="2E2FD75B" w14:textId="77777777">
        <w:tc>
          <w:tcPr>
            <w:tcW w:w="2405" w:type="dxa"/>
          </w:tcPr>
          <w:p w14:paraId="466F290C" w14:textId="77777777" w:rsidR="00DA3EF0" w:rsidRPr="00847837" w:rsidRDefault="00DA3EF0" w:rsidP="005E0A96">
            <w:pPr>
              <w:spacing w:line="360" w:lineRule="auto"/>
              <w:jc w:val="both"/>
              <w:rPr>
                <w:sz w:val="24"/>
                <w:szCs w:val="24"/>
              </w:rPr>
            </w:pPr>
            <w:r w:rsidRPr="00847837">
              <w:rPr>
                <w:sz w:val="24"/>
                <w:szCs w:val="24"/>
              </w:rPr>
              <w:t>50,000</w:t>
            </w:r>
          </w:p>
        </w:tc>
        <w:tc>
          <w:tcPr>
            <w:tcW w:w="2387" w:type="dxa"/>
          </w:tcPr>
          <w:p w14:paraId="31868AE6" w14:textId="77777777" w:rsidR="00DA3EF0" w:rsidRPr="00847837" w:rsidRDefault="00DA3EF0" w:rsidP="005E0A96">
            <w:pPr>
              <w:spacing w:line="360" w:lineRule="auto"/>
              <w:jc w:val="both"/>
              <w:rPr>
                <w:sz w:val="24"/>
                <w:szCs w:val="24"/>
              </w:rPr>
            </w:pPr>
            <w:r w:rsidRPr="00847837">
              <w:rPr>
                <w:sz w:val="24"/>
                <w:szCs w:val="24"/>
              </w:rPr>
              <w:t>0.006 (500)</w:t>
            </w:r>
          </w:p>
        </w:tc>
        <w:tc>
          <w:tcPr>
            <w:tcW w:w="2404" w:type="dxa"/>
          </w:tcPr>
          <w:p w14:paraId="118B75B8" w14:textId="77777777" w:rsidR="00DA3EF0" w:rsidRPr="00847837" w:rsidRDefault="00DA3EF0" w:rsidP="005E0A96">
            <w:pPr>
              <w:spacing w:line="360" w:lineRule="auto"/>
              <w:jc w:val="both"/>
              <w:rPr>
                <w:sz w:val="24"/>
                <w:szCs w:val="24"/>
              </w:rPr>
            </w:pPr>
            <w:r w:rsidRPr="00847837">
              <w:rPr>
                <w:sz w:val="24"/>
                <w:szCs w:val="24"/>
              </w:rPr>
              <w:t>0.009</w:t>
            </w:r>
          </w:p>
        </w:tc>
      </w:tr>
      <w:tr w:rsidR="00DA3EF0" w:rsidRPr="00847837" w14:paraId="5C3EEF7A" w14:textId="77777777">
        <w:tc>
          <w:tcPr>
            <w:tcW w:w="2405" w:type="dxa"/>
          </w:tcPr>
          <w:p w14:paraId="7C658AC8" w14:textId="77777777" w:rsidR="00DA3EF0" w:rsidRPr="00847837" w:rsidRDefault="00DA3EF0" w:rsidP="005E0A96">
            <w:pPr>
              <w:spacing w:line="360" w:lineRule="auto"/>
              <w:jc w:val="both"/>
              <w:rPr>
                <w:sz w:val="24"/>
                <w:szCs w:val="24"/>
              </w:rPr>
            </w:pPr>
            <w:r w:rsidRPr="00847837">
              <w:rPr>
                <w:sz w:val="24"/>
                <w:szCs w:val="24"/>
              </w:rPr>
              <w:t>100,000</w:t>
            </w:r>
          </w:p>
        </w:tc>
        <w:tc>
          <w:tcPr>
            <w:tcW w:w="2387" w:type="dxa"/>
          </w:tcPr>
          <w:p w14:paraId="5E8A1ADB" w14:textId="77777777" w:rsidR="00DA3EF0" w:rsidRPr="00847837" w:rsidRDefault="00DA3EF0" w:rsidP="005E0A96">
            <w:pPr>
              <w:spacing w:line="360" w:lineRule="auto"/>
              <w:jc w:val="both"/>
              <w:rPr>
                <w:sz w:val="24"/>
                <w:szCs w:val="24"/>
              </w:rPr>
            </w:pPr>
            <w:r w:rsidRPr="00847837">
              <w:rPr>
                <w:sz w:val="24"/>
                <w:szCs w:val="24"/>
              </w:rPr>
              <w:t>0.024 (250)</w:t>
            </w:r>
          </w:p>
        </w:tc>
        <w:tc>
          <w:tcPr>
            <w:tcW w:w="2404" w:type="dxa"/>
          </w:tcPr>
          <w:p w14:paraId="73353BAA" w14:textId="77777777" w:rsidR="00DA3EF0" w:rsidRPr="00847837" w:rsidRDefault="00DA3EF0" w:rsidP="005E0A96">
            <w:pPr>
              <w:spacing w:line="360" w:lineRule="auto"/>
              <w:jc w:val="both"/>
              <w:rPr>
                <w:sz w:val="24"/>
                <w:szCs w:val="24"/>
              </w:rPr>
            </w:pPr>
            <w:r w:rsidRPr="00847837">
              <w:rPr>
                <w:sz w:val="24"/>
                <w:szCs w:val="24"/>
              </w:rPr>
              <w:t>0.036</w:t>
            </w:r>
          </w:p>
        </w:tc>
      </w:tr>
      <w:tr w:rsidR="00DA3EF0" w:rsidRPr="00847837" w14:paraId="30730AC9" w14:textId="77777777">
        <w:tc>
          <w:tcPr>
            <w:tcW w:w="2405" w:type="dxa"/>
          </w:tcPr>
          <w:p w14:paraId="75760BEF" w14:textId="77777777" w:rsidR="00DA3EF0" w:rsidRPr="00847837" w:rsidRDefault="00DA3EF0" w:rsidP="005E0A96">
            <w:pPr>
              <w:spacing w:line="360" w:lineRule="auto"/>
              <w:jc w:val="both"/>
              <w:rPr>
                <w:sz w:val="24"/>
                <w:szCs w:val="24"/>
              </w:rPr>
            </w:pPr>
            <w:r w:rsidRPr="00847837">
              <w:rPr>
                <w:sz w:val="24"/>
                <w:szCs w:val="24"/>
              </w:rPr>
              <w:t>250,000</w:t>
            </w:r>
          </w:p>
        </w:tc>
        <w:tc>
          <w:tcPr>
            <w:tcW w:w="2387" w:type="dxa"/>
          </w:tcPr>
          <w:p w14:paraId="4CB4D040" w14:textId="77777777" w:rsidR="00DA3EF0" w:rsidRPr="00847837" w:rsidRDefault="00DA3EF0" w:rsidP="005E0A96">
            <w:pPr>
              <w:spacing w:line="360" w:lineRule="auto"/>
              <w:jc w:val="both"/>
              <w:rPr>
                <w:sz w:val="24"/>
                <w:szCs w:val="24"/>
              </w:rPr>
            </w:pPr>
            <w:r w:rsidRPr="00847837">
              <w:rPr>
                <w:sz w:val="24"/>
                <w:szCs w:val="24"/>
              </w:rPr>
              <w:t>0.13 (100)</w:t>
            </w:r>
          </w:p>
        </w:tc>
        <w:tc>
          <w:tcPr>
            <w:tcW w:w="2404" w:type="dxa"/>
          </w:tcPr>
          <w:p w14:paraId="4FA60DFA" w14:textId="77777777" w:rsidR="00DA3EF0" w:rsidRPr="00847837" w:rsidRDefault="00DA3EF0" w:rsidP="005E0A96">
            <w:pPr>
              <w:spacing w:line="360" w:lineRule="auto"/>
              <w:jc w:val="both"/>
              <w:rPr>
                <w:sz w:val="24"/>
                <w:szCs w:val="24"/>
              </w:rPr>
            </w:pPr>
            <w:r w:rsidRPr="00847837">
              <w:rPr>
                <w:sz w:val="24"/>
                <w:szCs w:val="24"/>
              </w:rPr>
              <w:t>0.23</w:t>
            </w:r>
          </w:p>
        </w:tc>
      </w:tr>
      <w:tr w:rsidR="00DA3EF0" w:rsidRPr="00847837" w14:paraId="3C2ECF35" w14:textId="77777777">
        <w:tc>
          <w:tcPr>
            <w:tcW w:w="2405" w:type="dxa"/>
          </w:tcPr>
          <w:p w14:paraId="48718820" w14:textId="77777777" w:rsidR="00DA3EF0" w:rsidRPr="00847837" w:rsidRDefault="00DA3EF0" w:rsidP="005E0A96">
            <w:pPr>
              <w:spacing w:line="360" w:lineRule="auto"/>
              <w:jc w:val="both"/>
              <w:rPr>
                <w:sz w:val="24"/>
                <w:szCs w:val="24"/>
              </w:rPr>
            </w:pPr>
            <w:r w:rsidRPr="00847837">
              <w:rPr>
                <w:sz w:val="24"/>
                <w:szCs w:val="24"/>
              </w:rPr>
              <w:t>370,000</w:t>
            </w:r>
          </w:p>
        </w:tc>
        <w:tc>
          <w:tcPr>
            <w:tcW w:w="2387" w:type="dxa"/>
          </w:tcPr>
          <w:p w14:paraId="46801BED" w14:textId="77777777" w:rsidR="00DA3EF0" w:rsidRPr="00847837" w:rsidRDefault="00DA3EF0" w:rsidP="005E0A96">
            <w:pPr>
              <w:spacing w:line="360" w:lineRule="auto"/>
              <w:jc w:val="both"/>
              <w:rPr>
                <w:sz w:val="24"/>
                <w:szCs w:val="24"/>
              </w:rPr>
            </w:pPr>
            <w:r w:rsidRPr="00847837">
              <w:rPr>
                <w:sz w:val="24"/>
                <w:szCs w:val="24"/>
              </w:rPr>
              <w:t>0.51 (100)</w:t>
            </w:r>
          </w:p>
        </w:tc>
        <w:tc>
          <w:tcPr>
            <w:tcW w:w="2404" w:type="dxa"/>
          </w:tcPr>
          <w:p w14:paraId="3BBC26F1" w14:textId="77777777" w:rsidR="00DA3EF0" w:rsidRPr="00847837" w:rsidRDefault="00DA3EF0" w:rsidP="005E0A96">
            <w:pPr>
              <w:spacing w:line="360" w:lineRule="auto"/>
              <w:jc w:val="both"/>
              <w:rPr>
                <w:sz w:val="24"/>
                <w:szCs w:val="24"/>
              </w:rPr>
            </w:pPr>
            <w:r w:rsidRPr="00847837">
              <w:rPr>
                <w:sz w:val="24"/>
                <w:szCs w:val="24"/>
              </w:rPr>
              <w:t>0.50</w:t>
            </w:r>
          </w:p>
        </w:tc>
      </w:tr>
      <w:tr w:rsidR="00DA3EF0" w:rsidRPr="00847837" w14:paraId="36BCE6AE" w14:textId="77777777">
        <w:tc>
          <w:tcPr>
            <w:tcW w:w="2405" w:type="dxa"/>
          </w:tcPr>
          <w:p w14:paraId="6ACFEE0E" w14:textId="77777777" w:rsidR="00DA3EF0" w:rsidRPr="00847837" w:rsidRDefault="00DA3EF0" w:rsidP="005E0A96">
            <w:pPr>
              <w:spacing w:line="360" w:lineRule="auto"/>
              <w:jc w:val="both"/>
              <w:rPr>
                <w:sz w:val="24"/>
                <w:szCs w:val="24"/>
              </w:rPr>
            </w:pPr>
            <w:r w:rsidRPr="00847837">
              <w:rPr>
                <w:sz w:val="24"/>
                <w:szCs w:val="24"/>
              </w:rPr>
              <w:t>500,000</w:t>
            </w:r>
          </w:p>
        </w:tc>
        <w:tc>
          <w:tcPr>
            <w:tcW w:w="2387" w:type="dxa"/>
          </w:tcPr>
          <w:p w14:paraId="45EC8C11" w14:textId="77777777" w:rsidR="00DA3EF0" w:rsidRPr="00847837" w:rsidRDefault="00DA3EF0" w:rsidP="005E0A96">
            <w:pPr>
              <w:spacing w:line="360" w:lineRule="auto"/>
              <w:jc w:val="both"/>
              <w:rPr>
                <w:sz w:val="24"/>
                <w:szCs w:val="24"/>
              </w:rPr>
            </w:pPr>
            <w:r w:rsidRPr="00847837">
              <w:rPr>
                <w:sz w:val="24"/>
                <w:szCs w:val="24"/>
              </w:rPr>
              <w:t>0.90 (100)</w:t>
            </w:r>
          </w:p>
        </w:tc>
        <w:tc>
          <w:tcPr>
            <w:tcW w:w="2404" w:type="dxa"/>
          </w:tcPr>
          <w:p w14:paraId="1EC6411E" w14:textId="77777777" w:rsidR="00DA3EF0" w:rsidRPr="00847837" w:rsidRDefault="00DA3EF0" w:rsidP="005E0A96">
            <w:pPr>
              <w:spacing w:line="360" w:lineRule="auto"/>
              <w:jc w:val="both"/>
              <w:rPr>
                <w:sz w:val="24"/>
                <w:szCs w:val="24"/>
              </w:rPr>
            </w:pPr>
            <w:r w:rsidRPr="00847837">
              <w:rPr>
                <w:sz w:val="24"/>
                <w:szCs w:val="24"/>
              </w:rPr>
              <w:t>0.91</w:t>
            </w:r>
          </w:p>
        </w:tc>
      </w:tr>
      <w:tr w:rsidR="00DA3EF0" w:rsidRPr="00847837" w14:paraId="714EDFD4" w14:textId="77777777">
        <w:tc>
          <w:tcPr>
            <w:tcW w:w="2405" w:type="dxa"/>
          </w:tcPr>
          <w:p w14:paraId="07EA5F55" w14:textId="77777777" w:rsidR="00DA3EF0" w:rsidRPr="00847837" w:rsidRDefault="00DA3EF0" w:rsidP="005E0A96">
            <w:pPr>
              <w:spacing w:line="360" w:lineRule="auto"/>
              <w:jc w:val="both"/>
              <w:rPr>
                <w:sz w:val="24"/>
                <w:szCs w:val="24"/>
              </w:rPr>
            </w:pPr>
            <w:r w:rsidRPr="00847837">
              <w:rPr>
                <w:sz w:val="24"/>
                <w:szCs w:val="24"/>
              </w:rPr>
              <w:t>1,000,000</w:t>
            </w:r>
          </w:p>
        </w:tc>
        <w:tc>
          <w:tcPr>
            <w:tcW w:w="2387" w:type="dxa"/>
          </w:tcPr>
          <w:p w14:paraId="4557E33F" w14:textId="77777777" w:rsidR="00DA3EF0" w:rsidRPr="00847837" w:rsidRDefault="00DA3EF0" w:rsidP="005E0A96">
            <w:pPr>
              <w:spacing w:line="360" w:lineRule="auto"/>
              <w:jc w:val="both"/>
              <w:rPr>
                <w:sz w:val="24"/>
                <w:szCs w:val="24"/>
              </w:rPr>
            </w:pPr>
            <w:r w:rsidRPr="00847837">
              <w:rPr>
                <w:sz w:val="24"/>
                <w:szCs w:val="24"/>
              </w:rPr>
              <w:t>3.6 (50)</w:t>
            </w:r>
          </w:p>
        </w:tc>
        <w:tc>
          <w:tcPr>
            <w:tcW w:w="2404" w:type="dxa"/>
          </w:tcPr>
          <w:p w14:paraId="57B5B789" w14:textId="77777777" w:rsidR="00DA3EF0" w:rsidRPr="00847837" w:rsidRDefault="00DA3EF0" w:rsidP="005E0A96">
            <w:pPr>
              <w:spacing w:line="360" w:lineRule="auto"/>
              <w:jc w:val="both"/>
              <w:rPr>
                <w:sz w:val="24"/>
                <w:szCs w:val="24"/>
              </w:rPr>
            </w:pPr>
            <w:r w:rsidRPr="00847837">
              <w:rPr>
                <w:sz w:val="24"/>
                <w:szCs w:val="24"/>
              </w:rPr>
              <w:t>3.6</w:t>
            </w:r>
          </w:p>
        </w:tc>
      </w:tr>
      <w:tr w:rsidR="00DA3EF0" w:rsidRPr="00847837" w14:paraId="6946A4AF" w14:textId="77777777">
        <w:tc>
          <w:tcPr>
            <w:tcW w:w="2405" w:type="dxa"/>
          </w:tcPr>
          <w:p w14:paraId="79EDB8C8" w14:textId="77777777" w:rsidR="00DA3EF0" w:rsidRPr="00847837" w:rsidRDefault="00DA3EF0" w:rsidP="005E0A96">
            <w:pPr>
              <w:spacing w:line="360" w:lineRule="auto"/>
              <w:jc w:val="both"/>
              <w:rPr>
                <w:sz w:val="24"/>
                <w:szCs w:val="24"/>
              </w:rPr>
            </w:pPr>
            <w:r w:rsidRPr="00847837">
              <w:rPr>
                <w:sz w:val="24"/>
                <w:szCs w:val="24"/>
              </w:rPr>
              <w:t>2,000,000</w:t>
            </w:r>
          </w:p>
        </w:tc>
        <w:tc>
          <w:tcPr>
            <w:tcW w:w="2387" w:type="dxa"/>
          </w:tcPr>
          <w:p w14:paraId="2FD6B8BC" w14:textId="77777777" w:rsidR="00DA3EF0" w:rsidRPr="00847837" w:rsidRDefault="00DA3EF0" w:rsidP="005E0A96">
            <w:pPr>
              <w:spacing w:line="360" w:lineRule="auto"/>
              <w:jc w:val="both"/>
              <w:rPr>
                <w:sz w:val="24"/>
                <w:szCs w:val="24"/>
              </w:rPr>
            </w:pPr>
            <w:r w:rsidRPr="00847837">
              <w:rPr>
                <w:sz w:val="24"/>
                <w:szCs w:val="24"/>
              </w:rPr>
              <w:t>14.4 (50)</w:t>
            </w:r>
          </w:p>
        </w:tc>
        <w:tc>
          <w:tcPr>
            <w:tcW w:w="2404" w:type="dxa"/>
          </w:tcPr>
          <w:p w14:paraId="5B79C34F" w14:textId="77777777" w:rsidR="00DA3EF0" w:rsidRPr="00847837" w:rsidRDefault="00DA3EF0" w:rsidP="005E0A96">
            <w:pPr>
              <w:spacing w:line="360" w:lineRule="auto"/>
              <w:jc w:val="both"/>
              <w:rPr>
                <w:sz w:val="24"/>
                <w:szCs w:val="24"/>
              </w:rPr>
            </w:pPr>
            <w:r w:rsidRPr="00847837">
              <w:rPr>
                <w:sz w:val="24"/>
                <w:szCs w:val="24"/>
              </w:rPr>
              <w:t>14.6</w:t>
            </w:r>
          </w:p>
        </w:tc>
      </w:tr>
      <w:tr w:rsidR="00DA3EF0" w:rsidRPr="00847837" w14:paraId="2C18BEFA" w14:textId="77777777">
        <w:tc>
          <w:tcPr>
            <w:tcW w:w="2405" w:type="dxa"/>
          </w:tcPr>
          <w:p w14:paraId="5628B87F" w14:textId="77777777" w:rsidR="00DA3EF0" w:rsidRPr="00847837" w:rsidRDefault="00DA3EF0" w:rsidP="005E0A96">
            <w:pPr>
              <w:spacing w:line="360" w:lineRule="auto"/>
              <w:jc w:val="both"/>
              <w:rPr>
                <w:sz w:val="24"/>
                <w:szCs w:val="24"/>
              </w:rPr>
            </w:pPr>
            <w:r w:rsidRPr="00847837">
              <w:rPr>
                <w:sz w:val="24"/>
                <w:szCs w:val="24"/>
              </w:rPr>
              <w:t>3,000,000</w:t>
            </w:r>
          </w:p>
        </w:tc>
        <w:tc>
          <w:tcPr>
            <w:tcW w:w="2387" w:type="dxa"/>
          </w:tcPr>
          <w:p w14:paraId="733AC1B1" w14:textId="77777777" w:rsidR="00DA3EF0" w:rsidRPr="00847837" w:rsidRDefault="00DA3EF0" w:rsidP="005E0A96">
            <w:pPr>
              <w:spacing w:line="360" w:lineRule="auto"/>
              <w:jc w:val="both"/>
              <w:rPr>
                <w:sz w:val="24"/>
                <w:szCs w:val="24"/>
              </w:rPr>
            </w:pPr>
            <w:r w:rsidRPr="00847837">
              <w:rPr>
                <w:sz w:val="24"/>
                <w:szCs w:val="24"/>
              </w:rPr>
              <w:t>33.1 (50)</w:t>
            </w:r>
          </w:p>
        </w:tc>
        <w:tc>
          <w:tcPr>
            <w:tcW w:w="2404" w:type="dxa"/>
          </w:tcPr>
          <w:p w14:paraId="3025902C" w14:textId="77777777" w:rsidR="00DA3EF0" w:rsidRPr="00847837" w:rsidRDefault="00DA3EF0" w:rsidP="005E0A96">
            <w:pPr>
              <w:spacing w:line="360" w:lineRule="auto"/>
              <w:jc w:val="both"/>
              <w:rPr>
                <w:sz w:val="24"/>
                <w:szCs w:val="24"/>
              </w:rPr>
            </w:pPr>
            <w:r w:rsidRPr="00847837">
              <w:rPr>
                <w:sz w:val="24"/>
                <w:szCs w:val="24"/>
              </w:rPr>
              <w:t>32.7</w:t>
            </w:r>
          </w:p>
        </w:tc>
      </w:tr>
      <w:tr w:rsidR="00DA3EF0" w:rsidRPr="00847837" w14:paraId="068678F1" w14:textId="77777777">
        <w:tc>
          <w:tcPr>
            <w:tcW w:w="2405" w:type="dxa"/>
          </w:tcPr>
          <w:p w14:paraId="4C63523D" w14:textId="77777777" w:rsidR="00DA3EF0" w:rsidRPr="00847837" w:rsidRDefault="00DA3EF0" w:rsidP="005E0A96">
            <w:pPr>
              <w:spacing w:line="360" w:lineRule="auto"/>
              <w:jc w:val="both"/>
              <w:rPr>
                <w:sz w:val="24"/>
                <w:szCs w:val="24"/>
              </w:rPr>
            </w:pPr>
            <w:r w:rsidRPr="00847837">
              <w:rPr>
                <w:sz w:val="24"/>
                <w:szCs w:val="24"/>
              </w:rPr>
              <w:t>4,000,000</w:t>
            </w:r>
          </w:p>
        </w:tc>
        <w:tc>
          <w:tcPr>
            <w:tcW w:w="2387" w:type="dxa"/>
          </w:tcPr>
          <w:p w14:paraId="1956CAB3" w14:textId="77777777" w:rsidR="00DA3EF0" w:rsidRPr="00847837" w:rsidRDefault="00DA3EF0" w:rsidP="005E0A96">
            <w:pPr>
              <w:spacing w:line="360" w:lineRule="auto"/>
              <w:jc w:val="both"/>
              <w:rPr>
                <w:sz w:val="24"/>
                <w:szCs w:val="24"/>
              </w:rPr>
            </w:pPr>
            <w:r w:rsidRPr="00847837">
              <w:rPr>
                <w:sz w:val="24"/>
                <w:szCs w:val="24"/>
              </w:rPr>
              <w:t>59.2 (50)</w:t>
            </w:r>
          </w:p>
        </w:tc>
        <w:tc>
          <w:tcPr>
            <w:tcW w:w="2404" w:type="dxa"/>
          </w:tcPr>
          <w:p w14:paraId="31AAF504" w14:textId="77777777" w:rsidR="00DA3EF0" w:rsidRPr="00847837" w:rsidRDefault="00DA3EF0" w:rsidP="005E0A96">
            <w:pPr>
              <w:spacing w:line="360" w:lineRule="auto"/>
              <w:jc w:val="both"/>
              <w:rPr>
                <w:sz w:val="24"/>
                <w:szCs w:val="24"/>
              </w:rPr>
            </w:pPr>
            <w:r w:rsidRPr="00847837">
              <w:rPr>
                <w:sz w:val="24"/>
                <w:szCs w:val="24"/>
              </w:rPr>
              <w:t>58.2</w:t>
            </w:r>
          </w:p>
        </w:tc>
      </w:tr>
      <w:tr w:rsidR="00DA3EF0" w:rsidRPr="00847837" w14:paraId="5EBA75AD" w14:textId="77777777">
        <w:tc>
          <w:tcPr>
            <w:tcW w:w="2405" w:type="dxa"/>
          </w:tcPr>
          <w:p w14:paraId="6FDA6AE6" w14:textId="77777777" w:rsidR="00DA3EF0" w:rsidRPr="00847837" w:rsidRDefault="00DA3EF0" w:rsidP="005E0A96">
            <w:pPr>
              <w:spacing w:line="360" w:lineRule="auto"/>
              <w:jc w:val="both"/>
              <w:rPr>
                <w:sz w:val="24"/>
                <w:szCs w:val="24"/>
              </w:rPr>
            </w:pPr>
            <w:r w:rsidRPr="00847837">
              <w:rPr>
                <w:sz w:val="24"/>
                <w:szCs w:val="24"/>
              </w:rPr>
              <w:t>8,000,000</w:t>
            </w:r>
          </w:p>
        </w:tc>
        <w:tc>
          <w:tcPr>
            <w:tcW w:w="2387" w:type="dxa"/>
          </w:tcPr>
          <w:p w14:paraId="2943DFFC" w14:textId="77777777" w:rsidR="00DA3EF0" w:rsidRPr="00847837" w:rsidRDefault="00DA3EF0" w:rsidP="005E0A96">
            <w:pPr>
              <w:spacing w:line="360" w:lineRule="auto"/>
              <w:jc w:val="both"/>
              <w:rPr>
                <w:sz w:val="24"/>
                <w:szCs w:val="24"/>
              </w:rPr>
            </w:pPr>
            <w:r w:rsidRPr="00847837">
              <w:rPr>
                <w:sz w:val="24"/>
                <w:szCs w:val="24"/>
              </w:rPr>
              <w:t>234.2 (50)</w:t>
            </w:r>
          </w:p>
        </w:tc>
        <w:tc>
          <w:tcPr>
            <w:tcW w:w="2404" w:type="dxa"/>
          </w:tcPr>
          <w:p w14:paraId="2BF485B7" w14:textId="77777777" w:rsidR="00DA3EF0" w:rsidRPr="00847837" w:rsidRDefault="00DA3EF0" w:rsidP="005E0A96">
            <w:pPr>
              <w:spacing w:line="360" w:lineRule="auto"/>
              <w:jc w:val="both"/>
              <w:rPr>
                <w:sz w:val="24"/>
                <w:szCs w:val="24"/>
              </w:rPr>
            </w:pPr>
            <w:r w:rsidRPr="00847837">
              <w:rPr>
                <w:sz w:val="24"/>
                <w:szCs w:val="24"/>
              </w:rPr>
              <w:t>232.8</w:t>
            </w:r>
          </w:p>
        </w:tc>
      </w:tr>
      <w:tr w:rsidR="00DA3EF0" w:rsidRPr="00847837" w14:paraId="2CB219F7" w14:textId="77777777">
        <w:tc>
          <w:tcPr>
            <w:tcW w:w="2405" w:type="dxa"/>
          </w:tcPr>
          <w:p w14:paraId="32415088" w14:textId="77777777" w:rsidR="00DA3EF0" w:rsidRPr="00847837" w:rsidRDefault="00DA3EF0" w:rsidP="005E0A96">
            <w:pPr>
              <w:spacing w:line="360" w:lineRule="auto"/>
              <w:jc w:val="both"/>
              <w:rPr>
                <w:sz w:val="24"/>
                <w:szCs w:val="24"/>
              </w:rPr>
            </w:pPr>
            <w:r w:rsidRPr="00847837">
              <w:rPr>
                <w:sz w:val="24"/>
                <w:szCs w:val="24"/>
              </w:rPr>
              <w:t>16,000,000</w:t>
            </w:r>
          </w:p>
        </w:tc>
        <w:tc>
          <w:tcPr>
            <w:tcW w:w="2387" w:type="dxa"/>
          </w:tcPr>
          <w:p w14:paraId="0EBB2D5A" w14:textId="77777777" w:rsidR="00DA3EF0" w:rsidRPr="00847837" w:rsidRDefault="00DA3EF0" w:rsidP="005E0A96">
            <w:pPr>
              <w:spacing w:line="360" w:lineRule="auto"/>
              <w:jc w:val="both"/>
              <w:rPr>
                <w:sz w:val="24"/>
                <w:szCs w:val="24"/>
              </w:rPr>
            </w:pPr>
            <w:r w:rsidRPr="00847837">
              <w:rPr>
                <w:sz w:val="24"/>
                <w:szCs w:val="24"/>
              </w:rPr>
              <w:t>928.9 (40)</w:t>
            </w:r>
          </w:p>
        </w:tc>
        <w:tc>
          <w:tcPr>
            <w:tcW w:w="2404" w:type="dxa"/>
          </w:tcPr>
          <w:p w14:paraId="3DC79529" w14:textId="77777777" w:rsidR="00DA3EF0" w:rsidRPr="00847837" w:rsidRDefault="00DA3EF0" w:rsidP="005E0A96">
            <w:pPr>
              <w:spacing w:line="360" w:lineRule="auto"/>
              <w:jc w:val="both"/>
              <w:rPr>
                <w:sz w:val="24"/>
                <w:szCs w:val="24"/>
              </w:rPr>
            </w:pPr>
            <w:r w:rsidRPr="00847837">
              <w:rPr>
                <w:sz w:val="24"/>
                <w:szCs w:val="24"/>
              </w:rPr>
              <w:t>931.3</w:t>
            </w:r>
          </w:p>
        </w:tc>
      </w:tr>
      <w:tr w:rsidR="00DA3EF0" w:rsidRPr="00847837" w14:paraId="3FA413C5" w14:textId="77777777">
        <w:tc>
          <w:tcPr>
            <w:tcW w:w="2405" w:type="dxa"/>
          </w:tcPr>
          <w:p w14:paraId="479AEAED" w14:textId="77777777" w:rsidR="00DA3EF0" w:rsidRPr="00847837" w:rsidRDefault="00DA3EF0" w:rsidP="005E0A96">
            <w:pPr>
              <w:spacing w:line="360" w:lineRule="auto"/>
              <w:jc w:val="both"/>
              <w:rPr>
                <w:sz w:val="24"/>
                <w:szCs w:val="24"/>
              </w:rPr>
            </w:pPr>
            <w:r w:rsidRPr="00847837">
              <w:rPr>
                <w:sz w:val="24"/>
                <w:szCs w:val="24"/>
              </w:rPr>
              <w:t>32,000,000</w:t>
            </w:r>
          </w:p>
        </w:tc>
        <w:tc>
          <w:tcPr>
            <w:tcW w:w="2387" w:type="dxa"/>
          </w:tcPr>
          <w:p w14:paraId="1D3369E8" w14:textId="77777777" w:rsidR="00DA3EF0" w:rsidRPr="00847837" w:rsidRDefault="00DA3EF0" w:rsidP="005E0A96">
            <w:pPr>
              <w:spacing w:line="360" w:lineRule="auto"/>
              <w:jc w:val="both"/>
              <w:rPr>
                <w:sz w:val="24"/>
                <w:szCs w:val="24"/>
              </w:rPr>
            </w:pPr>
            <w:r w:rsidRPr="00847837">
              <w:rPr>
                <w:sz w:val="24"/>
                <w:szCs w:val="24"/>
              </w:rPr>
              <w:t>3753.1 (30)</w:t>
            </w:r>
          </w:p>
        </w:tc>
        <w:tc>
          <w:tcPr>
            <w:tcW w:w="2404" w:type="dxa"/>
          </w:tcPr>
          <w:p w14:paraId="58729AA8" w14:textId="77777777" w:rsidR="00DA3EF0" w:rsidRPr="00847837" w:rsidRDefault="00DA3EF0" w:rsidP="005E0A96">
            <w:pPr>
              <w:spacing w:line="360" w:lineRule="auto"/>
              <w:jc w:val="both"/>
              <w:rPr>
                <w:sz w:val="24"/>
                <w:szCs w:val="24"/>
              </w:rPr>
            </w:pPr>
            <w:r w:rsidRPr="00847837">
              <w:rPr>
                <w:sz w:val="24"/>
                <w:szCs w:val="24"/>
              </w:rPr>
              <w:t>3725.3</w:t>
            </w:r>
          </w:p>
        </w:tc>
      </w:tr>
      <w:tr w:rsidR="00DA3EF0" w:rsidRPr="00847837" w14:paraId="4D423B3A" w14:textId="77777777">
        <w:tc>
          <w:tcPr>
            <w:tcW w:w="2405" w:type="dxa"/>
          </w:tcPr>
          <w:p w14:paraId="14974642" w14:textId="77777777" w:rsidR="00DA3EF0" w:rsidRPr="00847837" w:rsidRDefault="00DA3EF0" w:rsidP="005E0A96">
            <w:pPr>
              <w:spacing w:line="360" w:lineRule="auto"/>
              <w:jc w:val="both"/>
              <w:rPr>
                <w:sz w:val="24"/>
                <w:szCs w:val="24"/>
              </w:rPr>
            </w:pPr>
            <w:r w:rsidRPr="00847837">
              <w:rPr>
                <w:sz w:val="24"/>
                <w:szCs w:val="24"/>
              </w:rPr>
              <w:t xml:space="preserve">67,108,864 </w:t>
            </w:r>
            <w:r w:rsidRPr="00847837">
              <w:rPr>
                <w:sz w:val="24"/>
                <w:szCs w:val="24"/>
              </w:rPr>
              <w:br/>
              <w:t>(full set of 2</w:t>
            </w:r>
            <w:r w:rsidRPr="00847837">
              <w:rPr>
                <w:sz w:val="24"/>
                <w:szCs w:val="24"/>
                <w:vertAlign w:val="superscript"/>
              </w:rPr>
              <w:t>26</w:t>
            </w:r>
            <w:r w:rsidRPr="00847837">
              <w:rPr>
                <w:sz w:val="24"/>
                <w:szCs w:val="24"/>
              </w:rPr>
              <w:t xml:space="preserve"> isomers)</w:t>
            </w:r>
          </w:p>
        </w:tc>
        <w:tc>
          <w:tcPr>
            <w:tcW w:w="2387" w:type="dxa"/>
          </w:tcPr>
          <w:p w14:paraId="0A6F15B7" w14:textId="77777777" w:rsidR="00DA3EF0" w:rsidRPr="00847837" w:rsidRDefault="00DA3EF0" w:rsidP="005E0A96">
            <w:pPr>
              <w:spacing w:line="360" w:lineRule="auto"/>
              <w:jc w:val="both"/>
              <w:rPr>
                <w:sz w:val="24"/>
                <w:szCs w:val="24"/>
              </w:rPr>
            </w:pPr>
            <w:r w:rsidRPr="00847837">
              <w:rPr>
                <w:sz w:val="24"/>
                <w:szCs w:val="24"/>
              </w:rPr>
              <w:t>16565*</w:t>
            </w:r>
          </w:p>
        </w:tc>
        <w:tc>
          <w:tcPr>
            <w:tcW w:w="2404" w:type="dxa"/>
          </w:tcPr>
          <w:p w14:paraId="62A0C8BF" w14:textId="77777777" w:rsidR="00DA3EF0" w:rsidRPr="00847837" w:rsidRDefault="00DA3EF0" w:rsidP="005E0A96">
            <w:pPr>
              <w:spacing w:line="360" w:lineRule="auto"/>
              <w:jc w:val="both"/>
              <w:rPr>
                <w:sz w:val="24"/>
                <w:szCs w:val="24"/>
              </w:rPr>
            </w:pPr>
            <w:r w:rsidRPr="00847837">
              <w:rPr>
                <w:sz w:val="24"/>
                <w:szCs w:val="24"/>
              </w:rPr>
              <w:t>16384</w:t>
            </w:r>
          </w:p>
        </w:tc>
      </w:tr>
    </w:tbl>
    <w:p w14:paraId="00E6F2DF" w14:textId="77777777" w:rsidR="001D4F5D" w:rsidRPr="00847837" w:rsidRDefault="001D4F5D" w:rsidP="001D4F5D">
      <w:pPr>
        <w:spacing w:line="360" w:lineRule="auto"/>
        <w:jc w:val="both"/>
        <w:rPr>
          <w:sz w:val="24"/>
          <w:szCs w:val="24"/>
        </w:rPr>
      </w:pPr>
      <w:r w:rsidRPr="00847837">
        <w:rPr>
          <w:sz w:val="24"/>
          <w:szCs w:val="24"/>
        </w:rPr>
        <w:t>* All collisions are double except for 2 triplets</w:t>
      </w:r>
    </w:p>
    <w:p w14:paraId="36FFFD79" w14:textId="77777777" w:rsidR="001D4F5D" w:rsidRPr="00847837" w:rsidRDefault="001D4F5D" w:rsidP="001D4F5D">
      <w:pPr>
        <w:pStyle w:val="Textkrper"/>
      </w:pPr>
      <w:r w:rsidRPr="00847837">
        <w:t xml:space="preserve">To enlarge a base for comparison, analogous numerical experiments were performed with </w:t>
      </w:r>
      <w:r w:rsidR="008F2AAB" w:rsidRPr="00847837">
        <w:t>a</w:t>
      </w:r>
      <w:r w:rsidR="00DA3EF0" w:rsidRPr="00847837">
        <w:t xml:space="preserve"> dataset of the same size, 2</w:t>
      </w:r>
      <w:r w:rsidRPr="00847837">
        <w:rPr>
          <w:szCs w:val="24"/>
          <w:vertAlign w:val="superscript"/>
        </w:rPr>
        <w:t>26</w:t>
      </w:r>
      <w:r w:rsidRPr="00847837">
        <w:t xml:space="preserve">, and its subsets – but populated with generated stereo and isotopic isomers of </w:t>
      </w:r>
      <w:proofErr w:type="spellStart"/>
      <w:r w:rsidRPr="00847837">
        <w:t>Spongistatin</w:t>
      </w:r>
      <w:proofErr w:type="spellEnd"/>
      <w:r w:rsidRPr="00847837">
        <w:t xml:space="preserve"> I. The results are shown below.</w:t>
      </w:r>
    </w:p>
    <w:p w14:paraId="15ABE819" w14:textId="77777777" w:rsidR="00AD0922" w:rsidRDefault="00AD0922" w:rsidP="001D4F5D">
      <w:pPr>
        <w:pStyle w:val="Textkrper"/>
        <w:rPr>
          <w:rFonts w:ascii="Arial" w:hAnsi="Arial" w:cs="Arial"/>
          <w:b/>
        </w:rPr>
      </w:pPr>
    </w:p>
    <w:p w14:paraId="7EF3BD8D" w14:textId="77777777" w:rsidR="001D4F5D" w:rsidRPr="00847837" w:rsidRDefault="001D4F5D" w:rsidP="001D4F5D">
      <w:pPr>
        <w:pStyle w:val="Textkrper"/>
        <w:rPr>
          <w:rFonts w:ascii="Arial" w:hAnsi="Arial" w:cs="Arial"/>
        </w:rPr>
      </w:pPr>
      <w:r w:rsidRPr="00847837">
        <w:rPr>
          <w:rFonts w:ascii="Arial" w:hAnsi="Arial" w:cs="Arial"/>
          <w:b/>
        </w:rPr>
        <w:lastRenderedPageBreak/>
        <w:t xml:space="preserve">Table </w:t>
      </w:r>
      <w:r w:rsidR="0011783D" w:rsidRPr="00847837">
        <w:rPr>
          <w:rFonts w:ascii="Arial" w:hAnsi="Arial" w:cs="Arial"/>
          <w:b/>
        </w:rPr>
        <w:t>12</w:t>
      </w:r>
      <w:r w:rsidRPr="00847837">
        <w:rPr>
          <w:rFonts w:ascii="Arial" w:hAnsi="Arial" w:cs="Arial"/>
          <w:b/>
        </w:rPr>
        <w:t xml:space="preserve">. </w:t>
      </w:r>
      <w:bookmarkStart w:id="118" w:name="OLE_LINK1"/>
      <w:r w:rsidRPr="00847837">
        <w:rPr>
          <w:rFonts w:ascii="Arial" w:hAnsi="Arial" w:cs="Arial"/>
          <w:b/>
        </w:rPr>
        <w:t>Stereo/</w:t>
      </w:r>
      <w:proofErr w:type="spellStart"/>
      <w:r w:rsidRPr="00847837">
        <w:rPr>
          <w:rFonts w:ascii="Arial" w:hAnsi="Arial" w:cs="Arial"/>
          <w:b/>
        </w:rPr>
        <w:t>isotopo</w:t>
      </w:r>
      <w:proofErr w:type="spellEnd"/>
      <w:r w:rsidRPr="00847837">
        <w:rPr>
          <w:rFonts w:ascii="Arial" w:hAnsi="Arial" w:cs="Arial"/>
          <w:b/>
        </w:rPr>
        <w:t xml:space="preserve"> isomers </w:t>
      </w:r>
      <w:bookmarkEnd w:id="118"/>
      <w:r w:rsidRPr="00847837">
        <w:rPr>
          <w:rFonts w:ascii="Arial" w:hAnsi="Arial" w:cs="Arial"/>
          <w:b/>
        </w:rPr>
        <w:t xml:space="preserve">of </w:t>
      </w:r>
      <w:proofErr w:type="spellStart"/>
      <w:r w:rsidRPr="00847837">
        <w:rPr>
          <w:rFonts w:ascii="Arial" w:hAnsi="Arial" w:cs="Arial"/>
          <w:b/>
        </w:rPr>
        <w:t>Spongistatin</w:t>
      </w:r>
      <w:proofErr w:type="spellEnd"/>
      <w:r w:rsidRPr="00847837">
        <w:rPr>
          <w:rFonts w:ascii="Arial" w:hAnsi="Arial" w:cs="Arial"/>
          <w:b/>
        </w:rPr>
        <w:t xml:space="preserve"> I: observed average numbers of non-unique </w:t>
      </w:r>
      <w:proofErr w:type="spellStart"/>
      <w:r w:rsidRPr="00847837">
        <w:rPr>
          <w:rFonts w:ascii="Arial" w:hAnsi="Arial" w:cs="Arial"/>
          <w:b/>
        </w:rPr>
        <w:t>InChIKeys</w:t>
      </w:r>
      <w:proofErr w:type="spellEnd"/>
      <w:r w:rsidRPr="00847837">
        <w:rPr>
          <w:rFonts w:ascii="Arial" w:hAnsi="Arial" w:cs="Arial"/>
          <w:b/>
        </w:rPr>
        <w:t xml:space="preserve">  vs. theoretical estimate for number of collisions (doublets). </w:t>
      </w:r>
      <w:r w:rsidR="0011783D" w:rsidRPr="00847837">
        <w:rPr>
          <w:rFonts w:ascii="Arial" w:hAnsi="Arial" w:cs="Arial"/>
        </w:rPr>
        <w:br/>
      </w:r>
      <w:r w:rsidRPr="00847837">
        <w:rPr>
          <w:rFonts w:ascii="Arial" w:hAnsi="Arial" w:cs="Arial"/>
        </w:rPr>
        <w:t>For the observed values the number of samplings used for averaging is given in parentheses.</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2405"/>
        <w:gridCol w:w="2387"/>
        <w:gridCol w:w="2404"/>
      </w:tblGrid>
      <w:tr w:rsidR="00DA3EF0" w:rsidRPr="00847837" w14:paraId="3C6DA0FC" w14:textId="77777777">
        <w:tc>
          <w:tcPr>
            <w:tcW w:w="2405" w:type="dxa"/>
            <w:shd w:val="clear" w:color="auto" w:fill="auto"/>
          </w:tcPr>
          <w:p w14:paraId="67BBCC72" w14:textId="77777777" w:rsidR="00DA3EF0" w:rsidRPr="00847837" w:rsidRDefault="00DA3EF0" w:rsidP="005E0A96">
            <w:pPr>
              <w:spacing w:before="120" w:line="360" w:lineRule="auto"/>
              <w:rPr>
                <w:b/>
                <w:sz w:val="24"/>
                <w:szCs w:val="24"/>
              </w:rPr>
            </w:pPr>
            <w:r w:rsidRPr="00847837">
              <w:rPr>
                <w:b/>
                <w:sz w:val="24"/>
                <w:szCs w:val="24"/>
              </w:rPr>
              <w:t>Number of isomers in dataset</w:t>
            </w:r>
          </w:p>
        </w:tc>
        <w:tc>
          <w:tcPr>
            <w:tcW w:w="2387" w:type="dxa"/>
            <w:shd w:val="clear" w:color="auto" w:fill="auto"/>
          </w:tcPr>
          <w:p w14:paraId="2A9F25EE" w14:textId="77777777" w:rsidR="00DA3EF0" w:rsidRPr="00847837" w:rsidRDefault="00DA3EF0" w:rsidP="005E0A96">
            <w:pPr>
              <w:spacing w:before="120" w:line="360" w:lineRule="auto"/>
              <w:rPr>
                <w:b/>
                <w:sz w:val="24"/>
                <w:szCs w:val="24"/>
              </w:rPr>
            </w:pPr>
            <w:r w:rsidRPr="00847837">
              <w:rPr>
                <w:b/>
                <w:sz w:val="24"/>
                <w:szCs w:val="24"/>
              </w:rPr>
              <w:t>Number of non-unique keys, found</w:t>
            </w:r>
          </w:p>
        </w:tc>
        <w:tc>
          <w:tcPr>
            <w:tcW w:w="2404" w:type="dxa"/>
            <w:shd w:val="clear" w:color="auto" w:fill="auto"/>
          </w:tcPr>
          <w:p w14:paraId="367EE03F" w14:textId="77777777" w:rsidR="00DA3EF0" w:rsidRPr="00B841B5" w:rsidRDefault="00DA3EF0" w:rsidP="005E0A96">
            <w:pPr>
              <w:spacing w:before="120" w:line="360" w:lineRule="auto"/>
              <w:jc w:val="both"/>
              <w:rPr>
                <w:b/>
                <w:iCs/>
                <w:sz w:val="24"/>
                <w:szCs w:val="24"/>
              </w:rPr>
            </w:pPr>
            <w:proofErr w:type="spellStart"/>
            <w:r w:rsidRPr="00B841B5">
              <w:rPr>
                <w:b/>
                <w:iCs/>
                <w:sz w:val="24"/>
                <w:szCs w:val="24"/>
              </w:rPr>
              <w:t>Theor</w:t>
            </w:r>
            <w:proofErr w:type="spellEnd"/>
            <w:r w:rsidRPr="00B841B5">
              <w:rPr>
                <w:b/>
                <w:iCs/>
                <w:sz w:val="24"/>
                <w:szCs w:val="24"/>
              </w:rPr>
              <w:t>. number of collisions (doublets)</w:t>
            </w:r>
          </w:p>
        </w:tc>
      </w:tr>
      <w:tr w:rsidR="00DA3EF0" w:rsidRPr="00847837" w14:paraId="5C202894" w14:textId="77777777">
        <w:tc>
          <w:tcPr>
            <w:tcW w:w="2405" w:type="dxa"/>
            <w:shd w:val="clear" w:color="auto" w:fill="auto"/>
          </w:tcPr>
          <w:p w14:paraId="54C5C40E" w14:textId="77777777" w:rsidR="00DA3EF0" w:rsidRPr="00847837" w:rsidRDefault="00DA3EF0" w:rsidP="005E0A96">
            <w:pPr>
              <w:spacing w:line="360" w:lineRule="auto"/>
              <w:jc w:val="both"/>
              <w:rPr>
                <w:sz w:val="24"/>
                <w:szCs w:val="24"/>
              </w:rPr>
            </w:pPr>
            <w:r w:rsidRPr="00847837">
              <w:rPr>
                <w:sz w:val="24"/>
                <w:szCs w:val="24"/>
              </w:rPr>
              <w:t>50,000</w:t>
            </w:r>
          </w:p>
        </w:tc>
        <w:tc>
          <w:tcPr>
            <w:tcW w:w="2387" w:type="dxa"/>
            <w:shd w:val="clear" w:color="auto" w:fill="auto"/>
          </w:tcPr>
          <w:p w14:paraId="41FF2520" w14:textId="77777777" w:rsidR="00DA3EF0" w:rsidRPr="00847837" w:rsidRDefault="00DA3EF0" w:rsidP="005E0A96">
            <w:pPr>
              <w:spacing w:line="360" w:lineRule="auto"/>
              <w:jc w:val="both"/>
              <w:rPr>
                <w:sz w:val="24"/>
                <w:szCs w:val="24"/>
              </w:rPr>
            </w:pPr>
            <w:r w:rsidRPr="00847837">
              <w:rPr>
                <w:sz w:val="24"/>
                <w:szCs w:val="24"/>
              </w:rPr>
              <w:t>0.016 (500)</w:t>
            </w:r>
          </w:p>
        </w:tc>
        <w:tc>
          <w:tcPr>
            <w:tcW w:w="2404" w:type="dxa"/>
            <w:shd w:val="clear" w:color="auto" w:fill="auto"/>
          </w:tcPr>
          <w:p w14:paraId="744026DF" w14:textId="77777777" w:rsidR="00DA3EF0" w:rsidRPr="009805F2" w:rsidRDefault="00DA3EF0" w:rsidP="005E0A96">
            <w:pPr>
              <w:spacing w:line="360" w:lineRule="auto"/>
              <w:jc w:val="both"/>
              <w:rPr>
                <w:iCs/>
                <w:sz w:val="24"/>
                <w:szCs w:val="24"/>
              </w:rPr>
            </w:pPr>
            <w:r w:rsidRPr="009805F2">
              <w:rPr>
                <w:iCs/>
                <w:sz w:val="24"/>
                <w:szCs w:val="24"/>
              </w:rPr>
              <w:t>0.009</w:t>
            </w:r>
          </w:p>
        </w:tc>
      </w:tr>
      <w:tr w:rsidR="00DA3EF0" w:rsidRPr="00847837" w14:paraId="7BD9B1E2" w14:textId="77777777">
        <w:tc>
          <w:tcPr>
            <w:tcW w:w="2405" w:type="dxa"/>
            <w:shd w:val="clear" w:color="auto" w:fill="auto"/>
          </w:tcPr>
          <w:p w14:paraId="58C1A170" w14:textId="77777777" w:rsidR="00DA3EF0" w:rsidRPr="00847837" w:rsidRDefault="00DA3EF0" w:rsidP="005E0A96">
            <w:pPr>
              <w:spacing w:line="360" w:lineRule="auto"/>
              <w:jc w:val="both"/>
              <w:rPr>
                <w:sz w:val="24"/>
                <w:szCs w:val="24"/>
              </w:rPr>
            </w:pPr>
            <w:r w:rsidRPr="00847837">
              <w:rPr>
                <w:sz w:val="24"/>
                <w:szCs w:val="24"/>
              </w:rPr>
              <w:t>100,000</w:t>
            </w:r>
          </w:p>
        </w:tc>
        <w:tc>
          <w:tcPr>
            <w:tcW w:w="2387" w:type="dxa"/>
            <w:shd w:val="clear" w:color="auto" w:fill="auto"/>
          </w:tcPr>
          <w:p w14:paraId="175B2034" w14:textId="77777777" w:rsidR="00DA3EF0" w:rsidRPr="00847837" w:rsidRDefault="00DA3EF0" w:rsidP="005E0A96">
            <w:pPr>
              <w:spacing w:line="360" w:lineRule="auto"/>
              <w:jc w:val="both"/>
              <w:rPr>
                <w:sz w:val="24"/>
                <w:szCs w:val="24"/>
              </w:rPr>
            </w:pPr>
            <w:r w:rsidRPr="00847837">
              <w:rPr>
                <w:sz w:val="24"/>
                <w:szCs w:val="24"/>
              </w:rPr>
              <w:t>0.064 (250)</w:t>
            </w:r>
          </w:p>
        </w:tc>
        <w:tc>
          <w:tcPr>
            <w:tcW w:w="2404" w:type="dxa"/>
            <w:shd w:val="clear" w:color="auto" w:fill="auto"/>
          </w:tcPr>
          <w:p w14:paraId="1DEF2E8E" w14:textId="77777777" w:rsidR="00DA3EF0" w:rsidRPr="009805F2" w:rsidRDefault="00DA3EF0" w:rsidP="005E0A96">
            <w:pPr>
              <w:spacing w:line="360" w:lineRule="auto"/>
              <w:jc w:val="both"/>
              <w:rPr>
                <w:iCs/>
                <w:sz w:val="24"/>
                <w:szCs w:val="24"/>
              </w:rPr>
            </w:pPr>
            <w:r w:rsidRPr="009805F2">
              <w:rPr>
                <w:iCs/>
                <w:sz w:val="24"/>
                <w:szCs w:val="24"/>
              </w:rPr>
              <w:t>0.036</w:t>
            </w:r>
          </w:p>
        </w:tc>
      </w:tr>
      <w:tr w:rsidR="00DA3EF0" w:rsidRPr="00847837" w14:paraId="347AF7B6" w14:textId="77777777">
        <w:tc>
          <w:tcPr>
            <w:tcW w:w="2405" w:type="dxa"/>
            <w:shd w:val="clear" w:color="auto" w:fill="auto"/>
          </w:tcPr>
          <w:p w14:paraId="698A230F" w14:textId="77777777" w:rsidR="00DA3EF0" w:rsidRPr="00847837" w:rsidRDefault="00DA3EF0" w:rsidP="005E0A96">
            <w:pPr>
              <w:spacing w:line="360" w:lineRule="auto"/>
              <w:jc w:val="both"/>
              <w:rPr>
                <w:sz w:val="24"/>
                <w:szCs w:val="24"/>
              </w:rPr>
            </w:pPr>
            <w:r w:rsidRPr="00847837">
              <w:rPr>
                <w:sz w:val="24"/>
                <w:szCs w:val="24"/>
              </w:rPr>
              <w:t>250,000</w:t>
            </w:r>
          </w:p>
        </w:tc>
        <w:tc>
          <w:tcPr>
            <w:tcW w:w="2387" w:type="dxa"/>
            <w:shd w:val="clear" w:color="auto" w:fill="auto"/>
          </w:tcPr>
          <w:p w14:paraId="736FEF4E" w14:textId="77777777" w:rsidR="00DA3EF0" w:rsidRPr="00847837" w:rsidRDefault="00DA3EF0" w:rsidP="005E0A96">
            <w:pPr>
              <w:spacing w:line="360" w:lineRule="auto"/>
              <w:jc w:val="both"/>
              <w:rPr>
                <w:sz w:val="24"/>
                <w:szCs w:val="24"/>
              </w:rPr>
            </w:pPr>
            <w:r w:rsidRPr="00847837">
              <w:rPr>
                <w:sz w:val="24"/>
                <w:szCs w:val="24"/>
              </w:rPr>
              <w:t>0.29 (100)</w:t>
            </w:r>
          </w:p>
        </w:tc>
        <w:tc>
          <w:tcPr>
            <w:tcW w:w="2404" w:type="dxa"/>
            <w:shd w:val="clear" w:color="auto" w:fill="auto"/>
          </w:tcPr>
          <w:p w14:paraId="283C8304" w14:textId="77777777" w:rsidR="00DA3EF0" w:rsidRPr="009805F2" w:rsidRDefault="00DA3EF0" w:rsidP="005E0A96">
            <w:pPr>
              <w:spacing w:line="360" w:lineRule="auto"/>
              <w:jc w:val="both"/>
              <w:rPr>
                <w:iCs/>
                <w:sz w:val="24"/>
                <w:szCs w:val="24"/>
              </w:rPr>
            </w:pPr>
            <w:r w:rsidRPr="009805F2">
              <w:rPr>
                <w:iCs/>
                <w:sz w:val="24"/>
                <w:szCs w:val="24"/>
              </w:rPr>
              <w:t>0.23</w:t>
            </w:r>
          </w:p>
        </w:tc>
      </w:tr>
      <w:tr w:rsidR="00DA3EF0" w:rsidRPr="00847837" w14:paraId="04FE1F4B" w14:textId="77777777">
        <w:tc>
          <w:tcPr>
            <w:tcW w:w="2405" w:type="dxa"/>
            <w:shd w:val="clear" w:color="auto" w:fill="auto"/>
          </w:tcPr>
          <w:p w14:paraId="6C7DD0FD" w14:textId="77777777" w:rsidR="00DA3EF0" w:rsidRPr="00847837" w:rsidRDefault="00DA3EF0" w:rsidP="005E0A96">
            <w:pPr>
              <w:spacing w:line="360" w:lineRule="auto"/>
              <w:jc w:val="both"/>
              <w:rPr>
                <w:sz w:val="24"/>
                <w:szCs w:val="24"/>
              </w:rPr>
            </w:pPr>
            <w:r w:rsidRPr="00847837">
              <w:rPr>
                <w:sz w:val="24"/>
                <w:szCs w:val="24"/>
              </w:rPr>
              <w:t>370,000</w:t>
            </w:r>
          </w:p>
        </w:tc>
        <w:tc>
          <w:tcPr>
            <w:tcW w:w="2387" w:type="dxa"/>
            <w:shd w:val="clear" w:color="auto" w:fill="auto"/>
          </w:tcPr>
          <w:p w14:paraId="31C76BE1" w14:textId="77777777" w:rsidR="00DA3EF0" w:rsidRPr="00847837" w:rsidRDefault="00DA3EF0" w:rsidP="005E0A96">
            <w:pPr>
              <w:spacing w:line="360" w:lineRule="auto"/>
              <w:jc w:val="both"/>
              <w:rPr>
                <w:sz w:val="24"/>
                <w:szCs w:val="24"/>
              </w:rPr>
            </w:pPr>
            <w:r w:rsidRPr="00847837">
              <w:rPr>
                <w:sz w:val="24"/>
                <w:szCs w:val="24"/>
              </w:rPr>
              <w:t>0.56 (100)</w:t>
            </w:r>
          </w:p>
        </w:tc>
        <w:tc>
          <w:tcPr>
            <w:tcW w:w="2404" w:type="dxa"/>
            <w:shd w:val="clear" w:color="auto" w:fill="auto"/>
          </w:tcPr>
          <w:p w14:paraId="4A8254DB" w14:textId="77777777" w:rsidR="00DA3EF0" w:rsidRPr="009805F2" w:rsidRDefault="00DA3EF0" w:rsidP="005E0A96">
            <w:pPr>
              <w:spacing w:line="360" w:lineRule="auto"/>
              <w:jc w:val="both"/>
              <w:rPr>
                <w:iCs/>
                <w:sz w:val="24"/>
                <w:szCs w:val="24"/>
              </w:rPr>
            </w:pPr>
            <w:r w:rsidRPr="009805F2">
              <w:rPr>
                <w:iCs/>
                <w:sz w:val="24"/>
                <w:szCs w:val="24"/>
              </w:rPr>
              <w:t>0.50</w:t>
            </w:r>
          </w:p>
        </w:tc>
      </w:tr>
      <w:tr w:rsidR="00DA3EF0" w:rsidRPr="00847837" w14:paraId="17962AA4" w14:textId="77777777">
        <w:tc>
          <w:tcPr>
            <w:tcW w:w="2405" w:type="dxa"/>
            <w:shd w:val="clear" w:color="auto" w:fill="auto"/>
          </w:tcPr>
          <w:p w14:paraId="24032989" w14:textId="77777777" w:rsidR="00DA3EF0" w:rsidRPr="00847837" w:rsidRDefault="00DA3EF0" w:rsidP="005E0A96">
            <w:pPr>
              <w:spacing w:line="360" w:lineRule="auto"/>
              <w:jc w:val="both"/>
              <w:rPr>
                <w:sz w:val="24"/>
                <w:szCs w:val="24"/>
              </w:rPr>
            </w:pPr>
            <w:r w:rsidRPr="00847837">
              <w:rPr>
                <w:sz w:val="24"/>
                <w:szCs w:val="24"/>
              </w:rPr>
              <w:t>500,000</w:t>
            </w:r>
          </w:p>
        </w:tc>
        <w:tc>
          <w:tcPr>
            <w:tcW w:w="2387" w:type="dxa"/>
            <w:shd w:val="clear" w:color="auto" w:fill="auto"/>
          </w:tcPr>
          <w:p w14:paraId="285D2378" w14:textId="77777777" w:rsidR="00DA3EF0" w:rsidRPr="00847837" w:rsidRDefault="00DA3EF0" w:rsidP="005E0A96">
            <w:pPr>
              <w:spacing w:line="360" w:lineRule="auto"/>
              <w:jc w:val="both"/>
              <w:rPr>
                <w:sz w:val="24"/>
                <w:szCs w:val="24"/>
              </w:rPr>
            </w:pPr>
            <w:r w:rsidRPr="00847837">
              <w:rPr>
                <w:sz w:val="24"/>
                <w:szCs w:val="24"/>
              </w:rPr>
              <w:t>0.96 (100)</w:t>
            </w:r>
          </w:p>
        </w:tc>
        <w:tc>
          <w:tcPr>
            <w:tcW w:w="2404" w:type="dxa"/>
            <w:shd w:val="clear" w:color="auto" w:fill="auto"/>
          </w:tcPr>
          <w:p w14:paraId="18267D00" w14:textId="77777777" w:rsidR="00DA3EF0" w:rsidRPr="009805F2" w:rsidRDefault="00DA3EF0" w:rsidP="005E0A96">
            <w:pPr>
              <w:spacing w:line="360" w:lineRule="auto"/>
              <w:jc w:val="both"/>
              <w:rPr>
                <w:iCs/>
                <w:sz w:val="24"/>
                <w:szCs w:val="24"/>
              </w:rPr>
            </w:pPr>
            <w:r w:rsidRPr="009805F2">
              <w:rPr>
                <w:iCs/>
                <w:sz w:val="24"/>
                <w:szCs w:val="24"/>
              </w:rPr>
              <w:t>0.91</w:t>
            </w:r>
          </w:p>
        </w:tc>
      </w:tr>
      <w:tr w:rsidR="00DA3EF0" w:rsidRPr="00847837" w14:paraId="685B64C7" w14:textId="77777777">
        <w:tc>
          <w:tcPr>
            <w:tcW w:w="2405" w:type="dxa"/>
            <w:shd w:val="clear" w:color="auto" w:fill="auto"/>
          </w:tcPr>
          <w:p w14:paraId="76EE8D8C" w14:textId="77777777" w:rsidR="00DA3EF0" w:rsidRPr="00847837" w:rsidRDefault="00DA3EF0" w:rsidP="005E0A96">
            <w:pPr>
              <w:spacing w:line="360" w:lineRule="auto"/>
              <w:jc w:val="both"/>
              <w:rPr>
                <w:sz w:val="24"/>
                <w:szCs w:val="24"/>
              </w:rPr>
            </w:pPr>
            <w:r w:rsidRPr="00847837">
              <w:rPr>
                <w:sz w:val="24"/>
                <w:szCs w:val="24"/>
              </w:rPr>
              <w:t>1,000,000</w:t>
            </w:r>
          </w:p>
        </w:tc>
        <w:tc>
          <w:tcPr>
            <w:tcW w:w="2387" w:type="dxa"/>
            <w:shd w:val="clear" w:color="auto" w:fill="auto"/>
          </w:tcPr>
          <w:p w14:paraId="38B92800" w14:textId="77777777" w:rsidR="00DA3EF0" w:rsidRPr="00847837" w:rsidRDefault="00DA3EF0" w:rsidP="005E0A96">
            <w:pPr>
              <w:spacing w:line="360" w:lineRule="auto"/>
              <w:jc w:val="both"/>
              <w:rPr>
                <w:sz w:val="24"/>
                <w:szCs w:val="24"/>
              </w:rPr>
            </w:pPr>
            <w:r w:rsidRPr="00847837">
              <w:rPr>
                <w:sz w:val="24"/>
                <w:szCs w:val="24"/>
              </w:rPr>
              <w:t>3.7 (50)</w:t>
            </w:r>
          </w:p>
        </w:tc>
        <w:tc>
          <w:tcPr>
            <w:tcW w:w="2404" w:type="dxa"/>
            <w:shd w:val="clear" w:color="auto" w:fill="auto"/>
          </w:tcPr>
          <w:p w14:paraId="32405075" w14:textId="77777777" w:rsidR="00DA3EF0" w:rsidRPr="009805F2" w:rsidRDefault="00DA3EF0" w:rsidP="005E0A96">
            <w:pPr>
              <w:spacing w:line="360" w:lineRule="auto"/>
              <w:jc w:val="both"/>
              <w:rPr>
                <w:iCs/>
                <w:sz w:val="24"/>
                <w:szCs w:val="24"/>
              </w:rPr>
            </w:pPr>
            <w:r w:rsidRPr="009805F2">
              <w:rPr>
                <w:iCs/>
                <w:sz w:val="24"/>
                <w:szCs w:val="24"/>
              </w:rPr>
              <w:t>3.6</w:t>
            </w:r>
          </w:p>
        </w:tc>
      </w:tr>
      <w:tr w:rsidR="00DA3EF0" w:rsidRPr="00847837" w14:paraId="2545CAC1" w14:textId="77777777">
        <w:tc>
          <w:tcPr>
            <w:tcW w:w="2405" w:type="dxa"/>
            <w:shd w:val="clear" w:color="auto" w:fill="auto"/>
          </w:tcPr>
          <w:p w14:paraId="1536230D" w14:textId="77777777" w:rsidR="00DA3EF0" w:rsidRPr="00847837" w:rsidRDefault="00DA3EF0" w:rsidP="005E0A96">
            <w:pPr>
              <w:spacing w:line="360" w:lineRule="auto"/>
              <w:jc w:val="both"/>
              <w:rPr>
                <w:sz w:val="24"/>
                <w:szCs w:val="24"/>
              </w:rPr>
            </w:pPr>
            <w:r w:rsidRPr="00847837">
              <w:rPr>
                <w:sz w:val="24"/>
                <w:szCs w:val="24"/>
              </w:rPr>
              <w:t>2,000,000</w:t>
            </w:r>
          </w:p>
        </w:tc>
        <w:tc>
          <w:tcPr>
            <w:tcW w:w="2387" w:type="dxa"/>
            <w:shd w:val="clear" w:color="auto" w:fill="auto"/>
          </w:tcPr>
          <w:p w14:paraId="58EB6DC2" w14:textId="77777777" w:rsidR="00DA3EF0" w:rsidRPr="00847837" w:rsidRDefault="00DA3EF0" w:rsidP="005E0A96">
            <w:pPr>
              <w:spacing w:line="360" w:lineRule="auto"/>
              <w:jc w:val="both"/>
              <w:rPr>
                <w:sz w:val="24"/>
                <w:szCs w:val="24"/>
              </w:rPr>
            </w:pPr>
            <w:r w:rsidRPr="00847837">
              <w:rPr>
                <w:sz w:val="24"/>
                <w:szCs w:val="24"/>
              </w:rPr>
              <w:t>14.9 (50)</w:t>
            </w:r>
          </w:p>
        </w:tc>
        <w:tc>
          <w:tcPr>
            <w:tcW w:w="2404" w:type="dxa"/>
            <w:shd w:val="clear" w:color="auto" w:fill="auto"/>
          </w:tcPr>
          <w:p w14:paraId="5ADE829E" w14:textId="77777777" w:rsidR="00DA3EF0" w:rsidRPr="009805F2" w:rsidRDefault="00DA3EF0" w:rsidP="005E0A96">
            <w:pPr>
              <w:spacing w:line="360" w:lineRule="auto"/>
              <w:jc w:val="both"/>
              <w:rPr>
                <w:iCs/>
                <w:sz w:val="24"/>
                <w:szCs w:val="24"/>
              </w:rPr>
            </w:pPr>
            <w:r w:rsidRPr="009805F2">
              <w:rPr>
                <w:iCs/>
                <w:sz w:val="24"/>
                <w:szCs w:val="24"/>
              </w:rPr>
              <w:t>14.6</w:t>
            </w:r>
          </w:p>
        </w:tc>
      </w:tr>
      <w:tr w:rsidR="00DA3EF0" w:rsidRPr="00847837" w14:paraId="66F17FDC" w14:textId="77777777">
        <w:tc>
          <w:tcPr>
            <w:tcW w:w="2405" w:type="dxa"/>
            <w:shd w:val="clear" w:color="auto" w:fill="auto"/>
          </w:tcPr>
          <w:p w14:paraId="01802269" w14:textId="77777777" w:rsidR="00DA3EF0" w:rsidRPr="00847837" w:rsidRDefault="00DA3EF0" w:rsidP="005E0A96">
            <w:pPr>
              <w:spacing w:line="360" w:lineRule="auto"/>
              <w:jc w:val="both"/>
              <w:rPr>
                <w:sz w:val="24"/>
                <w:szCs w:val="24"/>
              </w:rPr>
            </w:pPr>
            <w:r w:rsidRPr="00847837">
              <w:rPr>
                <w:sz w:val="24"/>
                <w:szCs w:val="24"/>
              </w:rPr>
              <w:t>3,000,000</w:t>
            </w:r>
          </w:p>
        </w:tc>
        <w:tc>
          <w:tcPr>
            <w:tcW w:w="2387" w:type="dxa"/>
            <w:shd w:val="clear" w:color="auto" w:fill="auto"/>
          </w:tcPr>
          <w:p w14:paraId="2BB4D6E2" w14:textId="77777777" w:rsidR="00DA3EF0" w:rsidRPr="00847837" w:rsidRDefault="00DA3EF0" w:rsidP="005E0A96">
            <w:pPr>
              <w:spacing w:line="360" w:lineRule="auto"/>
              <w:jc w:val="both"/>
              <w:rPr>
                <w:sz w:val="24"/>
                <w:szCs w:val="24"/>
              </w:rPr>
            </w:pPr>
            <w:r w:rsidRPr="00847837">
              <w:rPr>
                <w:sz w:val="24"/>
                <w:szCs w:val="24"/>
              </w:rPr>
              <w:t>33.2 (50)</w:t>
            </w:r>
          </w:p>
        </w:tc>
        <w:tc>
          <w:tcPr>
            <w:tcW w:w="2404" w:type="dxa"/>
            <w:shd w:val="clear" w:color="auto" w:fill="auto"/>
          </w:tcPr>
          <w:p w14:paraId="53A4738B" w14:textId="77777777" w:rsidR="00DA3EF0" w:rsidRPr="009805F2" w:rsidRDefault="00DA3EF0" w:rsidP="005E0A96">
            <w:pPr>
              <w:spacing w:line="360" w:lineRule="auto"/>
              <w:jc w:val="both"/>
              <w:rPr>
                <w:iCs/>
                <w:sz w:val="24"/>
                <w:szCs w:val="24"/>
              </w:rPr>
            </w:pPr>
            <w:r w:rsidRPr="009805F2">
              <w:rPr>
                <w:iCs/>
                <w:sz w:val="24"/>
                <w:szCs w:val="24"/>
              </w:rPr>
              <w:t>32.7</w:t>
            </w:r>
          </w:p>
        </w:tc>
      </w:tr>
      <w:tr w:rsidR="00DA3EF0" w:rsidRPr="00847837" w14:paraId="190ABF27" w14:textId="77777777">
        <w:tc>
          <w:tcPr>
            <w:tcW w:w="2405" w:type="dxa"/>
            <w:shd w:val="clear" w:color="auto" w:fill="auto"/>
          </w:tcPr>
          <w:p w14:paraId="59C313B4" w14:textId="77777777" w:rsidR="00DA3EF0" w:rsidRPr="00847837" w:rsidRDefault="00DA3EF0" w:rsidP="005E0A96">
            <w:pPr>
              <w:spacing w:line="360" w:lineRule="auto"/>
              <w:jc w:val="both"/>
              <w:rPr>
                <w:sz w:val="24"/>
                <w:szCs w:val="24"/>
              </w:rPr>
            </w:pPr>
            <w:r w:rsidRPr="00847837">
              <w:rPr>
                <w:sz w:val="24"/>
                <w:szCs w:val="24"/>
              </w:rPr>
              <w:t>4,000,000</w:t>
            </w:r>
          </w:p>
        </w:tc>
        <w:tc>
          <w:tcPr>
            <w:tcW w:w="2387" w:type="dxa"/>
            <w:shd w:val="clear" w:color="auto" w:fill="auto"/>
          </w:tcPr>
          <w:p w14:paraId="2BD7D91A" w14:textId="77777777" w:rsidR="00DA3EF0" w:rsidRPr="00847837" w:rsidRDefault="00DA3EF0" w:rsidP="005E0A96">
            <w:pPr>
              <w:spacing w:line="360" w:lineRule="auto"/>
              <w:jc w:val="both"/>
              <w:rPr>
                <w:sz w:val="24"/>
                <w:szCs w:val="24"/>
              </w:rPr>
            </w:pPr>
            <w:r w:rsidRPr="00847837">
              <w:rPr>
                <w:sz w:val="24"/>
                <w:szCs w:val="24"/>
              </w:rPr>
              <w:t>58.0 (50)</w:t>
            </w:r>
          </w:p>
        </w:tc>
        <w:tc>
          <w:tcPr>
            <w:tcW w:w="2404" w:type="dxa"/>
            <w:shd w:val="clear" w:color="auto" w:fill="auto"/>
          </w:tcPr>
          <w:p w14:paraId="12B085D4" w14:textId="77777777" w:rsidR="00DA3EF0" w:rsidRPr="009805F2" w:rsidRDefault="00DA3EF0" w:rsidP="005E0A96">
            <w:pPr>
              <w:spacing w:line="360" w:lineRule="auto"/>
              <w:jc w:val="both"/>
              <w:rPr>
                <w:iCs/>
                <w:sz w:val="24"/>
                <w:szCs w:val="24"/>
              </w:rPr>
            </w:pPr>
            <w:r w:rsidRPr="009805F2">
              <w:rPr>
                <w:iCs/>
                <w:sz w:val="24"/>
                <w:szCs w:val="24"/>
              </w:rPr>
              <w:t>58.2</w:t>
            </w:r>
          </w:p>
        </w:tc>
      </w:tr>
      <w:tr w:rsidR="00DA3EF0" w:rsidRPr="00847837" w14:paraId="154067A6" w14:textId="77777777">
        <w:tc>
          <w:tcPr>
            <w:tcW w:w="2405" w:type="dxa"/>
            <w:shd w:val="clear" w:color="auto" w:fill="auto"/>
          </w:tcPr>
          <w:p w14:paraId="4C540A4B" w14:textId="77777777" w:rsidR="00DA3EF0" w:rsidRPr="00847837" w:rsidRDefault="00DA3EF0" w:rsidP="005E0A96">
            <w:pPr>
              <w:spacing w:line="360" w:lineRule="auto"/>
              <w:jc w:val="both"/>
              <w:rPr>
                <w:sz w:val="24"/>
                <w:szCs w:val="24"/>
              </w:rPr>
            </w:pPr>
            <w:r w:rsidRPr="00847837">
              <w:rPr>
                <w:sz w:val="24"/>
                <w:szCs w:val="24"/>
              </w:rPr>
              <w:t>8,000,000</w:t>
            </w:r>
          </w:p>
        </w:tc>
        <w:tc>
          <w:tcPr>
            <w:tcW w:w="2387" w:type="dxa"/>
            <w:shd w:val="clear" w:color="auto" w:fill="auto"/>
          </w:tcPr>
          <w:p w14:paraId="4F1BB1E4" w14:textId="77777777" w:rsidR="00DA3EF0" w:rsidRPr="00847837" w:rsidRDefault="00DA3EF0" w:rsidP="005E0A96">
            <w:pPr>
              <w:spacing w:line="360" w:lineRule="auto"/>
              <w:jc w:val="both"/>
              <w:rPr>
                <w:sz w:val="24"/>
                <w:szCs w:val="24"/>
              </w:rPr>
            </w:pPr>
            <w:r w:rsidRPr="00847837">
              <w:rPr>
                <w:sz w:val="24"/>
                <w:szCs w:val="24"/>
              </w:rPr>
              <w:t>231.2 (50)</w:t>
            </w:r>
          </w:p>
        </w:tc>
        <w:tc>
          <w:tcPr>
            <w:tcW w:w="2404" w:type="dxa"/>
            <w:shd w:val="clear" w:color="auto" w:fill="auto"/>
          </w:tcPr>
          <w:p w14:paraId="74845F14" w14:textId="77777777" w:rsidR="00DA3EF0" w:rsidRPr="009805F2" w:rsidRDefault="00DA3EF0" w:rsidP="005E0A96">
            <w:pPr>
              <w:spacing w:line="360" w:lineRule="auto"/>
              <w:jc w:val="both"/>
              <w:rPr>
                <w:iCs/>
                <w:sz w:val="24"/>
                <w:szCs w:val="24"/>
              </w:rPr>
            </w:pPr>
            <w:r w:rsidRPr="009805F2">
              <w:rPr>
                <w:iCs/>
                <w:sz w:val="24"/>
                <w:szCs w:val="24"/>
              </w:rPr>
              <w:t>232.8</w:t>
            </w:r>
          </w:p>
        </w:tc>
      </w:tr>
      <w:tr w:rsidR="00DA3EF0" w:rsidRPr="00847837" w14:paraId="77DC3CC4" w14:textId="77777777">
        <w:tc>
          <w:tcPr>
            <w:tcW w:w="2405" w:type="dxa"/>
            <w:shd w:val="clear" w:color="auto" w:fill="auto"/>
          </w:tcPr>
          <w:p w14:paraId="62D4F5A3" w14:textId="77777777" w:rsidR="00DA3EF0" w:rsidRPr="00847837" w:rsidRDefault="00DA3EF0" w:rsidP="005E0A96">
            <w:pPr>
              <w:spacing w:line="360" w:lineRule="auto"/>
              <w:jc w:val="both"/>
              <w:rPr>
                <w:sz w:val="24"/>
                <w:szCs w:val="24"/>
              </w:rPr>
            </w:pPr>
            <w:r w:rsidRPr="00847837">
              <w:rPr>
                <w:sz w:val="24"/>
                <w:szCs w:val="24"/>
              </w:rPr>
              <w:t>16,000,000</w:t>
            </w:r>
          </w:p>
        </w:tc>
        <w:tc>
          <w:tcPr>
            <w:tcW w:w="2387" w:type="dxa"/>
            <w:shd w:val="clear" w:color="auto" w:fill="auto"/>
          </w:tcPr>
          <w:p w14:paraId="1EE0601C" w14:textId="77777777" w:rsidR="00DA3EF0" w:rsidRPr="00847837" w:rsidRDefault="00DA3EF0" w:rsidP="005E0A96">
            <w:pPr>
              <w:spacing w:line="360" w:lineRule="auto"/>
              <w:jc w:val="both"/>
              <w:rPr>
                <w:sz w:val="24"/>
                <w:szCs w:val="24"/>
              </w:rPr>
            </w:pPr>
            <w:r w:rsidRPr="00847837">
              <w:rPr>
                <w:sz w:val="24"/>
                <w:szCs w:val="24"/>
              </w:rPr>
              <w:t>930.5 (40)</w:t>
            </w:r>
          </w:p>
        </w:tc>
        <w:tc>
          <w:tcPr>
            <w:tcW w:w="2404" w:type="dxa"/>
            <w:shd w:val="clear" w:color="auto" w:fill="auto"/>
          </w:tcPr>
          <w:p w14:paraId="20D3C93F" w14:textId="77777777" w:rsidR="00DA3EF0" w:rsidRPr="009805F2" w:rsidRDefault="00DA3EF0" w:rsidP="005E0A96">
            <w:pPr>
              <w:spacing w:line="360" w:lineRule="auto"/>
              <w:jc w:val="both"/>
              <w:rPr>
                <w:iCs/>
                <w:sz w:val="24"/>
                <w:szCs w:val="24"/>
              </w:rPr>
            </w:pPr>
            <w:r w:rsidRPr="009805F2">
              <w:rPr>
                <w:iCs/>
                <w:sz w:val="24"/>
                <w:szCs w:val="24"/>
              </w:rPr>
              <w:t>931.3</w:t>
            </w:r>
          </w:p>
        </w:tc>
      </w:tr>
      <w:tr w:rsidR="00DA3EF0" w:rsidRPr="00847837" w14:paraId="44D6CD16" w14:textId="77777777">
        <w:tc>
          <w:tcPr>
            <w:tcW w:w="2405" w:type="dxa"/>
            <w:shd w:val="clear" w:color="auto" w:fill="auto"/>
          </w:tcPr>
          <w:p w14:paraId="571424F6" w14:textId="77777777" w:rsidR="00DA3EF0" w:rsidRPr="00847837" w:rsidRDefault="00DA3EF0" w:rsidP="005E0A96">
            <w:pPr>
              <w:spacing w:line="360" w:lineRule="auto"/>
              <w:jc w:val="both"/>
              <w:rPr>
                <w:sz w:val="24"/>
                <w:szCs w:val="24"/>
              </w:rPr>
            </w:pPr>
            <w:r w:rsidRPr="00847837">
              <w:rPr>
                <w:sz w:val="24"/>
                <w:szCs w:val="24"/>
              </w:rPr>
              <w:t>32,000,000</w:t>
            </w:r>
          </w:p>
        </w:tc>
        <w:tc>
          <w:tcPr>
            <w:tcW w:w="2387" w:type="dxa"/>
            <w:shd w:val="clear" w:color="auto" w:fill="auto"/>
          </w:tcPr>
          <w:p w14:paraId="3ADAD1A7" w14:textId="77777777" w:rsidR="00DA3EF0" w:rsidRPr="00847837" w:rsidRDefault="00DA3EF0" w:rsidP="005E0A96">
            <w:pPr>
              <w:spacing w:line="360" w:lineRule="auto"/>
              <w:jc w:val="both"/>
              <w:rPr>
                <w:sz w:val="24"/>
                <w:szCs w:val="24"/>
              </w:rPr>
            </w:pPr>
            <w:r w:rsidRPr="00847837">
              <w:rPr>
                <w:sz w:val="24"/>
                <w:szCs w:val="24"/>
              </w:rPr>
              <w:t>3702.1 (30)</w:t>
            </w:r>
          </w:p>
        </w:tc>
        <w:tc>
          <w:tcPr>
            <w:tcW w:w="2404" w:type="dxa"/>
            <w:shd w:val="clear" w:color="auto" w:fill="auto"/>
          </w:tcPr>
          <w:p w14:paraId="77A9B6CD" w14:textId="77777777" w:rsidR="00DA3EF0" w:rsidRPr="009805F2" w:rsidRDefault="00DA3EF0" w:rsidP="005E0A96">
            <w:pPr>
              <w:spacing w:line="360" w:lineRule="auto"/>
              <w:jc w:val="both"/>
              <w:rPr>
                <w:iCs/>
                <w:sz w:val="24"/>
                <w:szCs w:val="24"/>
              </w:rPr>
            </w:pPr>
            <w:r w:rsidRPr="009805F2">
              <w:rPr>
                <w:iCs/>
                <w:sz w:val="24"/>
                <w:szCs w:val="24"/>
              </w:rPr>
              <w:t>3725.3</w:t>
            </w:r>
          </w:p>
        </w:tc>
      </w:tr>
      <w:tr w:rsidR="00DA3EF0" w:rsidRPr="00847837" w14:paraId="5B1F8DA6" w14:textId="77777777">
        <w:tc>
          <w:tcPr>
            <w:tcW w:w="2405" w:type="dxa"/>
            <w:shd w:val="clear" w:color="auto" w:fill="auto"/>
          </w:tcPr>
          <w:p w14:paraId="7F868D25" w14:textId="77777777" w:rsidR="00DA3EF0" w:rsidRPr="009805F2" w:rsidRDefault="00DA3EF0" w:rsidP="005E0A96">
            <w:pPr>
              <w:spacing w:line="360" w:lineRule="auto"/>
              <w:jc w:val="both"/>
              <w:rPr>
                <w:iCs/>
                <w:sz w:val="24"/>
                <w:szCs w:val="24"/>
              </w:rPr>
            </w:pPr>
            <w:r w:rsidRPr="009805F2">
              <w:rPr>
                <w:iCs/>
                <w:sz w:val="24"/>
                <w:szCs w:val="24"/>
              </w:rPr>
              <w:t xml:space="preserve">67,108,864 </w:t>
            </w:r>
            <w:r w:rsidR="0011783D" w:rsidRPr="009805F2">
              <w:rPr>
                <w:iCs/>
                <w:sz w:val="24"/>
                <w:szCs w:val="24"/>
              </w:rPr>
              <w:br/>
              <w:t>(full set of 2</w:t>
            </w:r>
            <w:r w:rsidR="0011783D" w:rsidRPr="009805F2">
              <w:rPr>
                <w:iCs/>
                <w:sz w:val="24"/>
                <w:szCs w:val="24"/>
                <w:vertAlign w:val="superscript"/>
              </w:rPr>
              <w:t>26</w:t>
            </w:r>
            <w:r w:rsidR="0011783D" w:rsidRPr="009805F2">
              <w:rPr>
                <w:iCs/>
                <w:sz w:val="24"/>
                <w:szCs w:val="24"/>
              </w:rPr>
              <w:t xml:space="preserve"> isomers)</w:t>
            </w:r>
          </w:p>
        </w:tc>
        <w:tc>
          <w:tcPr>
            <w:tcW w:w="2387" w:type="dxa"/>
            <w:shd w:val="clear" w:color="auto" w:fill="auto"/>
          </w:tcPr>
          <w:p w14:paraId="67E1C192" w14:textId="77777777" w:rsidR="00DA3EF0" w:rsidRPr="009805F2" w:rsidRDefault="00DA3EF0" w:rsidP="005E0A96">
            <w:pPr>
              <w:spacing w:line="360" w:lineRule="auto"/>
              <w:jc w:val="both"/>
              <w:rPr>
                <w:iCs/>
                <w:sz w:val="24"/>
                <w:szCs w:val="24"/>
              </w:rPr>
            </w:pPr>
            <w:r w:rsidRPr="009805F2">
              <w:rPr>
                <w:iCs/>
                <w:sz w:val="24"/>
                <w:szCs w:val="24"/>
              </w:rPr>
              <w:t>16328*</w:t>
            </w:r>
          </w:p>
        </w:tc>
        <w:tc>
          <w:tcPr>
            <w:tcW w:w="2404" w:type="dxa"/>
            <w:shd w:val="clear" w:color="auto" w:fill="auto"/>
          </w:tcPr>
          <w:p w14:paraId="5ACBE510" w14:textId="77777777" w:rsidR="00DA3EF0" w:rsidRPr="009805F2" w:rsidRDefault="00DA3EF0" w:rsidP="005E0A96">
            <w:pPr>
              <w:spacing w:line="360" w:lineRule="auto"/>
              <w:jc w:val="both"/>
              <w:rPr>
                <w:iCs/>
                <w:sz w:val="24"/>
                <w:szCs w:val="24"/>
              </w:rPr>
            </w:pPr>
            <w:r w:rsidRPr="009805F2">
              <w:rPr>
                <w:iCs/>
                <w:sz w:val="24"/>
                <w:szCs w:val="24"/>
              </w:rPr>
              <w:t>16384</w:t>
            </w:r>
          </w:p>
        </w:tc>
      </w:tr>
    </w:tbl>
    <w:p w14:paraId="6489F64A" w14:textId="77777777" w:rsidR="001D4F5D" w:rsidRPr="00847837" w:rsidRDefault="001D4F5D" w:rsidP="001D4F5D">
      <w:pPr>
        <w:spacing w:line="360" w:lineRule="auto"/>
        <w:jc w:val="both"/>
        <w:rPr>
          <w:sz w:val="24"/>
          <w:szCs w:val="24"/>
        </w:rPr>
      </w:pPr>
      <w:r w:rsidRPr="00847837">
        <w:rPr>
          <w:sz w:val="24"/>
          <w:szCs w:val="24"/>
        </w:rPr>
        <w:t>* All collisions are double except for 2 triplets</w:t>
      </w:r>
    </w:p>
    <w:p w14:paraId="1BBA5EAF" w14:textId="77777777" w:rsidR="00DA3EF0" w:rsidRPr="00847837" w:rsidRDefault="008F2AAB" w:rsidP="001D4F5D">
      <w:pPr>
        <w:pStyle w:val="Textkrper"/>
      </w:pPr>
      <w:r w:rsidRPr="00847837">
        <w:t>B</w:t>
      </w:r>
      <w:r w:rsidR="0011783D" w:rsidRPr="00847837">
        <w:t xml:space="preserve">oth tables show that, </w:t>
      </w:r>
      <w:r w:rsidR="001D4F5D" w:rsidRPr="00847837">
        <w:t>as concerns collision resistance</w:t>
      </w:r>
      <w:r w:rsidR="0011783D" w:rsidRPr="00847837">
        <w:t>, the</w:t>
      </w:r>
      <w:r w:rsidR="001D4F5D" w:rsidRPr="00847837">
        <w:t xml:space="preserve"> </w:t>
      </w:r>
      <w:r w:rsidR="00DA3EF0" w:rsidRPr="00847837">
        <w:t>2</w:t>
      </w:r>
      <w:r w:rsidR="00DA3EF0" w:rsidRPr="00847837">
        <w:rPr>
          <w:vertAlign w:val="superscript"/>
        </w:rPr>
        <w:t>nd</w:t>
      </w:r>
      <w:r w:rsidR="00DA3EF0" w:rsidRPr="00847837">
        <w:t xml:space="preserve"> block of </w:t>
      </w:r>
      <w:proofErr w:type="spellStart"/>
      <w:r w:rsidR="001D4F5D" w:rsidRPr="00847837">
        <w:t>InChIKey</w:t>
      </w:r>
      <w:proofErr w:type="spellEnd"/>
      <w:r w:rsidR="001D4F5D" w:rsidRPr="00847837">
        <w:t xml:space="preserve"> behaves </w:t>
      </w:r>
      <w:r w:rsidR="0011783D" w:rsidRPr="00847837">
        <w:t xml:space="preserve">in perfect agreement with </w:t>
      </w:r>
      <w:r w:rsidR="001D4F5D" w:rsidRPr="00847837">
        <w:t xml:space="preserve">theoretical </w:t>
      </w:r>
      <w:r w:rsidR="0011783D" w:rsidRPr="00847837">
        <w:t>estimate</w:t>
      </w:r>
      <w:r w:rsidR="00DA3EF0" w:rsidRPr="00847837">
        <w:t xml:space="preserve">. </w:t>
      </w:r>
    </w:p>
    <w:p w14:paraId="57CF2555" w14:textId="77777777" w:rsidR="001D4F5D" w:rsidRDefault="001D4F5D" w:rsidP="001D4F5D">
      <w:pPr>
        <w:pStyle w:val="Textkrper"/>
      </w:pPr>
      <w:r w:rsidRPr="00847837">
        <w:t xml:space="preserve">Anyway, </w:t>
      </w:r>
      <w:r w:rsidR="00DA3EF0" w:rsidRPr="00847837">
        <w:t xml:space="preserve">as there were some </w:t>
      </w:r>
      <w:r w:rsidRPr="00847837">
        <w:t xml:space="preserve">concerns regarding the limited capacity of </w:t>
      </w:r>
      <w:proofErr w:type="spellStart"/>
      <w:r w:rsidRPr="00847837">
        <w:t>InChIKey</w:t>
      </w:r>
      <w:proofErr w:type="spellEnd"/>
      <w:r w:rsidRPr="00847837">
        <w:t xml:space="preserve">, </w:t>
      </w:r>
      <w:r w:rsidR="00DF52EC" w:rsidRPr="00847837">
        <w:t>the</w:t>
      </w:r>
      <w:r w:rsidRPr="00847837">
        <w:t xml:space="preserve"> possibility to output  the rest of 256-bit SHA-2 signature for </w:t>
      </w:r>
      <w:r w:rsidR="008F2AAB" w:rsidRPr="00847837">
        <w:t xml:space="preserve">the </w:t>
      </w:r>
      <w:r w:rsidRPr="00847837">
        <w:t>1</w:t>
      </w:r>
      <w:r w:rsidRPr="00847837">
        <w:rPr>
          <w:vertAlign w:val="superscript"/>
        </w:rPr>
        <w:t>st</w:t>
      </w:r>
      <w:r w:rsidRPr="00847837">
        <w:t xml:space="preserve"> and 2</w:t>
      </w:r>
      <w:r w:rsidRPr="00847837">
        <w:rPr>
          <w:vertAlign w:val="superscript"/>
        </w:rPr>
        <w:t>nd</w:t>
      </w:r>
      <w:r w:rsidRPr="00847837">
        <w:t xml:space="preserve"> blocks </w:t>
      </w:r>
      <w:r w:rsidR="008F2AAB" w:rsidRPr="00847837">
        <w:t>has been</w:t>
      </w:r>
      <w:r w:rsidRPr="00847837">
        <w:t xml:space="preserve"> introduced in </w:t>
      </w:r>
      <w:proofErr w:type="spellStart"/>
      <w:r w:rsidR="00E0451E">
        <w:t>InChI</w:t>
      </w:r>
      <w:proofErr w:type="spellEnd"/>
      <w:r w:rsidR="00E0451E">
        <w:t xml:space="preserve"> Software</w:t>
      </w:r>
      <w:r w:rsidRPr="00847837">
        <w:t xml:space="preserve"> since v. 1.03 (2010). This is done with the command-line options “/XHash1” and  “/XHash2” (“-XHash1” and  “-XHash2”under Linux).</w:t>
      </w:r>
    </w:p>
    <w:p w14:paraId="40D80BD7" w14:textId="77777777" w:rsidR="001D4F5D" w:rsidRPr="00847837" w:rsidRDefault="001D4F5D" w:rsidP="001D4F5D">
      <w:pPr>
        <w:pStyle w:val="Textkrper"/>
      </w:pPr>
      <w:r w:rsidRPr="00847837">
        <w:lastRenderedPageBreak/>
        <w:t>Example</w:t>
      </w:r>
      <w:r w:rsidR="00100CB3" w:rsidRPr="00847837">
        <w:t xml:space="preserve"> </w:t>
      </w:r>
      <w:r w:rsidRPr="00847837">
        <w:t xml:space="preserve">(note that the rest of signature </w:t>
      </w:r>
      <w:r w:rsidR="00DA3EF0" w:rsidRPr="00847837">
        <w:t xml:space="preserve">is printed </w:t>
      </w:r>
      <w:r w:rsidRPr="00847837">
        <w:t xml:space="preserve">in hexadecimal notation to avoid confusion with </w:t>
      </w:r>
      <w:proofErr w:type="spellStart"/>
      <w:r w:rsidRPr="00847837">
        <w:t>InChIKey</w:t>
      </w:r>
      <w:proofErr w:type="spellEnd"/>
      <w:r w:rsidRPr="00847837">
        <w:t xml:space="preserve"> which consists solely of </w:t>
      </w:r>
      <w:r w:rsidR="00DF52EC" w:rsidRPr="00847837">
        <w:t xml:space="preserve">English </w:t>
      </w:r>
      <w:r w:rsidRPr="00847837">
        <w:t>capital letters)</w:t>
      </w:r>
      <w:r w:rsidR="00100CB3" w:rsidRPr="00847837">
        <w:t>:</w:t>
      </w:r>
    </w:p>
    <w:p w14:paraId="3B4B0867" w14:textId="77777777" w:rsidR="001D4F5D" w:rsidRPr="00847837" w:rsidRDefault="001D4F5D" w:rsidP="001D4F5D">
      <w:pPr>
        <w:spacing w:before="120" w:line="360" w:lineRule="auto"/>
        <w:jc w:val="both"/>
        <w:rPr>
          <w:rFonts w:ascii="Courier New" w:hAnsi="Courier New" w:cs="Courier New"/>
          <w:b/>
          <w:sz w:val="24"/>
          <w:szCs w:val="24"/>
          <w:lang w:val="pt-BR"/>
        </w:rPr>
      </w:pPr>
      <w:r w:rsidRPr="00847837">
        <w:rPr>
          <w:rFonts w:ascii="Courier New" w:hAnsi="Courier New" w:cs="Courier New"/>
          <w:b/>
          <w:sz w:val="24"/>
          <w:szCs w:val="24"/>
          <w:lang w:val="pt-BR"/>
        </w:rPr>
        <w:t>InChI=1S/C4H8/c1-3-4-2/h3-4H,1-2H3/b4-3+</w:t>
      </w:r>
    </w:p>
    <w:p w14:paraId="488E3454" w14:textId="77777777" w:rsidR="001D4F5D" w:rsidRPr="00847837" w:rsidRDefault="001D4F5D" w:rsidP="001D4F5D">
      <w:pPr>
        <w:spacing w:before="120" w:line="360" w:lineRule="auto"/>
        <w:jc w:val="both"/>
        <w:rPr>
          <w:rFonts w:ascii="Courier New" w:hAnsi="Courier New" w:cs="Courier New"/>
          <w:b/>
          <w:sz w:val="24"/>
          <w:szCs w:val="24"/>
          <w:lang w:val="pt-BR"/>
        </w:rPr>
      </w:pPr>
      <w:r w:rsidRPr="00847837">
        <w:rPr>
          <w:rFonts w:ascii="Courier New" w:hAnsi="Courier New" w:cs="Courier New"/>
          <w:b/>
          <w:sz w:val="24"/>
          <w:szCs w:val="24"/>
          <w:lang w:val="pt-BR"/>
        </w:rPr>
        <w:t>InChIKey=IAQRGUVFOMOMEM-ONEGZZNKSA-N</w:t>
      </w:r>
    </w:p>
    <w:p w14:paraId="127A5D59" w14:textId="77777777" w:rsidR="001D4F5D" w:rsidRPr="00847837" w:rsidRDefault="001D4F5D" w:rsidP="001D4F5D">
      <w:pPr>
        <w:spacing w:before="120" w:line="360" w:lineRule="auto"/>
        <w:jc w:val="both"/>
        <w:rPr>
          <w:rFonts w:ascii="Courier New" w:hAnsi="Courier New" w:cs="Courier New"/>
          <w:sz w:val="22"/>
          <w:szCs w:val="22"/>
          <w:lang w:val="pt-BR"/>
        </w:rPr>
      </w:pPr>
      <w:r w:rsidRPr="00847837">
        <w:rPr>
          <w:rFonts w:ascii="Courier New" w:hAnsi="Courier New" w:cs="Courier New"/>
          <w:sz w:val="22"/>
          <w:szCs w:val="22"/>
          <w:lang w:val="pt-BR"/>
        </w:rPr>
        <w:t>XHash1=82ff0307735072b4ec27b9c093e9486dca09e8df1d0812c9</w:t>
      </w:r>
    </w:p>
    <w:p w14:paraId="7B5BE935" w14:textId="77777777" w:rsidR="001D4F5D" w:rsidRPr="001D4F5D" w:rsidRDefault="001D4F5D" w:rsidP="001D4F5D">
      <w:pPr>
        <w:spacing w:before="120" w:line="360" w:lineRule="auto"/>
        <w:jc w:val="both"/>
        <w:rPr>
          <w:rFonts w:ascii="Courier New" w:hAnsi="Courier New" w:cs="Courier New"/>
          <w:sz w:val="22"/>
          <w:szCs w:val="22"/>
        </w:rPr>
      </w:pPr>
      <w:r w:rsidRPr="00847837">
        <w:rPr>
          <w:rFonts w:ascii="Courier New" w:hAnsi="Courier New" w:cs="Courier New"/>
          <w:sz w:val="22"/>
          <w:szCs w:val="22"/>
        </w:rPr>
        <w:t>XHash2=403ee94266e1d8d96d47b99c4b17ff5f92e3a74e3f0f5ab8bc2775bb</w:t>
      </w:r>
    </w:p>
    <w:p w14:paraId="100E9A35" w14:textId="77777777" w:rsidR="001D4F5D" w:rsidRPr="006267E7" w:rsidRDefault="001D4F5D" w:rsidP="001D4F5D">
      <w:pPr>
        <w:spacing w:before="120" w:line="360" w:lineRule="auto"/>
        <w:jc w:val="both"/>
      </w:pPr>
    </w:p>
    <w:p w14:paraId="1B3E91C9" w14:textId="77777777" w:rsidR="001D4F5D" w:rsidRPr="001D4F5D" w:rsidRDefault="001D4F5D" w:rsidP="00E73680">
      <w:pPr>
        <w:pStyle w:val="Textkrper"/>
      </w:pPr>
    </w:p>
    <w:p w14:paraId="4A6B9E24" w14:textId="77777777" w:rsidR="00E73680" w:rsidRPr="00E73680" w:rsidRDefault="00E73680" w:rsidP="00E73680">
      <w:pPr>
        <w:pStyle w:val="Textkrper"/>
      </w:pPr>
    </w:p>
    <w:p w14:paraId="1D9EA7EB" w14:textId="77777777" w:rsidR="00E73680" w:rsidRPr="00E73680" w:rsidRDefault="00E73680" w:rsidP="00E73680">
      <w:pPr>
        <w:pStyle w:val="Textkrper"/>
      </w:pPr>
    </w:p>
    <w:p w14:paraId="6A9C97DE" w14:textId="77777777" w:rsidR="00BB162C" w:rsidRPr="003144FF" w:rsidRDefault="00BB162C">
      <w:pPr>
        <w:pStyle w:val="Textkrper"/>
      </w:pPr>
      <w:r>
        <w:br w:type="page"/>
      </w:r>
    </w:p>
    <w:p w14:paraId="147B1404" w14:textId="77777777" w:rsidR="00BB162C" w:rsidRDefault="00BB162C" w:rsidP="00A32666">
      <w:pPr>
        <w:pStyle w:val="berschrift1"/>
        <w:keepLines/>
        <w:rPr>
          <w:b/>
          <w:sz w:val="26"/>
          <w:szCs w:val="26"/>
        </w:rPr>
      </w:pPr>
      <w:bookmarkStart w:id="119" w:name="_Toc41832842"/>
      <w:r>
        <w:rPr>
          <w:b/>
          <w:sz w:val="26"/>
          <w:szCs w:val="26"/>
        </w:rPr>
        <w:lastRenderedPageBreak/>
        <w:t>V</w:t>
      </w:r>
      <w:r w:rsidR="00E6059A">
        <w:rPr>
          <w:b/>
          <w:sz w:val="26"/>
          <w:szCs w:val="26"/>
        </w:rPr>
        <w:t>I</w:t>
      </w:r>
      <w:r>
        <w:rPr>
          <w:b/>
          <w:sz w:val="26"/>
          <w:szCs w:val="26"/>
        </w:rPr>
        <w:t>. REFERENCES</w:t>
      </w:r>
      <w:bookmarkEnd w:id="119"/>
    </w:p>
    <w:p w14:paraId="50BB944D" w14:textId="77777777" w:rsidR="00BB162C" w:rsidRPr="003144FF" w:rsidRDefault="00BB162C" w:rsidP="00A32666">
      <w:pPr>
        <w:pStyle w:val="Textkrper"/>
        <w:keepNext/>
        <w:keepLines/>
      </w:pPr>
    </w:p>
    <w:p w14:paraId="47352650" w14:textId="77777777" w:rsidR="00BB162C" w:rsidRPr="003144FF" w:rsidRDefault="00BB162C" w:rsidP="003144FF">
      <w:pPr>
        <w:pStyle w:val="Textkrper"/>
      </w:pPr>
      <w:r w:rsidRPr="003144FF">
        <w:t xml:space="preserve">1. "The Chemical Abstracts Service Chemical Registry System. VII. </w:t>
      </w:r>
      <w:proofErr w:type="spellStart"/>
      <w:r w:rsidRPr="003144FF">
        <w:t>Tautomerism</w:t>
      </w:r>
      <w:proofErr w:type="spellEnd"/>
      <w:r w:rsidRPr="003144FF">
        <w:t xml:space="preserve"> and Alternating Bonds", by </w:t>
      </w:r>
      <w:proofErr w:type="spellStart"/>
      <w:r w:rsidRPr="003144FF">
        <w:t>Mockus</w:t>
      </w:r>
      <w:proofErr w:type="spellEnd"/>
      <w:r w:rsidRPr="003144FF">
        <w:t xml:space="preserve">, J. and </w:t>
      </w:r>
      <w:proofErr w:type="spellStart"/>
      <w:r w:rsidRPr="003144FF">
        <w:t>Stobaugh</w:t>
      </w:r>
      <w:proofErr w:type="spellEnd"/>
      <w:r w:rsidRPr="003144FF">
        <w:t xml:space="preserve">, R. E.; J. Chem. Inf. </w:t>
      </w:r>
      <w:proofErr w:type="spellStart"/>
      <w:r w:rsidRPr="003144FF">
        <w:t>Comput</w:t>
      </w:r>
      <w:proofErr w:type="spellEnd"/>
      <w:r w:rsidRPr="003144FF">
        <w:t>. Sci. 1980, 20, p. 18-22.</w:t>
      </w:r>
    </w:p>
    <w:p w14:paraId="5D0BAAD2" w14:textId="77777777" w:rsidR="00BB162C" w:rsidRDefault="00BB162C">
      <w:pPr>
        <w:pStyle w:val="Textkrper"/>
      </w:pPr>
      <w:r>
        <w:t xml:space="preserve">2. “Chemical Abstracts Service Chemical Registry System. 13. Enhanced Handling of Stereochemistry”, Blackwood, J. E., Blower, P. E., Jr., </w:t>
      </w:r>
      <w:proofErr w:type="spellStart"/>
      <w:r>
        <w:t>Layten</w:t>
      </w:r>
      <w:proofErr w:type="spellEnd"/>
      <w:r>
        <w:t xml:space="preserve">, S. W., Lillie, D. H., </w:t>
      </w:r>
      <w:proofErr w:type="spellStart"/>
      <w:r>
        <w:t>Lipkus</w:t>
      </w:r>
      <w:proofErr w:type="spellEnd"/>
      <w:r>
        <w:t xml:space="preserve">, A. H., Peer, J. P., Qian, C., </w:t>
      </w:r>
      <w:proofErr w:type="spellStart"/>
      <w:r>
        <w:t>Staggenborg</w:t>
      </w:r>
      <w:proofErr w:type="spellEnd"/>
      <w:r>
        <w:t xml:space="preserve">, L. M., Watson, C. E., J. Chem. Inf. </w:t>
      </w:r>
      <w:proofErr w:type="spellStart"/>
      <w:r>
        <w:t>Comput</w:t>
      </w:r>
      <w:proofErr w:type="spellEnd"/>
      <w:r>
        <w:t>. Sci., 1991, vol. 31, p. 204-212.</w:t>
      </w:r>
    </w:p>
    <w:p w14:paraId="23A51960" w14:textId="77777777" w:rsidR="00BB162C" w:rsidRDefault="00BB162C" w:rsidP="00315411">
      <w:pPr>
        <w:pStyle w:val="Textkrper"/>
        <w:rPr>
          <w:rStyle w:val="BodyTextChar"/>
          <w:rFonts w:ascii="Times New Roman" w:hAnsi="Times New Roman"/>
        </w:rPr>
      </w:pPr>
      <w:r>
        <w:rPr>
          <w:rStyle w:val="BodyTextChar"/>
          <w:rFonts w:ascii="Times New Roman" w:hAnsi="Times New Roman"/>
        </w:rPr>
        <w:t>3. “Fun with Chirality” Dr. Ron Beavon,  http://www.rod.beavon.clara.net/chiralit.htm, 2001.</w:t>
      </w:r>
    </w:p>
    <w:p w14:paraId="0FCB3E9C" w14:textId="77777777" w:rsidR="00BB162C" w:rsidRDefault="00BB162C">
      <w:pPr>
        <w:pStyle w:val="Textkrper"/>
      </w:pPr>
      <w:r>
        <w:t xml:space="preserve">4. W. </w:t>
      </w:r>
      <w:proofErr w:type="spellStart"/>
      <w:r>
        <w:t>Kocay</w:t>
      </w:r>
      <w:proofErr w:type="spellEnd"/>
      <w:r>
        <w:t>, D. Stone, "An Algorithm for Balanced Flows", The Journal of Combinatorial Mathematics and Combinatorial Computing, vol. 19 (1995) pp. 3-31.</w:t>
      </w:r>
    </w:p>
    <w:p w14:paraId="032DAC22" w14:textId="77777777" w:rsidR="00BB162C" w:rsidRDefault="00BB162C">
      <w:pPr>
        <w:pStyle w:val="Textkrper"/>
      </w:pPr>
      <w:r>
        <w:t xml:space="preserve">5. B. D. McKay, "Practical Graph Isomorphism", </w:t>
      </w:r>
      <w:proofErr w:type="spellStart"/>
      <w:r>
        <w:t>Congressus</w:t>
      </w:r>
      <w:proofErr w:type="spellEnd"/>
      <w:r>
        <w:t xml:space="preserve"> </w:t>
      </w:r>
      <w:proofErr w:type="spellStart"/>
      <w:r>
        <w:t>Numerantium</w:t>
      </w:r>
      <w:proofErr w:type="spellEnd"/>
      <w:r>
        <w:t>, Vol. 30 (1981), pp. 45 – 87.</w:t>
      </w:r>
    </w:p>
    <w:p w14:paraId="0A315671" w14:textId="77777777" w:rsidR="00BB162C" w:rsidRDefault="00BB162C">
      <w:pPr>
        <w:pStyle w:val="Textkrper"/>
      </w:pPr>
      <w:r>
        <w:t xml:space="preserve">6. G. Butler, “Fundamental Algorithms for </w:t>
      </w:r>
      <w:proofErr w:type="spellStart"/>
      <w:r>
        <w:t>Permutational</w:t>
      </w:r>
      <w:proofErr w:type="spellEnd"/>
      <w:r>
        <w:t xml:space="preserve"> Groups”, </w:t>
      </w:r>
      <w:smartTag w:uri="urn:schemas-microsoft-com:office:smarttags" w:element="State">
        <w:r>
          <w:t>Berlin</w:t>
        </w:r>
      </w:smartTag>
      <w:r>
        <w:t xml:space="preserve"> ; </w:t>
      </w:r>
      <w:smartTag w:uri="urn:schemas-microsoft-com:office:smarttags" w:element="State">
        <w:smartTag w:uri="urn:schemas-microsoft-com:office:smarttags" w:element="place">
          <w:r>
            <w:t>New York</w:t>
          </w:r>
        </w:smartTag>
      </w:smartTag>
      <w:r>
        <w:t>: Springer-</w:t>
      </w:r>
      <w:proofErr w:type="spellStart"/>
      <w:r>
        <w:t>Verlag</w:t>
      </w:r>
      <w:proofErr w:type="spellEnd"/>
      <w:r>
        <w:t>, 1991 (Series: Lecture Notes in Computer Science, 559), Chapter 11.</w:t>
      </w:r>
    </w:p>
    <w:p w14:paraId="21CDE879" w14:textId="77777777" w:rsidR="00BB162C" w:rsidRDefault="00BB162C">
      <w:pPr>
        <w:pStyle w:val="Textkrper"/>
      </w:pPr>
    </w:p>
    <w:p w14:paraId="735C35FF" w14:textId="77777777" w:rsidR="00D85CE0" w:rsidRDefault="00BB162C" w:rsidP="00D85CE0">
      <w:pPr>
        <w:pStyle w:val="Textkrper"/>
      </w:pPr>
      <w:r>
        <w:br w:type="page"/>
      </w:r>
    </w:p>
    <w:p w14:paraId="3390769B" w14:textId="77777777" w:rsidR="00BB162C" w:rsidRDefault="00BB162C" w:rsidP="00A32666">
      <w:pPr>
        <w:pStyle w:val="berschrift1"/>
        <w:keepLines/>
        <w:rPr>
          <w:b/>
          <w:bCs/>
        </w:rPr>
      </w:pPr>
      <w:bookmarkStart w:id="120" w:name="_Toc41832843"/>
      <w:r>
        <w:rPr>
          <w:b/>
          <w:sz w:val="26"/>
          <w:szCs w:val="26"/>
        </w:rPr>
        <w:lastRenderedPageBreak/>
        <w:t>V</w:t>
      </w:r>
      <w:r w:rsidR="008B3EEB">
        <w:rPr>
          <w:b/>
          <w:sz w:val="26"/>
          <w:szCs w:val="26"/>
        </w:rPr>
        <w:t>I</w:t>
      </w:r>
      <w:r w:rsidR="00E6059A">
        <w:rPr>
          <w:b/>
          <w:sz w:val="26"/>
          <w:szCs w:val="26"/>
        </w:rPr>
        <w:t>I</w:t>
      </w:r>
      <w:r>
        <w:rPr>
          <w:b/>
          <w:sz w:val="26"/>
          <w:szCs w:val="26"/>
        </w:rPr>
        <w:t>. BIBLIOGRAPHY</w:t>
      </w:r>
      <w:bookmarkEnd w:id="120"/>
    </w:p>
    <w:p w14:paraId="4822D706" w14:textId="77777777" w:rsidR="00BB162C" w:rsidRDefault="00BB162C" w:rsidP="00A32666">
      <w:pPr>
        <w:keepNext/>
        <w:keepLines/>
        <w:rPr>
          <w:rFonts w:ascii="Arial" w:hAnsi="Arial" w:cs="Arial"/>
          <w:sz w:val="24"/>
        </w:rPr>
      </w:pPr>
    </w:p>
    <w:p w14:paraId="7B9FDC4A" w14:textId="77777777" w:rsidR="00BB162C" w:rsidRDefault="00BB162C" w:rsidP="00A32666">
      <w:pPr>
        <w:pStyle w:val="berschrift2"/>
        <w:keepLines/>
      </w:pPr>
      <w:bookmarkStart w:id="121" w:name="_Toc41832844"/>
      <w:r>
        <w:t>a. Canonical (Unique) Numbering Algorithms</w:t>
      </w:r>
      <w:bookmarkEnd w:id="121"/>
    </w:p>
    <w:p w14:paraId="3ED2FE4A" w14:textId="77777777" w:rsidR="00BB162C" w:rsidRDefault="00BB162C" w:rsidP="00A32666">
      <w:pPr>
        <w:keepNext/>
        <w:keepLines/>
        <w:rPr>
          <w:rStyle w:val="BodyTextChar"/>
        </w:rPr>
      </w:pPr>
    </w:p>
    <w:p w14:paraId="3F723D04" w14:textId="77777777" w:rsidR="0038448D" w:rsidRPr="0038448D" w:rsidRDefault="00BB162C" w:rsidP="0038448D">
      <w:pPr>
        <w:pStyle w:val="Textkrper"/>
        <w:spacing w:before="0" w:line="240" w:lineRule="auto"/>
        <w:jc w:val="left"/>
        <w:rPr>
          <w:rStyle w:val="BodyTextChar"/>
          <w:rFonts w:ascii="Times New Roman" w:hAnsi="Times New Roman"/>
          <w:szCs w:val="24"/>
        </w:rPr>
      </w:pPr>
      <w:r w:rsidRPr="0038448D">
        <w:rPr>
          <w:rStyle w:val="BodyTextChar"/>
          <w:rFonts w:ascii="Times New Roman" w:hAnsi="Times New Roman"/>
          <w:szCs w:val="24"/>
        </w:rPr>
        <w:t>The Generation of a Unique Machine Description for Chemical Structures---A Technique Developed at Chemical Abstracts Service</w:t>
      </w:r>
      <w:r w:rsidR="0038448D" w:rsidRPr="0038448D">
        <w:rPr>
          <w:rStyle w:val="BodyTextChar"/>
          <w:rFonts w:ascii="Times New Roman" w:hAnsi="Times New Roman"/>
          <w:szCs w:val="24"/>
        </w:rPr>
        <w:t xml:space="preserve">. </w:t>
      </w:r>
    </w:p>
    <w:p w14:paraId="1C9B9E05" w14:textId="77777777" w:rsidR="00BB162C" w:rsidRPr="0038448D" w:rsidRDefault="00BB162C" w:rsidP="0038448D">
      <w:pPr>
        <w:pStyle w:val="Textkrper"/>
        <w:spacing w:before="0" w:line="240" w:lineRule="auto"/>
        <w:jc w:val="left"/>
        <w:rPr>
          <w:rStyle w:val="BodyTextChar"/>
          <w:rFonts w:ascii="Times New Roman" w:hAnsi="Times New Roman"/>
          <w:szCs w:val="24"/>
        </w:rPr>
      </w:pPr>
      <w:r w:rsidRPr="0038448D">
        <w:rPr>
          <w:rStyle w:val="BodyTextChar"/>
          <w:rFonts w:ascii="Times New Roman" w:hAnsi="Times New Roman"/>
          <w:szCs w:val="24"/>
        </w:rPr>
        <w:t>Morgan, H.L.</w:t>
      </w:r>
    </w:p>
    <w:p w14:paraId="1909D7F2" w14:textId="77777777" w:rsidR="00BB162C" w:rsidRPr="0038448D" w:rsidRDefault="00BB162C" w:rsidP="0038448D">
      <w:pPr>
        <w:pStyle w:val="Textkrper"/>
        <w:spacing w:before="0" w:line="240" w:lineRule="auto"/>
        <w:jc w:val="left"/>
        <w:rPr>
          <w:rStyle w:val="BodyTextChar"/>
          <w:rFonts w:ascii="Times New Roman" w:hAnsi="Times New Roman"/>
          <w:szCs w:val="24"/>
        </w:rPr>
      </w:pPr>
      <w:r w:rsidRPr="0038448D">
        <w:rPr>
          <w:rStyle w:val="BodyTextChar"/>
          <w:rFonts w:ascii="Times New Roman" w:hAnsi="Times New Roman"/>
          <w:szCs w:val="24"/>
        </w:rPr>
        <w:t>Journal of Chemical Documentation</w:t>
      </w:r>
    </w:p>
    <w:p w14:paraId="29AE263F" w14:textId="77777777" w:rsidR="00BB162C" w:rsidRPr="0038448D" w:rsidRDefault="00BB162C" w:rsidP="0038448D">
      <w:pPr>
        <w:pStyle w:val="Textkrper"/>
        <w:spacing w:before="0" w:line="240" w:lineRule="auto"/>
        <w:jc w:val="left"/>
        <w:rPr>
          <w:rStyle w:val="BodyTextChar1"/>
          <w:rFonts w:ascii="Times New Roman" w:hAnsi="Times New Roman"/>
          <w:szCs w:val="24"/>
        </w:rPr>
      </w:pPr>
      <w:r w:rsidRPr="0038448D">
        <w:rPr>
          <w:rStyle w:val="BodyTextChar"/>
          <w:rFonts w:ascii="Times New Roman" w:hAnsi="Times New Roman"/>
          <w:szCs w:val="24"/>
        </w:rPr>
        <w:t xml:space="preserve">Vol. 5, pp. 107-113, </w:t>
      </w:r>
      <w:r w:rsidRPr="0038448D">
        <w:rPr>
          <w:szCs w:val="24"/>
        </w:rPr>
        <w:t>1965</w:t>
      </w:r>
    </w:p>
    <w:p w14:paraId="18FE15BB" w14:textId="77777777" w:rsidR="00BB162C" w:rsidRPr="0038448D" w:rsidRDefault="00BB162C" w:rsidP="0038448D">
      <w:pPr>
        <w:pStyle w:val="Textkrper"/>
        <w:spacing w:before="0" w:line="240" w:lineRule="auto"/>
        <w:jc w:val="left"/>
        <w:rPr>
          <w:rStyle w:val="BodyTextChar1"/>
          <w:rFonts w:ascii="Times New Roman" w:hAnsi="Times New Roman"/>
        </w:rPr>
      </w:pPr>
    </w:p>
    <w:p w14:paraId="66946E6A" w14:textId="77777777" w:rsidR="00BB162C" w:rsidRPr="0038448D" w:rsidRDefault="00BB162C" w:rsidP="0038448D">
      <w:pPr>
        <w:pStyle w:val="Textkrper"/>
        <w:spacing w:before="0" w:line="240" w:lineRule="auto"/>
        <w:jc w:val="left"/>
        <w:rPr>
          <w:rStyle w:val="BodyTextChar1"/>
          <w:rFonts w:ascii="Times New Roman" w:hAnsi="Times New Roman"/>
        </w:rPr>
      </w:pPr>
      <w:proofErr w:type="spellStart"/>
      <w:r w:rsidRPr="0038448D">
        <w:rPr>
          <w:rStyle w:val="BodyTextChar1"/>
          <w:rFonts w:ascii="Times New Roman" w:hAnsi="Times New Roman"/>
        </w:rPr>
        <w:t>Stereochemically</w:t>
      </w:r>
      <w:proofErr w:type="spellEnd"/>
      <w:r w:rsidRPr="0038448D">
        <w:rPr>
          <w:rStyle w:val="BodyTextChar1"/>
          <w:rFonts w:ascii="Times New Roman" w:hAnsi="Times New Roman"/>
        </w:rPr>
        <w:t xml:space="preserve"> Unique Naming Algorithm </w:t>
      </w:r>
    </w:p>
    <w:p w14:paraId="675CBD49" w14:textId="77777777" w:rsidR="00BB162C" w:rsidRPr="0038448D" w:rsidRDefault="00BB162C" w:rsidP="0038448D">
      <w:pPr>
        <w:pStyle w:val="Textkrper"/>
        <w:spacing w:before="0" w:line="240" w:lineRule="auto"/>
        <w:jc w:val="left"/>
        <w:rPr>
          <w:rStyle w:val="BodyTextChar1"/>
          <w:rFonts w:ascii="Times New Roman" w:hAnsi="Times New Roman"/>
        </w:rPr>
      </w:pPr>
      <w:proofErr w:type="spellStart"/>
      <w:r w:rsidRPr="0038448D">
        <w:rPr>
          <w:rStyle w:val="BodyTextChar1"/>
          <w:rFonts w:ascii="Times New Roman" w:hAnsi="Times New Roman"/>
        </w:rPr>
        <w:t>Wipke</w:t>
      </w:r>
      <w:proofErr w:type="spellEnd"/>
      <w:r w:rsidRPr="0038448D">
        <w:rPr>
          <w:rStyle w:val="BodyTextChar1"/>
          <w:rFonts w:ascii="Times New Roman" w:hAnsi="Times New Roman"/>
        </w:rPr>
        <w:t xml:space="preserve">, W.T.; </w:t>
      </w:r>
      <w:proofErr w:type="spellStart"/>
      <w:r w:rsidRPr="0038448D">
        <w:rPr>
          <w:rStyle w:val="BodyTextChar1"/>
          <w:rFonts w:ascii="Times New Roman" w:hAnsi="Times New Roman"/>
        </w:rPr>
        <w:t>Dyott</w:t>
      </w:r>
      <w:proofErr w:type="spellEnd"/>
      <w:r w:rsidRPr="0038448D">
        <w:rPr>
          <w:rStyle w:val="BodyTextChar1"/>
          <w:rFonts w:ascii="Times New Roman" w:hAnsi="Times New Roman"/>
        </w:rPr>
        <w:t xml:space="preserve">, T.M. </w:t>
      </w:r>
    </w:p>
    <w:p w14:paraId="6BD67F1F"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Journal of the American Chemical Society </w:t>
      </w:r>
    </w:p>
    <w:p w14:paraId="1ED7ADCB"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96, No. 15, pp. 4834-4842, </w:t>
      </w:r>
      <w:r w:rsidRPr="0038448D">
        <w:rPr>
          <w:b/>
        </w:rPr>
        <w:t>1974</w:t>
      </w:r>
      <w:r w:rsidRPr="0038448D">
        <w:rPr>
          <w:rStyle w:val="BodyTextChar1"/>
          <w:rFonts w:ascii="Times New Roman" w:hAnsi="Times New Roman"/>
        </w:rPr>
        <w:br/>
      </w:r>
    </w:p>
    <w:p w14:paraId="5332FD04"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Canonical Numbering and Constitutional Symmetry</w:t>
      </w:r>
    </w:p>
    <w:p w14:paraId="66216C1A" w14:textId="77777777" w:rsidR="00BB162C" w:rsidRPr="0038448D" w:rsidRDefault="00BB162C" w:rsidP="0038448D">
      <w:pPr>
        <w:pStyle w:val="Textkrper"/>
        <w:spacing w:before="0" w:line="240" w:lineRule="auto"/>
        <w:jc w:val="left"/>
        <w:rPr>
          <w:rStyle w:val="BodyTextChar1"/>
          <w:rFonts w:ascii="Times New Roman" w:hAnsi="Times New Roman"/>
        </w:rPr>
      </w:pPr>
      <w:proofErr w:type="spellStart"/>
      <w:r w:rsidRPr="0038448D">
        <w:rPr>
          <w:rStyle w:val="BodyTextChar1"/>
          <w:rFonts w:ascii="Times New Roman" w:hAnsi="Times New Roman"/>
        </w:rPr>
        <w:t>Jochum</w:t>
      </w:r>
      <w:proofErr w:type="spellEnd"/>
      <w:r w:rsidRPr="0038448D">
        <w:rPr>
          <w:rStyle w:val="BodyTextChar1"/>
          <w:rFonts w:ascii="Times New Roman" w:hAnsi="Times New Roman"/>
        </w:rPr>
        <w:t xml:space="preserve">, C.; </w:t>
      </w:r>
      <w:proofErr w:type="spellStart"/>
      <w:r w:rsidRPr="0038448D">
        <w:rPr>
          <w:rStyle w:val="BodyTextChar1"/>
          <w:rFonts w:ascii="Times New Roman" w:hAnsi="Times New Roman"/>
        </w:rPr>
        <w:t>Gasteiger</w:t>
      </w:r>
      <w:proofErr w:type="spellEnd"/>
      <w:r w:rsidRPr="0038448D">
        <w:rPr>
          <w:rStyle w:val="BodyTextChar1"/>
          <w:rFonts w:ascii="Times New Roman" w:hAnsi="Times New Roman"/>
        </w:rPr>
        <w:t>, J.</w:t>
      </w:r>
    </w:p>
    <w:p w14:paraId="2B3CFFA2"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5E27A9B0"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17, No. 2, pp. 113-117, </w:t>
      </w:r>
      <w:r w:rsidRPr="0038448D">
        <w:rPr>
          <w:b/>
        </w:rPr>
        <w:t>1977</w:t>
      </w:r>
    </w:p>
    <w:p w14:paraId="32A5BBDA" w14:textId="77777777" w:rsidR="00BB162C" w:rsidRPr="0038448D" w:rsidRDefault="00BB162C" w:rsidP="0038448D">
      <w:pPr>
        <w:pStyle w:val="Textkrper"/>
        <w:spacing w:before="0" w:line="240" w:lineRule="auto"/>
        <w:jc w:val="left"/>
        <w:rPr>
          <w:rStyle w:val="BodyTextChar1"/>
          <w:rFonts w:ascii="Times New Roman" w:hAnsi="Times New Roman"/>
        </w:rPr>
      </w:pPr>
    </w:p>
    <w:p w14:paraId="1B2457CA"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Computer Perception of Topological Symmetry</w:t>
      </w:r>
    </w:p>
    <w:p w14:paraId="5C489FB2" w14:textId="77777777" w:rsidR="00BB162C" w:rsidRPr="0038448D" w:rsidRDefault="00BB162C" w:rsidP="0038448D">
      <w:pPr>
        <w:pStyle w:val="Textkrper"/>
        <w:spacing w:before="0" w:line="240" w:lineRule="auto"/>
        <w:jc w:val="left"/>
        <w:rPr>
          <w:rStyle w:val="BodyTextChar1"/>
          <w:rFonts w:ascii="Times New Roman" w:hAnsi="Times New Roman"/>
        </w:rPr>
      </w:pPr>
      <w:smartTag w:uri="urn:schemas-microsoft-com:office:smarttags" w:element="City">
        <w:r w:rsidRPr="0038448D">
          <w:rPr>
            <w:rStyle w:val="BodyTextChar1"/>
            <w:rFonts w:ascii="Times New Roman" w:hAnsi="Times New Roman"/>
          </w:rPr>
          <w:t>Shelley</w:t>
        </w:r>
      </w:smartTag>
      <w:r w:rsidRPr="0038448D">
        <w:rPr>
          <w:rStyle w:val="BodyTextChar1"/>
          <w:rFonts w:ascii="Times New Roman" w:hAnsi="Times New Roman"/>
        </w:rPr>
        <w:t xml:space="preserve">, </w:t>
      </w:r>
      <w:smartTag w:uri="urn:schemas-microsoft-com:office:smarttags" w:element="country-region">
        <w:r w:rsidRPr="0038448D">
          <w:rPr>
            <w:rStyle w:val="BodyTextChar1"/>
            <w:rFonts w:ascii="Times New Roman" w:hAnsi="Times New Roman"/>
          </w:rPr>
          <w:t>C.A.</w:t>
        </w:r>
      </w:smartTag>
      <w:r w:rsidRPr="0038448D">
        <w:rPr>
          <w:rStyle w:val="BodyTextChar1"/>
          <w:rFonts w:ascii="Times New Roman" w:hAnsi="Times New Roman"/>
        </w:rPr>
        <w:t xml:space="preserve">; </w:t>
      </w:r>
      <w:proofErr w:type="spellStart"/>
      <w:smartTag w:uri="urn:schemas-microsoft-com:office:smarttags" w:element="place">
        <w:smartTag w:uri="urn:schemas-microsoft-com:office:smarttags" w:element="City">
          <w:r w:rsidRPr="0038448D">
            <w:rPr>
              <w:rStyle w:val="BodyTextChar1"/>
              <w:rFonts w:ascii="Times New Roman" w:hAnsi="Times New Roman"/>
            </w:rPr>
            <w:t>Munk</w:t>
          </w:r>
        </w:smartTag>
        <w:proofErr w:type="spellEnd"/>
        <w:r w:rsidRPr="0038448D">
          <w:rPr>
            <w:rStyle w:val="BodyTextChar1"/>
            <w:rFonts w:ascii="Times New Roman" w:hAnsi="Times New Roman"/>
          </w:rPr>
          <w:t xml:space="preserve">, </w:t>
        </w:r>
        <w:smartTag w:uri="urn:schemas-microsoft-com:office:smarttags" w:element="State">
          <w:r w:rsidRPr="0038448D">
            <w:rPr>
              <w:rStyle w:val="BodyTextChar1"/>
              <w:rFonts w:ascii="Times New Roman" w:hAnsi="Times New Roman"/>
            </w:rPr>
            <w:t>M.E.</w:t>
          </w:r>
        </w:smartTag>
      </w:smartTag>
    </w:p>
    <w:p w14:paraId="69235C28"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0C936B56"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17, No. 2, pp. 110-113, </w:t>
      </w:r>
      <w:r w:rsidRPr="0038448D">
        <w:rPr>
          <w:b/>
        </w:rPr>
        <w:t>1977</w:t>
      </w:r>
    </w:p>
    <w:p w14:paraId="0E897EF0" w14:textId="77777777" w:rsidR="00BB162C" w:rsidRPr="0038448D" w:rsidRDefault="00BB162C" w:rsidP="0038448D">
      <w:pPr>
        <w:pStyle w:val="Textkrper"/>
        <w:spacing w:before="0" w:line="240" w:lineRule="auto"/>
        <w:jc w:val="left"/>
        <w:rPr>
          <w:rStyle w:val="BodyTextChar1"/>
          <w:rFonts w:ascii="Times New Roman" w:hAnsi="Times New Roman"/>
        </w:rPr>
      </w:pPr>
    </w:p>
    <w:p w14:paraId="4BD7759C"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Computer Perception of Topological Symmetry</w:t>
      </w:r>
    </w:p>
    <w:p w14:paraId="23C7B2E5" w14:textId="77777777" w:rsidR="00BB162C" w:rsidRPr="0038448D" w:rsidRDefault="00BB162C" w:rsidP="0038448D">
      <w:pPr>
        <w:pStyle w:val="Textkrper"/>
        <w:spacing w:before="0" w:line="240" w:lineRule="auto"/>
        <w:jc w:val="left"/>
        <w:rPr>
          <w:rStyle w:val="BodyTextChar1"/>
          <w:rFonts w:ascii="Times New Roman" w:hAnsi="Times New Roman"/>
        </w:rPr>
      </w:pPr>
      <w:smartTag w:uri="urn:schemas-microsoft-com:office:smarttags" w:element="City">
        <w:r w:rsidRPr="0038448D">
          <w:rPr>
            <w:rStyle w:val="BodyTextChar1"/>
            <w:rFonts w:ascii="Times New Roman" w:hAnsi="Times New Roman"/>
          </w:rPr>
          <w:t>Shelley</w:t>
        </w:r>
      </w:smartTag>
      <w:r w:rsidRPr="0038448D">
        <w:rPr>
          <w:rStyle w:val="BodyTextChar1"/>
          <w:rFonts w:ascii="Times New Roman" w:hAnsi="Times New Roman"/>
        </w:rPr>
        <w:t xml:space="preserve">, </w:t>
      </w:r>
      <w:smartTag w:uri="urn:schemas-microsoft-com:office:smarttags" w:element="country-region">
        <w:r w:rsidRPr="0038448D">
          <w:rPr>
            <w:rStyle w:val="BodyTextChar1"/>
            <w:rFonts w:ascii="Times New Roman" w:hAnsi="Times New Roman"/>
          </w:rPr>
          <w:t>C.A.</w:t>
        </w:r>
      </w:smartTag>
      <w:r w:rsidRPr="0038448D">
        <w:rPr>
          <w:rStyle w:val="BodyTextChar1"/>
          <w:rFonts w:ascii="Times New Roman" w:hAnsi="Times New Roman"/>
        </w:rPr>
        <w:t xml:space="preserve">; </w:t>
      </w:r>
      <w:proofErr w:type="spellStart"/>
      <w:smartTag w:uri="urn:schemas-microsoft-com:office:smarttags" w:element="place">
        <w:smartTag w:uri="urn:schemas-microsoft-com:office:smarttags" w:element="City">
          <w:r w:rsidRPr="0038448D">
            <w:rPr>
              <w:rStyle w:val="BodyTextChar1"/>
              <w:rFonts w:ascii="Times New Roman" w:hAnsi="Times New Roman"/>
            </w:rPr>
            <w:t>Munk</w:t>
          </w:r>
        </w:smartTag>
        <w:proofErr w:type="spellEnd"/>
        <w:r w:rsidRPr="0038448D">
          <w:rPr>
            <w:rStyle w:val="BodyTextChar1"/>
            <w:rFonts w:ascii="Times New Roman" w:hAnsi="Times New Roman"/>
          </w:rPr>
          <w:t xml:space="preserve">, </w:t>
        </w:r>
        <w:smartTag w:uri="urn:schemas-microsoft-com:office:smarttags" w:element="State">
          <w:r w:rsidRPr="0038448D">
            <w:rPr>
              <w:rStyle w:val="BodyTextChar1"/>
              <w:rFonts w:ascii="Times New Roman" w:hAnsi="Times New Roman"/>
            </w:rPr>
            <w:t>M.E.</w:t>
          </w:r>
        </w:smartTag>
      </w:smartTag>
    </w:p>
    <w:p w14:paraId="3F26D122"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4F31EC4D"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17, No, 2, pp. 110-113, </w:t>
      </w:r>
      <w:r w:rsidRPr="0038448D">
        <w:rPr>
          <w:b/>
        </w:rPr>
        <w:t>1977</w:t>
      </w:r>
    </w:p>
    <w:p w14:paraId="494335D7" w14:textId="77777777" w:rsidR="00BB162C" w:rsidRPr="0038448D" w:rsidRDefault="00BB162C" w:rsidP="0038448D">
      <w:pPr>
        <w:pStyle w:val="Textkrper"/>
        <w:spacing w:before="0" w:line="240" w:lineRule="auto"/>
        <w:jc w:val="left"/>
        <w:rPr>
          <w:rStyle w:val="BodyTextChar1"/>
          <w:rFonts w:ascii="Times New Roman" w:hAnsi="Times New Roman"/>
        </w:rPr>
      </w:pPr>
    </w:p>
    <w:p w14:paraId="32755A37"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On Canonical Numbering of Atoms in a Molecule and Graph Isomorphism</w:t>
      </w:r>
    </w:p>
    <w:p w14:paraId="5B12B30A" w14:textId="77777777" w:rsidR="00BB162C" w:rsidRPr="0038448D" w:rsidRDefault="00BB162C" w:rsidP="0038448D">
      <w:pPr>
        <w:pStyle w:val="Textkrper"/>
        <w:spacing w:before="0" w:line="240" w:lineRule="auto"/>
        <w:jc w:val="left"/>
        <w:rPr>
          <w:rStyle w:val="BodyTextChar1"/>
          <w:rFonts w:ascii="Times New Roman" w:hAnsi="Times New Roman"/>
        </w:rPr>
      </w:pPr>
      <w:proofErr w:type="spellStart"/>
      <w:r w:rsidRPr="0038448D">
        <w:rPr>
          <w:rStyle w:val="BodyTextChar1"/>
          <w:rFonts w:ascii="Times New Roman" w:hAnsi="Times New Roman"/>
        </w:rPr>
        <w:t>Randic</w:t>
      </w:r>
      <w:proofErr w:type="spellEnd"/>
      <w:r w:rsidRPr="0038448D">
        <w:rPr>
          <w:rStyle w:val="BodyTextChar1"/>
          <w:rFonts w:ascii="Times New Roman" w:hAnsi="Times New Roman"/>
        </w:rPr>
        <w:t>, M.</w:t>
      </w:r>
    </w:p>
    <w:p w14:paraId="776B7646"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70A54DFE"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17, No. 3, pp. 171-180, </w:t>
      </w:r>
      <w:r w:rsidRPr="0038448D">
        <w:rPr>
          <w:b/>
        </w:rPr>
        <w:t>1977</w:t>
      </w:r>
    </w:p>
    <w:p w14:paraId="10ADFF24" w14:textId="77777777" w:rsidR="00BB162C" w:rsidRPr="0038448D" w:rsidRDefault="00BB162C" w:rsidP="0038448D">
      <w:pPr>
        <w:pStyle w:val="Textkrper"/>
        <w:spacing w:before="0" w:line="240" w:lineRule="auto"/>
        <w:jc w:val="left"/>
        <w:rPr>
          <w:rStyle w:val="BodyTextChar1"/>
          <w:rFonts w:ascii="Times New Roman" w:hAnsi="Times New Roman"/>
        </w:rPr>
      </w:pPr>
    </w:p>
    <w:p w14:paraId="7E21B0E9"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Algorithms for Unique and Unambiguous Coding and Symmetry Perception of Molecular Structure Diagram.  I. Vector Functions for </w:t>
      </w:r>
      <w:proofErr w:type="spellStart"/>
      <w:r w:rsidRPr="0038448D">
        <w:rPr>
          <w:rStyle w:val="BodyTextChar1"/>
          <w:rFonts w:ascii="Times New Roman" w:hAnsi="Times New Roman"/>
        </w:rPr>
        <w:t>Automorphism</w:t>
      </w:r>
      <w:proofErr w:type="spellEnd"/>
      <w:r w:rsidRPr="0038448D">
        <w:rPr>
          <w:rStyle w:val="BodyTextChar1"/>
          <w:rFonts w:ascii="Times New Roman" w:hAnsi="Times New Roman"/>
        </w:rPr>
        <w:t xml:space="preserve"> Partitioning</w:t>
      </w:r>
    </w:p>
    <w:p w14:paraId="6D8CDA9F"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Uchino, M.</w:t>
      </w:r>
    </w:p>
    <w:p w14:paraId="4FABE8E4"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111258A9"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20, pp. 116-120, </w:t>
      </w:r>
      <w:r w:rsidRPr="0038448D">
        <w:rPr>
          <w:b/>
        </w:rPr>
        <w:t>1980</w:t>
      </w:r>
    </w:p>
    <w:p w14:paraId="07DFF91B" w14:textId="77777777" w:rsidR="00BB162C" w:rsidRPr="0038448D" w:rsidRDefault="00BB162C" w:rsidP="0038448D">
      <w:pPr>
        <w:pStyle w:val="Textkrper"/>
        <w:spacing w:before="0" w:line="240" w:lineRule="auto"/>
        <w:jc w:val="left"/>
        <w:rPr>
          <w:rStyle w:val="BodyTextChar1"/>
          <w:rFonts w:ascii="Times New Roman" w:hAnsi="Times New Roman"/>
        </w:rPr>
      </w:pPr>
    </w:p>
    <w:p w14:paraId="36642CA4"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Computer Perception of Topological Symmetry via Canonical Numbering of Atoms</w:t>
      </w:r>
    </w:p>
    <w:p w14:paraId="3C117362" w14:textId="77777777" w:rsidR="00BB162C" w:rsidRPr="0038448D" w:rsidRDefault="00BB162C" w:rsidP="0038448D">
      <w:pPr>
        <w:pStyle w:val="Textkrper"/>
        <w:spacing w:before="0" w:line="240" w:lineRule="auto"/>
        <w:jc w:val="left"/>
        <w:rPr>
          <w:rStyle w:val="BodyTextChar1"/>
          <w:rFonts w:ascii="Times New Roman" w:hAnsi="Times New Roman"/>
        </w:rPr>
      </w:pPr>
      <w:proofErr w:type="spellStart"/>
      <w:r w:rsidRPr="0038448D">
        <w:rPr>
          <w:rStyle w:val="BodyTextChar1"/>
          <w:rFonts w:ascii="Times New Roman" w:hAnsi="Times New Roman"/>
        </w:rPr>
        <w:t>Randic</w:t>
      </w:r>
      <w:proofErr w:type="spellEnd"/>
      <w:r w:rsidRPr="0038448D">
        <w:rPr>
          <w:rStyle w:val="BodyTextChar1"/>
          <w:rFonts w:ascii="Times New Roman" w:hAnsi="Times New Roman"/>
        </w:rPr>
        <w:t xml:space="preserve">, M.; </w:t>
      </w:r>
      <w:proofErr w:type="spellStart"/>
      <w:r w:rsidRPr="0038448D">
        <w:rPr>
          <w:rStyle w:val="BodyTextChar1"/>
          <w:rFonts w:ascii="Times New Roman" w:hAnsi="Times New Roman"/>
        </w:rPr>
        <w:t>Brissey</w:t>
      </w:r>
      <w:proofErr w:type="spellEnd"/>
      <w:r w:rsidRPr="0038448D">
        <w:rPr>
          <w:rStyle w:val="BodyTextChar1"/>
          <w:rFonts w:ascii="Times New Roman" w:hAnsi="Times New Roman"/>
        </w:rPr>
        <w:t>, G.M.; Wilkins, C.L.</w:t>
      </w:r>
    </w:p>
    <w:p w14:paraId="04844E59"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62BE5458"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21, pp. 52-59, </w:t>
      </w:r>
      <w:r w:rsidRPr="0038448D">
        <w:rPr>
          <w:b/>
        </w:rPr>
        <w:t>1981</w:t>
      </w:r>
    </w:p>
    <w:p w14:paraId="3AB68DA9" w14:textId="77777777" w:rsidR="00BB162C" w:rsidRPr="0038448D" w:rsidRDefault="00BB162C" w:rsidP="0038448D">
      <w:pPr>
        <w:pStyle w:val="Textkrper"/>
        <w:spacing w:before="0" w:line="240" w:lineRule="auto"/>
        <w:jc w:val="left"/>
        <w:rPr>
          <w:rStyle w:val="BodyTextChar1"/>
          <w:rFonts w:ascii="Times New Roman" w:hAnsi="Times New Roman"/>
        </w:rPr>
      </w:pPr>
    </w:p>
    <w:p w14:paraId="08655022"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Unique Numbering and Cataloguing of Molecular Structures</w:t>
      </w:r>
    </w:p>
    <w:p w14:paraId="31BFE39F"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Hendrickson, J.B.; </w:t>
      </w:r>
      <w:proofErr w:type="spellStart"/>
      <w:r w:rsidRPr="0038448D">
        <w:rPr>
          <w:rStyle w:val="BodyTextChar1"/>
          <w:rFonts w:ascii="Times New Roman" w:hAnsi="Times New Roman"/>
        </w:rPr>
        <w:t>Toczko</w:t>
      </w:r>
      <w:proofErr w:type="spellEnd"/>
      <w:r w:rsidRPr="0038448D">
        <w:rPr>
          <w:rStyle w:val="BodyTextChar1"/>
          <w:rFonts w:ascii="Times New Roman" w:hAnsi="Times New Roman"/>
        </w:rPr>
        <w:t>, A.G.</w:t>
      </w:r>
    </w:p>
    <w:p w14:paraId="298C183D"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Journal of Chemical Information and Computer Sciences</w:t>
      </w:r>
    </w:p>
    <w:p w14:paraId="7E8AAEF4"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Vol. 23, pp. 171-177, </w:t>
      </w:r>
      <w:r w:rsidRPr="0038448D">
        <w:rPr>
          <w:b/>
        </w:rPr>
        <w:t>1983</w:t>
      </w:r>
    </w:p>
    <w:p w14:paraId="2966BBD5" w14:textId="77777777" w:rsidR="00BB162C" w:rsidRPr="0038448D" w:rsidRDefault="00BB162C" w:rsidP="0038448D">
      <w:pPr>
        <w:pStyle w:val="Textkrper"/>
        <w:spacing w:before="0" w:line="240" w:lineRule="auto"/>
        <w:jc w:val="left"/>
        <w:rPr>
          <w:rStyle w:val="BodyTextChar1"/>
          <w:rFonts w:ascii="Times New Roman" w:hAnsi="Times New Roman"/>
        </w:rPr>
      </w:pPr>
    </w:p>
    <w:p w14:paraId="65409126"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 xml:space="preserve">Canonical Numbering, </w:t>
      </w:r>
      <w:proofErr w:type="spellStart"/>
      <w:r w:rsidRPr="0038448D">
        <w:rPr>
          <w:rStyle w:val="BodyTextChar1"/>
          <w:rFonts w:ascii="Times New Roman" w:hAnsi="Times New Roman"/>
        </w:rPr>
        <w:t>Stereochemical</w:t>
      </w:r>
      <w:proofErr w:type="spellEnd"/>
      <w:r w:rsidRPr="0038448D">
        <w:rPr>
          <w:rStyle w:val="BodyTextChar1"/>
          <w:rFonts w:ascii="Times New Roman" w:hAnsi="Times New Roman"/>
        </w:rPr>
        <w:t xml:space="preserve"> Descriptors, and Unique Linear Notations for Polyhedral Clusters</w:t>
      </w:r>
    </w:p>
    <w:p w14:paraId="790D5689"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Herndon, W.C.; Leonard, J.E.</w:t>
      </w:r>
    </w:p>
    <w:p w14:paraId="0FBDD004" w14:textId="77777777" w:rsidR="00BB162C" w:rsidRPr="0038448D" w:rsidRDefault="00BB162C" w:rsidP="0038448D">
      <w:pPr>
        <w:pStyle w:val="Textkrper"/>
        <w:spacing w:before="0" w:line="240" w:lineRule="auto"/>
        <w:jc w:val="left"/>
        <w:rPr>
          <w:rStyle w:val="BodyTextChar1"/>
          <w:rFonts w:ascii="Times New Roman" w:hAnsi="Times New Roman"/>
        </w:rPr>
      </w:pPr>
      <w:r w:rsidRPr="0038448D">
        <w:rPr>
          <w:rStyle w:val="BodyTextChar1"/>
          <w:rFonts w:ascii="Times New Roman" w:hAnsi="Times New Roman"/>
        </w:rPr>
        <w:t>Inorganic Chemistry</w:t>
      </w:r>
    </w:p>
    <w:p w14:paraId="7FE1E1DF" w14:textId="77777777" w:rsidR="00BB162C" w:rsidRPr="0038448D" w:rsidRDefault="00BB162C" w:rsidP="0038448D">
      <w:pPr>
        <w:pStyle w:val="Textkrper"/>
        <w:spacing w:before="0" w:line="240" w:lineRule="auto"/>
        <w:jc w:val="left"/>
      </w:pPr>
      <w:r w:rsidRPr="0038448D">
        <w:rPr>
          <w:rStyle w:val="BodyTextChar1"/>
          <w:rFonts w:ascii="Times New Roman" w:hAnsi="Times New Roman"/>
        </w:rPr>
        <w:t xml:space="preserve">Vol. 22, pp. 554-557, </w:t>
      </w:r>
      <w:r w:rsidRPr="0038448D">
        <w:rPr>
          <w:b/>
        </w:rPr>
        <w:t>1983</w:t>
      </w:r>
    </w:p>
    <w:p w14:paraId="17A31F9A" w14:textId="77777777" w:rsidR="00BB162C" w:rsidRPr="0038448D" w:rsidRDefault="00BB162C" w:rsidP="0038448D">
      <w:pPr>
        <w:pStyle w:val="Textkrper"/>
        <w:spacing w:before="0" w:line="240" w:lineRule="auto"/>
        <w:jc w:val="left"/>
      </w:pPr>
    </w:p>
    <w:p w14:paraId="68000686" w14:textId="77777777" w:rsidR="00BB162C" w:rsidRPr="0038448D" w:rsidRDefault="00BB162C" w:rsidP="0038448D">
      <w:pPr>
        <w:pStyle w:val="Textkrper"/>
        <w:spacing w:before="0" w:line="240" w:lineRule="auto"/>
        <w:jc w:val="left"/>
      </w:pPr>
      <w:r w:rsidRPr="0038448D">
        <w:t xml:space="preserve">Unique Description of Chemical Structures Based on Hierarchically Ordered Extended </w:t>
      </w:r>
      <w:proofErr w:type="spellStart"/>
      <w:r w:rsidRPr="0038448D">
        <w:t>Connectivities</w:t>
      </w:r>
      <w:proofErr w:type="spellEnd"/>
      <w:r w:rsidRPr="0038448D">
        <w:t xml:space="preserve"> (HOC Procedures).  I. Algorithms for Finding Graph Orbits and Canonical Numbering of Atoms</w:t>
      </w:r>
    </w:p>
    <w:p w14:paraId="640729A1" w14:textId="77777777" w:rsidR="00BB162C" w:rsidRPr="0038448D" w:rsidRDefault="00BB162C" w:rsidP="0038448D">
      <w:pPr>
        <w:pStyle w:val="Textkrper"/>
        <w:spacing w:before="0" w:line="240" w:lineRule="auto"/>
        <w:jc w:val="left"/>
      </w:pPr>
      <w:proofErr w:type="spellStart"/>
      <w:r w:rsidRPr="0038448D">
        <w:t>Balaban</w:t>
      </w:r>
      <w:proofErr w:type="spellEnd"/>
      <w:r w:rsidRPr="0038448D">
        <w:t xml:space="preserve">, A.T.; </w:t>
      </w:r>
      <w:proofErr w:type="spellStart"/>
      <w:r w:rsidRPr="0038448D">
        <w:t>Mekenyan</w:t>
      </w:r>
      <w:proofErr w:type="spellEnd"/>
      <w:r w:rsidRPr="0038448D">
        <w:t xml:space="preserve">, O.; </w:t>
      </w:r>
      <w:proofErr w:type="spellStart"/>
      <w:r w:rsidRPr="0038448D">
        <w:t>Bonchev</w:t>
      </w:r>
      <w:proofErr w:type="spellEnd"/>
      <w:r w:rsidRPr="0038448D">
        <w:t>, D.</w:t>
      </w:r>
    </w:p>
    <w:p w14:paraId="01D4F55C" w14:textId="77777777" w:rsidR="00BB162C" w:rsidRPr="0038448D" w:rsidRDefault="00BB162C" w:rsidP="0038448D">
      <w:pPr>
        <w:pStyle w:val="Textkrper"/>
        <w:spacing w:before="0" w:line="240" w:lineRule="auto"/>
        <w:jc w:val="left"/>
      </w:pPr>
      <w:r w:rsidRPr="0038448D">
        <w:t>Journal of Computational Chemistry</w:t>
      </w:r>
    </w:p>
    <w:p w14:paraId="61D5852A" w14:textId="77777777" w:rsidR="00BB162C" w:rsidRPr="0038448D" w:rsidRDefault="00BB162C" w:rsidP="0038448D">
      <w:pPr>
        <w:pStyle w:val="Textkrper"/>
        <w:spacing w:before="0" w:line="240" w:lineRule="auto"/>
        <w:jc w:val="left"/>
      </w:pPr>
      <w:r w:rsidRPr="0038448D">
        <w:t xml:space="preserve">Vol. 6, No. 6, pp. 538-551, </w:t>
      </w:r>
      <w:r w:rsidRPr="0038448D">
        <w:rPr>
          <w:b/>
        </w:rPr>
        <w:t>1985</w:t>
      </w:r>
    </w:p>
    <w:p w14:paraId="576285AF" w14:textId="77777777" w:rsidR="00BB162C" w:rsidRPr="0038448D" w:rsidRDefault="00BB162C" w:rsidP="0038448D">
      <w:pPr>
        <w:pStyle w:val="Textkrper"/>
        <w:spacing w:before="0" w:line="240" w:lineRule="auto"/>
        <w:jc w:val="left"/>
      </w:pPr>
    </w:p>
    <w:p w14:paraId="79AF6ADB" w14:textId="77777777" w:rsidR="00BB162C" w:rsidRPr="0038448D" w:rsidRDefault="00BB162C" w:rsidP="0038448D">
      <w:pPr>
        <w:pStyle w:val="Textkrper"/>
        <w:spacing w:before="0" w:line="240" w:lineRule="auto"/>
        <w:jc w:val="left"/>
      </w:pPr>
      <w:r w:rsidRPr="0038448D">
        <w:t xml:space="preserve">Unique Description of Chemical Structures Based on Hierarchically Ordered Extended </w:t>
      </w:r>
      <w:proofErr w:type="spellStart"/>
      <w:r w:rsidRPr="0038448D">
        <w:t>Connectivities</w:t>
      </w:r>
      <w:proofErr w:type="spellEnd"/>
      <w:r w:rsidRPr="0038448D">
        <w:t xml:space="preserve"> (HOC Procedures).  III. Topological, Chemical, and </w:t>
      </w:r>
      <w:proofErr w:type="spellStart"/>
      <w:r w:rsidRPr="0038448D">
        <w:t>Stereochemical</w:t>
      </w:r>
      <w:proofErr w:type="spellEnd"/>
      <w:r w:rsidRPr="0038448D">
        <w:t xml:space="preserve"> Coding of Molecular Structure</w:t>
      </w:r>
    </w:p>
    <w:p w14:paraId="59A33D0E" w14:textId="77777777" w:rsidR="00BB162C" w:rsidRPr="0038448D" w:rsidRDefault="00BB162C" w:rsidP="0038448D">
      <w:pPr>
        <w:pStyle w:val="Textkrper"/>
        <w:spacing w:before="0" w:line="240" w:lineRule="auto"/>
        <w:jc w:val="left"/>
      </w:pPr>
      <w:proofErr w:type="spellStart"/>
      <w:r w:rsidRPr="0038448D">
        <w:t>Balaban</w:t>
      </w:r>
      <w:proofErr w:type="spellEnd"/>
      <w:r w:rsidRPr="0038448D">
        <w:t xml:space="preserve">, A.T.; </w:t>
      </w:r>
      <w:proofErr w:type="spellStart"/>
      <w:r w:rsidRPr="0038448D">
        <w:t>Mekenyan</w:t>
      </w:r>
      <w:proofErr w:type="spellEnd"/>
      <w:r w:rsidRPr="0038448D">
        <w:t xml:space="preserve">, O.; </w:t>
      </w:r>
      <w:proofErr w:type="spellStart"/>
      <w:r w:rsidRPr="0038448D">
        <w:t>Bonchev</w:t>
      </w:r>
      <w:proofErr w:type="spellEnd"/>
      <w:r w:rsidRPr="0038448D">
        <w:t>, D.</w:t>
      </w:r>
    </w:p>
    <w:p w14:paraId="666A38B2" w14:textId="77777777" w:rsidR="00BB162C" w:rsidRPr="0038448D" w:rsidRDefault="00BB162C" w:rsidP="0038448D">
      <w:pPr>
        <w:pStyle w:val="Textkrper"/>
        <w:spacing w:before="0" w:line="240" w:lineRule="auto"/>
        <w:jc w:val="left"/>
      </w:pPr>
      <w:r w:rsidRPr="0038448D">
        <w:t>Journal of Computational Chemistry</w:t>
      </w:r>
    </w:p>
    <w:p w14:paraId="140DF31D" w14:textId="77777777" w:rsidR="00BB162C" w:rsidRPr="0038448D" w:rsidRDefault="00BB162C" w:rsidP="0038448D">
      <w:pPr>
        <w:pStyle w:val="Textkrper"/>
        <w:spacing w:before="0" w:line="240" w:lineRule="auto"/>
        <w:jc w:val="left"/>
      </w:pPr>
      <w:r w:rsidRPr="0038448D">
        <w:t xml:space="preserve">Vol. 6, No. 6, pp. 562-569, </w:t>
      </w:r>
      <w:r w:rsidRPr="0038448D">
        <w:rPr>
          <w:b/>
        </w:rPr>
        <w:t>1985</w:t>
      </w:r>
    </w:p>
    <w:p w14:paraId="763448F8" w14:textId="77777777" w:rsidR="00BB162C" w:rsidRPr="0038448D" w:rsidRDefault="00BB162C" w:rsidP="0038448D">
      <w:pPr>
        <w:pStyle w:val="Textkrper"/>
        <w:spacing w:before="0" w:line="240" w:lineRule="auto"/>
        <w:jc w:val="left"/>
      </w:pPr>
    </w:p>
    <w:p w14:paraId="4EE03D17" w14:textId="77777777" w:rsidR="00BB162C" w:rsidRPr="0038448D" w:rsidRDefault="00BB162C" w:rsidP="0038448D">
      <w:pPr>
        <w:pStyle w:val="Textkrper"/>
        <w:spacing w:before="0" w:line="240" w:lineRule="auto"/>
        <w:jc w:val="left"/>
      </w:pPr>
      <w:r w:rsidRPr="0038448D">
        <w:t>SMILES. 2. Algorithm for Generation of Unique SMILES Notation</w:t>
      </w:r>
    </w:p>
    <w:p w14:paraId="0B9483E2" w14:textId="77777777" w:rsidR="00BB162C" w:rsidRPr="0038448D" w:rsidRDefault="00BB162C" w:rsidP="0038448D">
      <w:pPr>
        <w:pStyle w:val="Textkrper"/>
        <w:spacing w:before="0" w:line="240" w:lineRule="auto"/>
        <w:jc w:val="left"/>
        <w:rPr>
          <w:lang w:val="nb-NO"/>
        </w:rPr>
      </w:pPr>
      <w:r w:rsidRPr="0038448D">
        <w:rPr>
          <w:lang w:val="nb-NO"/>
        </w:rPr>
        <w:t>Weininger, D.; Weininger, A.; Weininger, J.L.</w:t>
      </w:r>
    </w:p>
    <w:p w14:paraId="5B94377D" w14:textId="77777777" w:rsidR="00BB162C" w:rsidRPr="0038448D" w:rsidRDefault="00BB162C" w:rsidP="0038448D">
      <w:pPr>
        <w:pStyle w:val="Textkrper"/>
        <w:spacing w:before="0" w:line="240" w:lineRule="auto"/>
        <w:jc w:val="left"/>
      </w:pPr>
      <w:r w:rsidRPr="0038448D">
        <w:t>Journal of Chemical Information and Computer Sciences</w:t>
      </w:r>
    </w:p>
    <w:p w14:paraId="60218DB3" w14:textId="77777777" w:rsidR="00BB162C" w:rsidRPr="0038448D" w:rsidRDefault="00BB162C" w:rsidP="0038448D">
      <w:pPr>
        <w:pStyle w:val="Textkrper"/>
        <w:spacing w:before="0" w:line="240" w:lineRule="auto"/>
        <w:jc w:val="left"/>
      </w:pPr>
      <w:r w:rsidRPr="0038448D">
        <w:t xml:space="preserve">Vol. 29, pp. 97-101, </w:t>
      </w:r>
      <w:r w:rsidRPr="0038448D">
        <w:rPr>
          <w:b/>
        </w:rPr>
        <w:t>1989</w:t>
      </w:r>
    </w:p>
    <w:p w14:paraId="0245FD53" w14:textId="77777777" w:rsidR="00BB162C" w:rsidRPr="0038448D" w:rsidRDefault="00BB162C" w:rsidP="0038448D">
      <w:pPr>
        <w:pStyle w:val="Textkrper"/>
        <w:spacing w:before="0" w:line="240" w:lineRule="auto"/>
        <w:jc w:val="left"/>
      </w:pPr>
    </w:p>
    <w:p w14:paraId="5213FED7" w14:textId="77777777" w:rsidR="00BB162C" w:rsidRPr="0038448D" w:rsidRDefault="00BB162C" w:rsidP="0038448D">
      <w:pPr>
        <w:pStyle w:val="Textkrper"/>
        <w:spacing w:before="0" w:line="240" w:lineRule="auto"/>
        <w:jc w:val="left"/>
      </w:pPr>
      <w:r w:rsidRPr="0038448D">
        <w:t>Canonical Indexing and Constructive Enumeration of Molecular Graphs</w:t>
      </w:r>
    </w:p>
    <w:p w14:paraId="642465F5" w14:textId="77777777" w:rsidR="00BB162C" w:rsidRPr="0038448D" w:rsidRDefault="00BB162C" w:rsidP="0038448D">
      <w:pPr>
        <w:pStyle w:val="Textkrper"/>
        <w:spacing w:before="0" w:line="240" w:lineRule="auto"/>
        <w:jc w:val="left"/>
      </w:pPr>
      <w:proofErr w:type="spellStart"/>
      <w:r w:rsidRPr="0038448D">
        <w:t>Kvasnicka</w:t>
      </w:r>
      <w:proofErr w:type="spellEnd"/>
      <w:r w:rsidRPr="0038448D">
        <w:t xml:space="preserve">, V.; </w:t>
      </w:r>
      <w:proofErr w:type="spellStart"/>
      <w:r w:rsidRPr="0038448D">
        <w:t>Pospichal</w:t>
      </w:r>
      <w:proofErr w:type="spellEnd"/>
      <w:r w:rsidRPr="0038448D">
        <w:t>, J.</w:t>
      </w:r>
    </w:p>
    <w:p w14:paraId="63684F67" w14:textId="77777777" w:rsidR="00BB162C" w:rsidRPr="0038448D" w:rsidRDefault="00BB162C" w:rsidP="0038448D">
      <w:pPr>
        <w:pStyle w:val="Textkrper"/>
        <w:spacing w:before="0" w:line="240" w:lineRule="auto"/>
        <w:jc w:val="left"/>
      </w:pPr>
      <w:r w:rsidRPr="0038448D">
        <w:t>Journal of Chemical Information and Computer Sciences</w:t>
      </w:r>
    </w:p>
    <w:p w14:paraId="33BB15BC" w14:textId="77777777" w:rsidR="00BB162C" w:rsidRPr="0038448D" w:rsidRDefault="00BB162C" w:rsidP="0038448D">
      <w:pPr>
        <w:pStyle w:val="Textkrper"/>
        <w:spacing w:before="0" w:line="240" w:lineRule="auto"/>
        <w:jc w:val="left"/>
      </w:pPr>
      <w:r w:rsidRPr="0038448D">
        <w:t xml:space="preserve">Vol. 30, pp. 99-105, </w:t>
      </w:r>
      <w:r w:rsidRPr="0038448D">
        <w:rPr>
          <w:b/>
        </w:rPr>
        <w:t>1990</w:t>
      </w:r>
    </w:p>
    <w:p w14:paraId="2B3D95AE" w14:textId="77777777" w:rsidR="00BB162C" w:rsidRPr="0038448D" w:rsidRDefault="00BB162C" w:rsidP="0038448D">
      <w:pPr>
        <w:pStyle w:val="Textkrper"/>
        <w:spacing w:before="0" w:line="240" w:lineRule="auto"/>
        <w:jc w:val="left"/>
      </w:pPr>
    </w:p>
    <w:p w14:paraId="74A3F984" w14:textId="77777777" w:rsidR="00BB162C" w:rsidRPr="0038448D" w:rsidRDefault="00BB162C" w:rsidP="0038448D">
      <w:pPr>
        <w:pStyle w:val="Textkrper"/>
        <w:spacing w:before="0" w:line="240" w:lineRule="auto"/>
        <w:jc w:val="left"/>
      </w:pPr>
      <w:r w:rsidRPr="0038448D">
        <w:t>Computer Perception of Constitutional (Topological) Symmetry: TOPSYM, a Fast Algorithm for Partitioning Atoms and Pairwise Relations Among Atoms into Equivalence Classes</w:t>
      </w:r>
    </w:p>
    <w:p w14:paraId="51A83DD4" w14:textId="77777777" w:rsidR="00BB162C" w:rsidRPr="0038448D" w:rsidRDefault="00BB162C" w:rsidP="0038448D">
      <w:pPr>
        <w:pStyle w:val="Textkrper"/>
        <w:spacing w:before="0" w:line="240" w:lineRule="auto"/>
        <w:jc w:val="left"/>
      </w:pPr>
      <w:r w:rsidRPr="0038448D">
        <w:t>Rucker, G.; Rucker, C.</w:t>
      </w:r>
    </w:p>
    <w:p w14:paraId="3E58D80A" w14:textId="77777777" w:rsidR="00BB162C" w:rsidRPr="0038448D" w:rsidRDefault="00BB162C" w:rsidP="0038448D">
      <w:pPr>
        <w:pStyle w:val="Textkrper"/>
        <w:spacing w:before="0" w:line="240" w:lineRule="auto"/>
        <w:jc w:val="left"/>
      </w:pPr>
      <w:r w:rsidRPr="0038448D">
        <w:t>Journal of Chemical Information and Computer Sciences</w:t>
      </w:r>
    </w:p>
    <w:p w14:paraId="7164D24B" w14:textId="77777777" w:rsidR="00BB162C" w:rsidRPr="0038448D" w:rsidRDefault="00BB162C" w:rsidP="0038448D">
      <w:pPr>
        <w:pStyle w:val="Textkrper"/>
        <w:spacing w:before="0" w:line="240" w:lineRule="auto"/>
        <w:jc w:val="left"/>
      </w:pPr>
      <w:r w:rsidRPr="0038448D">
        <w:t xml:space="preserve">Vol. 30, pp. 187-191, </w:t>
      </w:r>
      <w:r w:rsidRPr="0038448D">
        <w:rPr>
          <w:b/>
        </w:rPr>
        <w:t>1990</w:t>
      </w:r>
    </w:p>
    <w:p w14:paraId="43E47F35" w14:textId="77777777" w:rsidR="00BB162C" w:rsidRPr="0038448D" w:rsidRDefault="00BB162C" w:rsidP="0038448D">
      <w:pPr>
        <w:pStyle w:val="Textkrper"/>
        <w:spacing w:before="0" w:line="240" w:lineRule="auto"/>
        <w:jc w:val="left"/>
      </w:pPr>
    </w:p>
    <w:p w14:paraId="2FF0E6C0" w14:textId="77777777" w:rsidR="00BB162C" w:rsidRPr="0038448D" w:rsidRDefault="00BB162C" w:rsidP="0038448D">
      <w:pPr>
        <w:pStyle w:val="Textkrper"/>
        <w:spacing w:before="0" w:line="240" w:lineRule="auto"/>
        <w:jc w:val="left"/>
      </w:pPr>
      <w:r w:rsidRPr="0038448D">
        <w:t>On Using the Adjacency Matrix Power Method for Perception of Symmetry and for Isomorphism Testing of Highly Intricate Graphs</w:t>
      </w:r>
    </w:p>
    <w:p w14:paraId="47D12D10" w14:textId="77777777" w:rsidR="00BB162C" w:rsidRPr="0038448D" w:rsidRDefault="00BB162C" w:rsidP="0038448D">
      <w:pPr>
        <w:pStyle w:val="Textkrper"/>
        <w:spacing w:before="0" w:line="240" w:lineRule="auto"/>
        <w:jc w:val="left"/>
      </w:pPr>
      <w:r w:rsidRPr="0038448D">
        <w:t>Rucker, G.; Rucker, C.</w:t>
      </w:r>
    </w:p>
    <w:p w14:paraId="3EBAAC6F" w14:textId="77777777" w:rsidR="00BB162C" w:rsidRPr="0038448D" w:rsidRDefault="00BB162C" w:rsidP="0038448D">
      <w:pPr>
        <w:pStyle w:val="Textkrper"/>
        <w:spacing w:before="0" w:line="240" w:lineRule="auto"/>
        <w:jc w:val="left"/>
      </w:pPr>
      <w:r w:rsidRPr="0038448D">
        <w:t>Journal of Chemical Information and Computer Sciences</w:t>
      </w:r>
    </w:p>
    <w:p w14:paraId="1A75EE33" w14:textId="77777777" w:rsidR="00BB162C" w:rsidRPr="0038448D" w:rsidRDefault="00BB162C" w:rsidP="0038448D">
      <w:pPr>
        <w:pStyle w:val="Textkrper"/>
        <w:spacing w:before="0" w:line="240" w:lineRule="auto"/>
        <w:jc w:val="left"/>
      </w:pPr>
      <w:r w:rsidRPr="0038448D">
        <w:lastRenderedPageBreak/>
        <w:t xml:space="preserve">Vol. 31, pp. 123-126, </w:t>
      </w:r>
      <w:r w:rsidRPr="0038448D">
        <w:rPr>
          <w:b/>
        </w:rPr>
        <w:t>1991</w:t>
      </w:r>
    </w:p>
    <w:p w14:paraId="393FE621" w14:textId="77777777" w:rsidR="00BB162C" w:rsidRPr="0038448D" w:rsidRDefault="00BB162C" w:rsidP="0038448D">
      <w:pPr>
        <w:pStyle w:val="Textkrper"/>
        <w:spacing w:before="0" w:line="240" w:lineRule="auto"/>
        <w:jc w:val="left"/>
      </w:pPr>
    </w:p>
    <w:p w14:paraId="636C6464" w14:textId="77777777" w:rsidR="00BB162C" w:rsidRPr="0038448D" w:rsidRDefault="00BB162C" w:rsidP="0038448D">
      <w:pPr>
        <w:pStyle w:val="Textkrper"/>
        <w:spacing w:before="0" w:line="240" w:lineRule="auto"/>
        <w:jc w:val="left"/>
      </w:pPr>
      <w:r w:rsidRPr="0038448D">
        <w:t>ESSESA:  An Expert System for Structure Elucidation from Spectra.  4. Canonical Representation of Structures</w:t>
      </w:r>
    </w:p>
    <w:p w14:paraId="50543974" w14:textId="77777777" w:rsidR="00BB162C" w:rsidRPr="0038448D" w:rsidRDefault="00BB162C" w:rsidP="0038448D">
      <w:pPr>
        <w:pStyle w:val="Textkrper"/>
        <w:spacing w:before="0" w:line="240" w:lineRule="auto"/>
        <w:jc w:val="left"/>
      </w:pPr>
      <w:proofErr w:type="spellStart"/>
      <w:r w:rsidRPr="0038448D">
        <w:t>Huixiao</w:t>
      </w:r>
      <w:proofErr w:type="spellEnd"/>
      <w:r w:rsidRPr="0038448D">
        <w:t xml:space="preserve">, H.; </w:t>
      </w:r>
      <w:proofErr w:type="spellStart"/>
      <w:r w:rsidRPr="0038448D">
        <w:t>Xinquan</w:t>
      </w:r>
      <w:proofErr w:type="spellEnd"/>
      <w:r w:rsidRPr="0038448D">
        <w:t>, X.</w:t>
      </w:r>
    </w:p>
    <w:p w14:paraId="4A2CEAE9" w14:textId="77777777" w:rsidR="00BB162C" w:rsidRPr="0038448D" w:rsidRDefault="00BB162C" w:rsidP="0038448D">
      <w:pPr>
        <w:pStyle w:val="Textkrper"/>
        <w:spacing w:before="0" w:line="240" w:lineRule="auto"/>
        <w:jc w:val="left"/>
      </w:pPr>
      <w:r w:rsidRPr="0038448D">
        <w:t>Journal of Chemical Information and Computer Sciences</w:t>
      </w:r>
    </w:p>
    <w:p w14:paraId="383CC955" w14:textId="77777777" w:rsidR="00BB162C" w:rsidRPr="0038448D" w:rsidRDefault="00BB162C" w:rsidP="0038448D">
      <w:pPr>
        <w:pStyle w:val="Textkrper"/>
        <w:spacing w:before="0" w:line="240" w:lineRule="auto"/>
        <w:jc w:val="left"/>
      </w:pPr>
      <w:r w:rsidRPr="0038448D">
        <w:t xml:space="preserve">Vol. 34, pp. 730-734, </w:t>
      </w:r>
      <w:r w:rsidRPr="0038448D">
        <w:rPr>
          <w:b/>
        </w:rPr>
        <w:t>1994</w:t>
      </w:r>
    </w:p>
    <w:p w14:paraId="0F048FCF" w14:textId="77777777" w:rsidR="00BB162C" w:rsidRPr="0038448D" w:rsidRDefault="00BB162C" w:rsidP="0038448D">
      <w:pPr>
        <w:pStyle w:val="Textkrper"/>
        <w:spacing w:before="0" w:line="240" w:lineRule="auto"/>
        <w:jc w:val="left"/>
      </w:pPr>
    </w:p>
    <w:p w14:paraId="3D0DA814" w14:textId="77777777" w:rsidR="00BB162C" w:rsidRPr="0038448D" w:rsidRDefault="00BB162C" w:rsidP="0038448D">
      <w:pPr>
        <w:pStyle w:val="Textkrper"/>
        <w:spacing w:before="0" w:line="240" w:lineRule="auto"/>
        <w:jc w:val="left"/>
      </w:pPr>
      <w:r w:rsidRPr="0038448D">
        <w:t>A Computer-Oriented Linear Canonical Notational System for the Representation of Organic Structures with Stereochemistry</w:t>
      </w:r>
    </w:p>
    <w:p w14:paraId="4FF5E3BA" w14:textId="77777777" w:rsidR="00BB162C" w:rsidRPr="0038448D" w:rsidRDefault="00BB162C" w:rsidP="0038448D">
      <w:pPr>
        <w:pStyle w:val="Textkrper"/>
        <w:spacing w:before="0" w:line="240" w:lineRule="auto"/>
        <w:jc w:val="left"/>
        <w:rPr>
          <w:lang w:val="nb-NO"/>
        </w:rPr>
      </w:pPr>
      <w:r w:rsidRPr="0038448D">
        <w:rPr>
          <w:lang w:val="nb-NO"/>
        </w:rPr>
        <w:t>Agarwal, K.K.; Gelernter, H.L.</w:t>
      </w:r>
    </w:p>
    <w:p w14:paraId="272E35F5" w14:textId="77777777" w:rsidR="00BB162C" w:rsidRPr="0038448D" w:rsidRDefault="00BB162C" w:rsidP="0038448D">
      <w:pPr>
        <w:pStyle w:val="Textkrper"/>
        <w:spacing w:before="0" w:line="240" w:lineRule="auto"/>
        <w:jc w:val="left"/>
      </w:pPr>
      <w:r w:rsidRPr="0038448D">
        <w:t>Journal of Chemical Information and Computer Sciences</w:t>
      </w:r>
    </w:p>
    <w:p w14:paraId="32D8B43F" w14:textId="77777777" w:rsidR="00BB162C" w:rsidRPr="0038448D" w:rsidRDefault="00BB162C" w:rsidP="0038448D">
      <w:pPr>
        <w:pStyle w:val="Textkrper"/>
        <w:spacing w:before="0" w:line="240" w:lineRule="auto"/>
        <w:jc w:val="left"/>
      </w:pPr>
      <w:r w:rsidRPr="0038448D">
        <w:t xml:space="preserve">Vol. 34, pp. 463-479, </w:t>
      </w:r>
      <w:r w:rsidRPr="0038448D">
        <w:rPr>
          <w:b/>
        </w:rPr>
        <w:t>1994</w:t>
      </w:r>
    </w:p>
    <w:p w14:paraId="3E87B03A" w14:textId="77777777" w:rsidR="00BB162C" w:rsidRPr="0038448D" w:rsidRDefault="00BB162C" w:rsidP="0038448D">
      <w:pPr>
        <w:pStyle w:val="Textkrper"/>
        <w:spacing w:before="0" w:line="240" w:lineRule="auto"/>
        <w:jc w:val="left"/>
      </w:pPr>
    </w:p>
    <w:p w14:paraId="768064A7" w14:textId="77777777" w:rsidR="00BB162C" w:rsidRPr="0038448D" w:rsidRDefault="00BB162C" w:rsidP="0038448D">
      <w:pPr>
        <w:pStyle w:val="Textkrper"/>
        <w:spacing w:before="0" w:line="240" w:lineRule="auto"/>
        <w:jc w:val="left"/>
      </w:pPr>
      <w:r w:rsidRPr="0038448D">
        <w:t>Detection of Constitutionally Equivalent Sites from a Connection Table</w:t>
      </w:r>
    </w:p>
    <w:p w14:paraId="36A254BA" w14:textId="77777777" w:rsidR="00BB162C" w:rsidRPr="0038448D" w:rsidRDefault="00BB162C" w:rsidP="0038448D">
      <w:pPr>
        <w:pStyle w:val="Textkrper"/>
        <w:spacing w:before="0" w:line="240" w:lineRule="auto"/>
        <w:jc w:val="left"/>
        <w:rPr>
          <w:lang w:val="fr-FR"/>
        </w:rPr>
      </w:pPr>
      <w:r w:rsidRPr="0038448D">
        <w:rPr>
          <w:lang w:val="fr-FR"/>
        </w:rPr>
        <w:t xml:space="preserve">Fan, B.T.; Barbu, A.; </w:t>
      </w:r>
      <w:proofErr w:type="spellStart"/>
      <w:r w:rsidRPr="0038448D">
        <w:rPr>
          <w:lang w:val="fr-FR"/>
        </w:rPr>
        <w:t>Panaye</w:t>
      </w:r>
      <w:proofErr w:type="spellEnd"/>
      <w:r w:rsidRPr="0038448D">
        <w:rPr>
          <w:lang w:val="fr-FR"/>
        </w:rPr>
        <w:t>, A.; Doucet, J.-P.</w:t>
      </w:r>
    </w:p>
    <w:p w14:paraId="0C99395E" w14:textId="77777777" w:rsidR="00BB162C" w:rsidRPr="0038448D" w:rsidRDefault="00BB162C" w:rsidP="0038448D">
      <w:pPr>
        <w:pStyle w:val="Textkrper"/>
        <w:spacing w:before="0" w:line="240" w:lineRule="auto"/>
        <w:jc w:val="left"/>
      </w:pPr>
      <w:r w:rsidRPr="0038448D">
        <w:t>Journal of Chemical Information and Computer Sciences</w:t>
      </w:r>
    </w:p>
    <w:p w14:paraId="6D3A7DCC" w14:textId="77777777" w:rsidR="00BB162C" w:rsidRPr="0038448D" w:rsidRDefault="00BB162C" w:rsidP="0038448D">
      <w:pPr>
        <w:pStyle w:val="Textkrper"/>
        <w:spacing w:before="0" w:line="240" w:lineRule="auto"/>
        <w:jc w:val="left"/>
      </w:pPr>
      <w:r w:rsidRPr="0038448D">
        <w:t xml:space="preserve">Vol. 36, pp. 654-659, </w:t>
      </w:r>
      <w:r w:rsidRPr="0038448D">
        <w:rPr>
          <w:b/>
        </w:rPr>
        <w:t>1996</w:t>
      </w:r>
    </w:p>
    <w:p w14:paraId="77F8F337" w14:textId="77777777" w:rsidR="00BB162C" w:rsidRPr="0038448D" w:rsidRDefault="00BB162C" w:rsidP="0038448D">
      <w:pPr>
        <w:pStyle w:val="Textkrper"/>
        <w:spacing w:before="0" w:line="240" w:lineRule="auto"/>
        <w:jc w:val="left"/>
      </w:pPr>
    </w:p>
    <w:p w14:paraId="24978BC7" w14:textId="77777777" w:rsidR="00BB162C" w:rsidRPr="0038448D" w:rsidRDefault="00BB162C" w:rsidP="0038448D">
      <w:pPr>
        <w:pStyle w:val="Textkrper"/>
        <w:spacing w:before="0" w:line="240" w:lineRule="auto"/>
        <w:jc w:val="left"/>
      </w:pPr>
      <w:r w:rsidRPr="0038448D">
        <w:t xml:space="preserve">Isomorphism, </w:t>
      </w:r>
      <w:proofErr w:type="spellStart"/>
      <w:r w:rsidRPr="0038448D">
        <w:t>Automorphism</w:t>
      </w:r>
      <w:proofErr w:type="spellEnd"/>
      <w:r w:rsidRPr="0038448D">
        <w:t xml:space="preserve"> Partitioning, and Canonical Labeling Can Be Solved in Polynomial-Time for Molecular Graphs</w:t>
      </w:r>
    </w:p>
    <w:p w14:paraId="64DA2270" w14:textId="77777777" w:rsidR="00BB162C" w:rsidRPr="0038448D" w:rsidRDefault="00BB162C" w:rsidP="0038448D">
      <w:pPr>
        <w:pStyle w:val="Textkrper"/>
        <w:spacing w:before="0" w:line="240" w:lineRule="auto"/>
        <w:jc w:val="left"/>
      </w:pPr>
      <w:proofErr w:type="spellStart"/>
      <w:r w:rsidRPr="0038448D">
        <w:t>Faulon</w:t>
      </w:r>
      <w:proofErr w:type="spellEnd"/>
      <w:r w:rsidRPr="0038448D">
        <w:t>, J.-L.</w:t>
      </w:r>
    </w:p>
    <w:p w14:paraId="1F681807" w14:textId="77777777" w:rsidR="00BB162C" w:rsidRPr="0038448D" w:rsidRDefault="00BB162C" w:rsidP="0038448D">
      <w:pPr>
        <w:pStyle w:val="Textkrper"/>
        <w:spacing w:before="0" w:line="240" w:lineRule="auto"/>
        <w:jc w:val="left"/>
      </w:pPr>
      <w:r w:rsidRPr="0038448D">
        <w:t>Journal of Chemical Information and Computer Sciences</w:t>
      </w:r>
    </w:p>
    <w:p w14:paraId="776E8940" w14:textId="77777777" w:rsidR="00BB162C" w:rsidRPr="0038448D" w:rsidRDefault="00BB162C" w:rsidP="0038448D">
      <w:pPr>
        <w:pStyle w:val="Textkrper"/>
        <w:spacing w:before="0" w:line="240" w:lineRule="auto"/>
        <w:jc w:val="left"/>
      </w:pPr>
      <w:r w:rsidRPr="0038448D">
        <w:t xml:space="preserve">Vol. 38, pp. 432-444, </w:t>
      </w:r>
      <w:r w:rsidRPr="0038448D">
        <w:rPr>
          <w:b/>
        </w:rPr>
        <w:t>1998</w:t>
      </w:r>
    </w:p>
    <w:p w14:paraId="66944BBE" w14:textId="77777777" w:rsidR="00BB162C" w:rsidRPr="0038448D" w:rsidRDefault="00BB162C" w:rsidP="0038448D">
      <w:pPr>
        <w:pStyle w:val="Textkrper"/>
        <w:spacing w:before="0" w:line="240" w:lineRule="auto"/>
        <w:jc w:val="left"/>
      </w:pPr>
    </w:p>
    <w:p w14:paraId="622A9CA6" w14:textId="77777777" w:rsidR="00BB162C" w:rsidRPr="0038448D" w:rsidRDefault="00BB162C" w:rsidP="0038448D">
      <w:pPr>
        <w:pStyle w:val="Textkrper"/>
        <w:spacing w:before="0" w:line="240" w:lineRule="auto"/>
        <w:jc w:val="left"/>
      </w:pPr>
      <w:r w:rsidRPr="0038448D">
        <w:t xml:space="preserve">The Signature Molecular Descriptor. 4. Canonizing Molecules Using Extended </w:t>
      </w:r>
      <w:smartTag w:uri="urn:schemas-microsoft-com:office:smarttags" w:element="City">
        <w:smartTag w:uri="urn:schemas-microsoft-com:office:smarttags" w:element="place">
          <w:r w:rsidRPr="0038448D">
            <w:t>Valence</w:t>
          </w:r>
        </w:smartTag>
      </w:smartTag>
      <w:r w:rsidRPr="0038448D">
        <w:t xml:space="preserve"> Sequences</w:t>
      </w:r>
    </w:p>
    <w:p w14:paraId="17C88A56" w14:textId="77777777" w:rsidR="00BB162C" w:rsidRPr="0038448D" w:rsidRDefault="00BB162C" w:rsidP="0038448D">
      <w:pPr>
        <w:pStyle w:val="Textkrper"/>
        <w:spacing w:before="0" w:line="240" w:lineRule="auto"/>
        <w:jc w:val="left"/>
        <w:rPr>
          <w:lang w:val="fr-FR"/>
        </w:rPr>
      </w:pPr>
      <w:proofErr w:type="spellStart"/>
      <w:r w:rsidRPr="0038448D">
        <w:rPr>
          <w:lang w:val="fr-FR"/>
        </w:rPr>
        <w:t>Faulon</w:t>
      </w:r>
      <w:proofErr w:type="spellEnd"/>
      <w:r w:rsidRPr="0038448D">
        <w:rPr>
          <w:lang w:val="fr-FR"/>
        </w:rPr>
        <w:t>, J.-L.; Collins, M.J.; Carr, R.D.</w:t>
      </w:r>
    </w:p>
    <w:p w14:paraId="036FCCA7" w14:textId="77777777" w:rsidR="00BB162C" w:rsidRPr="0038448D" w:rsidRDefault="00BB162C" w:rsidP="0038448D">
      <w:pPr>
        <w:pStyle w:val="Textkrper"/>
        <w:spacing w:before="0" w:line="240" w:lineRule="auto"/>
        <w:jc w:val="left"/>
      </w:pPr>
      <w:r w:rsidRPr="0038448D">
        <w:t>Journal of Chemical Information and Computer Sciences</w:t>
      </w:r>
    </w:p>
    <w:p w14:paraId="730ADA1D" w14:textId="77777777" w:rsidR="00BB162C" w:rsidRPr="0038448D" w:rsidRDefault="00BB162C" w:rsidP="0038448D">
      <w:pPr>
        <w:pStyle w:val="Textkrper"/>
        <w:spacing w:before="0" w:line="240" w:lineRule="auto"/>
        <w:jc w:val="left"/>
      </w:pPr>
      <w:r w:rsidRPr="0038448D">
        <w:t xml:space="preserve">Vol. 44, pp. 427-436, </w:t>
      </w:r>
      <w:r w:rsidRPr="0038448D">
        <w:rPr>
          <w:b/>
        </w:rPr>
        <w:t>2004</w:t>
      </w:r>
    </w:p>
    <w:p w14:paraId="025E7443" w14:textId="77777777" w:rsidR="00BB162C" w:rsidRPr="0038448D" w:rsidRDefault="00BB162C" w:rsidP="0038448D">
      <w:pPr>
        <w:pStyle w:val="Textkrper"/>
        <w:spacing w:before="0" w:line="240" w:lineRule="auto"/>
        <w:jc w:val="left"/>
      </w:pPr>
    </w:p>
    <w:p w14:paraId="7C9EED34" w14:textId="77777777" w:rsidR="00BB162C" w:rsidRDefault="00BB162C" w:rsidP="0038448D">
      <w:pPr>
        <w:pStyle w:val="berschrift2"/>
        <w:keepNext w:val="0"/>
      </w:pPr>
      <w:bookmarkStart w:id="122" w:name="_Toc41832845"/>
      <w:r>
        <w:t>b. Conversion of Unique Names to Fixed Length Name (Hash)</w:t>
      </w:r>
      <w:bookmarkEnd w:id="122"/>
    </w:p>
    <w:p w14:paraId="77FECCF0" w14:textId="77777777" w:rsidR="00BB162C" w:rsidRDefault="00BB162C" w:rsidP="0038448D">
      <w:pPr>
        <w:rPr>
          <w:rFonts w:ascii="Arial" w:hAnsi="Arial" w:cs="Arial"/>
          <w:sz w:val="24"/>
        </w:rPr>
      </w:pPr>
    </w:p>
    <w:p w14:paraId="05091D6F" w14:textId="77777777" w:rsidR="00BB162C" w:rsidRPr="0038448D" w:rsidRDefault="00BB162C" w:rsidP="0038448D">
      <w:pPr>
        <w:pStyle w:val="Textkrper"/>
        <w:spacing w:before="0" w:line="240" w:lineRule="auto"/>
        <w:jc w:val="left"/>
      </w:pPr>
      <w:r w:rsidRPr="0038448D">
        <w:t>Hash Functions for Rapid Storage and Retrieval of Chemical Structures</w:t>
      </w:r>
    </w:p>
    <w:p w14:paraId="49BAE3BF" w14:textId="77777777" w:rsidR="00BB162C" w:rsidRPr="0038448D" w:rsidRDefault="00BB162C" w:rsidP="0038448D">
      <w:pPr>
        <w:pStyle w:val="Textkrper"/>
        <w:spacing w:before="0" w:line="240" w:lineRule="auto"/>
        <w:jc w:val="left"/>
      </w:pPr>
      <w:proofErr w:type="spellStart"/>
      <w:r w:rsidRPr="0038448D">
        <w:t>Wipke</w:t>
      </w:r>
      <w:proofErr w:type="spellEnd"/>
      <w:r w:rsidRPr="0038448D">
        <w:t xml:space="preserve">, W.T.; Krishnan, S.; </w:t>
      </w:r>
      <w:proofErr w:type="spellStart"/>
      <w:r w:rsidRPr="0038448D">
        <w:t>Ouchi</w:t>
      </w:r>
      <w:proofErr w:type="spellEnd"/>
      <w:r w:rsidRPr="0038448D">
        <w:t>, G.I.</w:t>
      </w:r>
    </w:p>
    <w:p w14:paraId="21BFE79C" w14:textId="77777777" w:rsidR="00BB162C" w:rsidRPr="0038448D" w:rsidRDefault="00BB162C" w:rsidP="0038448D">
      <w:pPr>
        <w:pStyle w:val="Textkrper"/>
        <w:spacing w:before="0" w:line="240" w:lineRule="auto"/>
        <w:jc w:val="left"/>
      </w:pPr>
      <w:r w:rsidRPr="0038448D">
        <w:t>Journal of Chemical Information and Computer Sciences</w:t>
      </w:r>
    </w:p>
    <w:p w14:paraId="5A25219D" w14:textId="77777777" w:rsidR="00BB162C" w:rsidRPr="0038448D" w:rsidRDefault="00BB162C" w:rsidP="0038448D">
      <w:pPr>
        <w:pStyle w:val="Textkrper"/>
        <w:spacing w:before="0" w:line="240" w:lineRule="auto"/>
        <w:jc w:val="left"/>
      </w:pPr>
      <w:r w:rsidRPr="0038448D">
        <w:t xml:space="preserve">Vol. 18, No. 1, pp. 32-37, </w:t>
      </w:r>
      <w:r w:rsidRPr="0038448D">
        <w:rPr>
          <w:b/>
        </w:rPr>
        <w:t>1978</w:t>
      </w:r>
    </w:p>
    <w:p w14:paraId="5D876AFC" w14:textId="77777777" w:rsidR="00BB162C" w:rsidRPr="0038448D" w:rsidRDefault="00BB162C" w:rsidP="0038448D">
      <w:pPr>
        <w:pStyle w:val="Textkrper"/>
        <w:spacing w:before="0" w:line="240" w:lineRule="auto"/>
        <w:jc w:val="left"/>
      </w:pPr>
    </w:p>
    <w:p w14:paraId="2F20356B" w14:textId="77777777" w:rsidR="00BB162C" w:rsidRPr="0038448D" w:rsidRDefault="00BB162C" w:rsidP="0038448D">
      <w:pPr>
        <w:pStyle w:val="Textkrper"/>
        <w:spacing w:before="0" w:line="240" w:lineRule="auto"/>
        <w:jc w:val="left"/>
      </w:pPr>
      <w:r w:rsidRPr="0038448D">
        <w:t>Structure Searching in Chemical Databases by Direct Lookup Methods</w:t>
      </w:r>
    </w:p>
    <w:p w14:paraId="01AE049E" w14:textId="77777777" w:rsidR="00BB162C" w:rsidRPr="0038448D" w:rsidRDefault="00BB162C" w:rsidP="0038448D">
      <w:pPr>
        <w:pStyle w:val="Textkrper"/>
        <w:spacing w:before="0" w:line="240" w:lineRule="auto"/>
        <w:jc w:val="left"/>
        <w:rPr>
          <w:lang w:val="fr-FR"/>
        </w:rPr>
      </w:pPr>
      <w:r w:rsidRPr="0038448D">
        <w:rPr>
          <w:lang w:val="fr-FR"/>
        </w:rPr>
        <w:t xml:space="preserve">Christie, B.D.; </w:t>
      </w:r>
      <w:proofErr w:type="spellStart"/>
      <w:r w:rsidRPr="0038448D">
        <w:rPr>
          <w:lang w:val="fr-FR"/>
        </w:rPr>
        <w:t>Leland</w:t>
      </w:r>
      <w:proofErr w:type="spellEnd"/>
      <w:r w:rsidRPr="0038448D">
        <w:rPr>
          <w:lang w:val="fr-FR"/>
        </w:rPr>
        <w:t xml:space="preserve">, B.A.; </w:t>
      </w:r>
      <w:proofErr w:type="spellStart"/>
      <w:r w:rsidRPr="0038448D">
        <w:rPr>
          <w:lang w:val="fr-FR"/>
        </w:rPr>
        <w:t>Nourse</w:t>
      </w:r>
      <w:proofErr w:type="spellEnd"/>
      <w:r w:rsidRPr="0038448D">
        <w:rPr>
          <w:lang w:val="fr-FR"/>
        </w:rPr>
        <w:t>, J.G.</w:t>
      </w:r>
    </w:p>
    <w:p w14:paraId="0BF3E476" w14:textId="77777777" w:rsidR="00BB162C" w:rsidRPr="0038448D" w:rsidRDefault="00BB162C" w:rsidP="0038448D">
      <w:pPr>
        <w:pStyle w:val="Textkrper"/>
        <w:spacing w:before="0" w:line="240" w:lineRule="auto"/>
        <w:jc w:val="left"/>
      </w:pPr>
      <w:r w:rsidRPr="0038448D">
        <w:t>Journal of Chemical Information and Computer Sciences</w:t>
      </w:r>
    </w:p>
    <w:p w14:paraId="26904C27" w14:textId="77777777" w:rsidR="00BB162C" w:rsidRPr="0038448D" w:rsidRDefault="00BB162C" w:rsidP="0038448D">
      <w:pPr>
        <w:pStyle w:val="Textkrper"/>
        <w:spacing w:before="0" w:line="240" w:lineRule="auto"/>
        <w:jc w:val="left"/>
      </w:pPr>
      <w:r w:rsidRPr="0038448D">
        <w:t xml:space="preserve">Vol. 33, pp. 545-547, </w:t>
      </w:r>
      <w:r w:rsidRPr="0038448D">
        <w:rPr>
          <w:b/>
        </w:rPr>
        <w:t>1993</w:t>
      </w:r>
    </w:p>
    <w:p w14:paraId="08C63101" w14:textId="77777777" w:rsidR="00BB162C" w:rsidRPr="0038448D" w:rsidRDefault="00BB162C" w:rsidP="0038448D">
      <w:pPr>
        <w:pStyle w:val="Textkrper"/>
        <w:spacing w:before="0" w:line="240" w:lineRule="auto"/>
        <w:jc w:val="left"/>
      </w:pPr>
    </w:p>
    <w:p w14:paraId="3652AA79" w14:textId="77777777" w:rsidR="00BB162C" w:rsidRPr="0038448D" w:rsidRDefault="00BB162C" w:rsidP="0038448D">
      <w:pPr>
        <w:pStyle w:val="Textkrper"/>
        <w:spacing w:before="0" w:line="240" w:lineRule="auto"/>
        <w:jc w:val="left"/>
      </w:pPr>
      <w:r w:rsidRPr="0038448D">
        <w:t>Hash Codes for the Identification and Classification of Molecular Structure Elements</w:t>
      </w:r>
    </w:p>
    <w:p w14:paraId="1C62C182" w14:textId="77777777" w:rsidR="00BB162C" w:rsidRPr="0038448D" w:rsidRDefault="00BB162C" w:rsidP="0038448D">
      <w:pPr>
        <w:pStyle w:val="Textkrper"/>
        <w:spacing w:before="0" w:line="240" w:lineRule="auto"/>
        <w:jc w:val="left"/>
        <w:rPr>
          <w:lang w:val="nb-NO"/>
        </w:rPr>
      </w:pPr>
      <w:r w:rsidRPr="0038448D">
        <w:rPr>
          <w:lang w:val="nb-NO"/>
        </w:rPr>
        <w:t>Ihlenfeldt, W.D.; Gasteiger, J.</w:t>
      </w:r>
    </w:p>
    <w:p w14:paraId="13A6566C" w14:textId="77777777" w:rsidR="00BB162C" w:rsidRPr="0038448D" w:rsidRDefault="00BB162C" w:rsidP="0038448D">
      <w:pPr>
        <w:pStyle w:val="Textkrper"/>
        <w:spacing w:before="0" w:line="240" w:lineRule="auto"/>
        <w:jc w:val="left"/>
      </w:pPr>
      <w:r w:rsidRPr="0038448D">
        <w:lastRenderedPageBreak/>
        <w:t>Journal of Computational Chemistry</w:t>
      </w:r>
    </w:p>
    <w:p w14:paraId="6F4E1791" w14:textId="77777777" w:rsidR="00BB162C" w:rsidRPr="0038448D" w:rsidRDefault="00BB162C" w:rsidP="0038448D">
      <w:pPr>
        <w:pStyle w:val="Textkrper"/>
        <w:spacing w:before="0" w:line="240" w:lineRule="auto"/>
        <w:jc w:val="left"/>
      </w:pPr>
      <w:r w:rsidRPr="0038448D">
        <w:t xml:space="preserve">Vol. 15, No. 8, pp. 793-813, </w:t>
      </w:r>
      <w:r w:rsidRPr="0038448D">
        <w:rPr>
          <w:b/>
        </w:rPr>
        <w:t>1994</w:t>
      </w:r>
    </w:p>
    <w:p w14:paraId="21EB0792" w14:textId="77777777" w:rsidR="004B70DA" w:rsidRPr="0038448D" w:rsidRDefault="004B70DA" w:rsidP="0038448D">
      <w:pPr>
        <w:rPr>
          <w:sz w:val="24"/>
        </w:rPr>
      </w:pPr>
    </w:p>
    <w:p w14:paraId="508E231C" w14:textId="77777777" w:rsidR="00BB162C" w:rsidRDefault="00BB162C" w:rsidP="0038448D">
      <w:pPr>
        <w:pStyle w:val="berschrift2"/>
        <w:keepNext w:val="0"/>
      </w:pPr>
      <w:bookmarkStart w:id="123" w:name="_Toc41832846"/>
      <w:r>
        <w:t>c. Representation of Chemical Structures (relevant to naming)</w:t>
      </w:r>
      <w:bookmarkEnd w:id="123"/>
    </w:p>
    <w:p w14:paraId="77E5D66A" w14:textId="77777777" w:rsidR="00BB162C" w:rsidRDefault="00BB162C" w:rsidP="0038448D">
      <w:pPr>
        <w:rPr>
          <w:rFonts w:ascii="Arial" w:hAnsi="Arial" w:cs="Arial"/>
          <w:sz w:val="24"/>
        </w:rPr>
      </w:pPr>
    </w:p>
    <w:p w14:paraId="475F9A44" w14:textId="77777777" w:rsidR="00BB162C" w:rsidRPr="0038448D" w:rsidRDefault="00BB162C" w:rsidP="0038448D">
      <w:pPr>
        <w:pStyle w:val="Textkrper"/>
        <w:spacing w:before="0" w:line="240" w:lineRule="auto"/>
        <w:jc w:val="left"/>
      </w:pPr>
      <w:r w:rsidRPr="0038448D">
        <w:t xml:space="preserve">Simulation and Evaluation of Chemical Synthesis. Computer Representation and Manipulation of Stereochemistry </w:t>
      </w:r>
    </w:p>
    <w:p w14:paraId="39AE02FD" w14:textId="77777777" w:rsidR="00BB162C" w:rsidRPr="0038448D" w:rsidRDefault="00BB162C" w:rsidP="0038448D">
      <w:pPr>
        <w:pStyle w:val="Textkrper"/>
        <w:spacing w:before="0" w:line="240" w:lineRule="auto"/>
        <w:jc w:val="left"/>
      </w:pPr>
      <w:proofErr w:type="spellStart"/>
      <w:r w:rsidRPr="0038448D">
        <w:t>Wipke</w:t>
      </w:r>
      <w:proofErr w:type="spellEnd"/>
      <w:r w:rsidRPr="0038448D">
        <w:t xml:space="preserve">, W.T.; </w:t>
      </w:r>
      <w:proofErr w:type="spellStart"/>
      <w:r w:rsidRPr="0038448D">
        <w:t>Dyott</w:t>
      </w:r>
      <w:proofErr w:type="spellEnd"/>
      <w:r w:rsidRPr="0038448D">
        <w:t xml:space="preserve">, T.M. </w:t>
      </w:r>
    </w:p>
    <w:p w14:paraId="63B5670B" w14:textId="77777777" w:rsidR="00BB162C" w:rsidRPr="0038448D" w:rsidRDefault="00BB162C" w:rsidP="0038448D">
      <w:pPr>
        <w:pStyle w:val="Textkrper"/>
        <w:spacing w:before="0" w:line="240" w:lineRule="auto"/>
        <w:jc w:val="left"/>
      </w:pPr>
      <w:r w:rsidRPr="0038448D">
        <w:t xml:space="preserve">Journal of the American Chemical Society </w:t>
      </w:r>
    </w:p>
    <w:p w14:paraId="413F079C" w14:textId="77777777" w:rsidR="00BB162C" w:rsidRPr="0038448D" w:rsidRDefault="00BB162C" w:rsidP="0038448D">
      <w:pPr>
        <w:pStyle w:val="Textkrper"/>
        <w:spacing w:before="0" w:line="240" w:lineRule="auto"/>
        <w:jc w:val="left"/>
      </w:pPr>
      <w:r w:rsidRPr="0038448D">
        <w:t xml:space="preserve">Vol. 96, No. 15, pp. 4825-4834, </w:t>
      </w:r>
      <w:r w:rsidRPr="0038448D">
        <w:rPr>
          <w:b/>
        </w:rPr>
        <w:t>1974</w:t>
      </w:r>
      <w:r w:rsidRPr="0038448D">
        <w:rPr>
          <w:b/>
        </w:rPr>
        <w:br/>
      </w:r>
    </w:p>
    <w:p w14:paraId="2A13B3C1" w14:textId="77777777" w:rsidR="00BB162C" w:rsidRPr="0038448D" w:rsidRDefault="00BB162C" w:rsidP="0038448D">
      <w:pPr>
        <w:pStyle w:val="Textkrper"/>
        <w:spacing w:before="0" w:line="240" w:lineRule="auto"/>
        <w:jc w:val="left"/>
      </w:pPr>
      <w:r w:rsidRPr="0038448D">
        <w:t>An Efficient Design for Chemical Structure Searching.  III. The Coding of Resonating and Tautomeric Forms</w:t>
      </w:r>
    </w:p>
    <w:p w14:paraId="50E3C2E9" w14:textId="77777777" w:rsidR="00BB162C" w:rsidRPr="0038448D" w:rsidRDefault="00BB162C" w:rsidP="0038448D">
      <w:pPr>
        <w:pStyle w:val="Textkrper"/>
        <w:spacing w:before="0" w:line="240" w:lineRule="auto"/>
        <w:jc w:val="left"/>
      </w:pPr>
      <w:r w:rsidRPr="0038448D">
        <w:t>Feldman, A.</w:t>
      </w:r>
    </w:p>
    <w:p w14:paraId="4CB94FA4" w14:textId="77777777" w:rsidR="00BB162C" w:rsidRPr="0038448D" w:rsidRDefault="00BB162C" w:rsidP="0038448D">
      <w:pPr>
        <w:pStyle w:val="Textkrper"/>
        <w:spacing w:before="0" w:line="240" w:lineRule="auto"/>
        <w:jc w:val="left"/>
      </w:pPr>
      <w:r w:rsidRPr="0038448D">
        <w:t>Journal of Chemical Information and Computer Sciences</w:t>
      </w:r>
    </w:p>
    <w:p w14:paraId="7C312F1A" w14:textId="77777777" w:rsidR="00BB162C" w:rsidRPr="0038448D" w:rsidRDefault="00BB162C" w:rsidP="0038448D">
      <w:pPr>
        <w:pStyle w:val="Textkrper"/>
        <w:spacing w:before="0" w:line="240" w:lineRule="auto"/>
        <w:jc w:val="left"/>
      </w:pPr>
      <w:r w:rsidRPr="0038448D">
        <w:t xml:space="preserve">Vol. 17, No. 4, pp. 220-223, </w:t>
      </w:r>
      <w:r w:rsidRPr="0038448D">
        <w:rPr>
          <w:b/>
        </w:rPr>
        <w:t>1977</w:t>
      </w:r>
    </w:p>
    <w:p w14:paraId="05E8E133" w14:textId="77777777" w:rsidR="00BB162C" w:rsidRPr="0038448D" w:rsidRDefault="00BB162C" w:rsidP="0038448D">
      <w:pPr>
        <w:pStyle w:val="Textkrper"/>
        <w:spacing w:before="0" w:line="240" w:lineRule="auto"/>
        <w:jc w:val="left"/>
      </w:pPr>
    </w:p>
    <w:p w14:paraId="5214129B" w14:textId="77777777" w:rsidR="00BB162C" w:rsidRPr="0038448D" w:rsidRDefault="00BB162C" w:rsidP="0038448D">
      <w:pPr>
        <w:pStyle w:val="Textkrper"/>
        <w:spacing w:before="0" w:line="240" w:lineRule="auto"/>
        <w:jc w:val="left"/>
      </w:pPr>
      <w:r w:rsidRPr="0038448D">
        <w:t>A Representation of π Systems for Efficient Computer Manipulation</w:t>
      </w:r>
    </w:p>
    <w:p w14:paraId="671A9D2C" w14:textId="77777777" w:rsidR="00BB162C" w:rsidRPr="0038448D" w:rsidRDefault="00BB162C" w:rsidP="0038448D">
      <w:pPr>
        <w:pStyle w:val="Textkrper"/>
        <w:spacing w:before="0" w:line="240" w:lineRule="auto"/>
        <w:jc w:val="left"/>
      </w:pPr>
      <w:proofErr w:type="spellStart"/>
      <w:r w:rsidRPr="0038448D">
        <w:t>Gasteiger</w:t>
      </w:r>
      <w:proofErr w:type="spellEnd"/>
      <w:r w:rsidRPr="0038448D">
        <w:t>, J.</w:t>
      </w:r>
    </w:p>
    <w:p w14:paraId="030C8B29" w14:textId="77777777" w:rsidR="00BB162C" w:rsidRPr="0038448D" w:rsidRDefault="00BB162C" w:rsidP="0038448D">
      <w:pPr>
        <w:pStyle w:val="Textkrper"/>
        <w:spacing w:before="0" w:line="240" w:lineRule="auto"/>
        <w:jc w:val="left"/>
      </w:pPr>
      <w:r w:rsidRPr="0038448D">
        <w:t>Journal of Chemical Information and Computer Sciences</w:t>
      </w:r>
    </w:p>
    <w:p w14:paraId="13436622" w14:textId="77777777" w:rsidR="00BB162C" w:rsidRPr="0038448D" w:rsidRDefault="00BB162C" w:rsidP="0038448D">
      <w:pPr>
        <w:pStyle w:val="Textkrper"/>
        <w:spacing w:before="0" w:line="240" w:lineRule="auto"/>
        <w:jc w:val="left"/>
      </w:pPr>
      <w:r w:rsidRPr="0038448D">
        <w:t xml:space="preserve">Vol. 19, No. 2, pp. 111-115, </w:t>
      </w:r>
      <w:r w:rsidRPr="0038448D">
        <w:rPr>
          <w:b/>
        </w:rPr>
        <w:t>1979</w:t>
      </w:r>
    </w:p>
    <w:p w14:paraId="1BB1EFB6" w14:textId="77777777" w:rsidR="00BB162C" w:rsidRPr="0038448D" w:rsidRDefault="00BB162C" w:rsidP="0038448D">
      <w:pPr>
        <w:pStyle w:val="Textkrper"/>
        <w:spacing w:before="0" w:line="240" w:lineRule="auto"/>
        <w:jc w:val="left"/>
      </w:pPr>
    </w:p>
    <w:p w14:paraId="1445DCEE" w14:textId="77777777" w:rsidR="00BB162C" w:rsidRPr="0038448D" w:rsidRDefault="00BB162C" w:rsidP="0038448D">
      <w:pPr>
        <w:pStyle w:val="Textkrper"/>
        <w:spacing w:before="0" w:line="240" w:lineRule="auto"/>
        <w:jc w:val="left"/>
      </w:pPr>
      <w:r w:rsidRPr="0038448D">
        <w:t xml:space="preserve">The Chemical Abstracts Service Chemical Registry System. VII. </w:t>
      </w:r>
      <w:proofErr w:type="spellStart"/>
      <w:r w:rsidRPr="0038448D">
        <w:t>Tautomerism</w:t>
      </w:r>
      <w:proofErr w:type="spellEnd"/>
      <w:r w:rsidRPr="0038448D">
        <w:t xml:space="preserve"> and Alternating Bonds</w:t>
      </w:r>
    </w:p>
    <w:p w14:paraId="573958B2" w14:textId="77777777" w:rsidR="00BB162C" w:rsidRPr="0038448D" w:rsidRDefault="00BB162C" w:rsidP="0038448D">
      <w:pPr>
        <w:pStyle w:val="Textkrper"/>
        <w:spacing w:before="0" w:line="240" w:lineRule="auto"/>
        <w:jc w:val="left"/>
      </w:pPr>
      <w:proofErr w:type="spellStart"/>
      <w:r w:rsidRPr="0038448D">
        <w:t>Mockus</w:t>
      </w:r>
      <w:proofErr w:type="spellEnd"/>
      <w:r w:rsidRPr="0038448D">
        <w:t xml:space="preserve">, J.; </w:t>
      </w:r>
      <w:proofErr w:type="spellStart"/>
      <w:r w:rsidRPr="0038448D">
        <w:t>Stobauch</w:t>
      </w:r>
      <w:proofErr w:type="spellEnd"/>
      <w:r w:rsidRPr="0038448D">
        <w:t xml:space="preserve">, R.J. </w:t>
      </w:r>
    </w:p>
    <w:p w14:paraId="4E0C9462" w14:textId="77777777" w:rsidR="00BB162C" w:rsidRPr="0038448D" w:rsidRDefault="00BB162C" w:rsidP="0038448D">
      <w:pPr>
        <w:pStyle w:val="Textkrper"/>
        <w:spacing w:before="0" w:line="240" w:lineRule="auto"/>
        <w:jc w:val="left"/>
      </w:pPr>
      <w:r w:rsidRPr="0038448D">
        <w:t>Journal of Chemical Information and Computer Sciences</w:t>
      </w:r>
    </w:p>
    <w:p w14:paraId="53A546C5" w14:textId="77777777" w:rsidR="00BB162C" w:rsidRPr="0038448D" w:rsidRDefault="00BB162C" w:rsidP="0038448D">
      <w:pPr>
        <w:pStyle w:val="Textkrper"/>
        <w:spacing w:before="0" w:line="240" w:lineRule="auto"/>
        <w:jc w:val="left"/>
      </w:pPr>
      <w:r w:rsidRPr="0038448D">
        <w:t xml:space="preserve">Vol. 20, No. 1, pp. 18-22, </w:t>
      </w:r>
      <w:r w:rsidRPr="0038448D">
        <w:rPr>
          <w:b/>
        </w:rPr>
        <w:t>1980</w:t>
      </w:r>
    </w:p>
    <w:p w14:paraId="0698E53D" w14:textId="77777777" w:rsidR="00BB162C" w:rsidRPr="0038448D" w:rsidRDefault="00BB162C" w:rsidP="0038448D">
      <w:pPr>
        <w:pStyle w:val="Textkrper"/>
        <w:spacing w:before="0" w:line="240" w:lineRule="auto"/>
        <w:jc w:val="left"/>
      </w:pPr>
    </w:p>
    <w:p w14:paraId="329EF754" w14:textId="77777777" w:rsidR="00BB162C" w:rsidRPr="0038448D" w:rsidRDefault="00BB162C" w:rsidP="0038448D">
      <w:pPr>
        <w:pStyle w:val="Textkrper"/>
        <w:spacing w:before="0" w:line="240" w:lineRule="auto"/>
        <w:jc w:val="left"/>
      </w:pPr>
      <w:r w:rsidRPr="0038448D">
        <w:t xml:space="preserve">Computer-Assisted Mechanistic Evaluation of Organic Reactions. 2. Perception of Rings, Aromaticity, and </w:t>
      </w:r>
      <w:proofErr w:type="spellStart"/>
      <w:r w:rsidRPr="0038448D">
        <w:t>Tautomers</w:t>
      </w:r>
      <w:proofErr w:type="spellEnd"/>
    </w:p>
    <w:p w14:paraId="178324C4" w14:textId="77777777" w:rsidR="00BB162C" w:rsidRPr="00E93CC9" w:rsidRDefault="00BB162C" w:rsidP="0038448D">
      <w:pPr>
        <w:pStyle w:val="Textkrper"/>
        <w:spacing w:before="0" w:line="240" w:lineRule="auto"/>
        <w:jc w:val="left"/>
        <w:rPr>
          <w:lang w:val="de-DE"/>
        </w:rPr>
      </w:pPr>
      <w:r w:rsidRPr="00E93CC9">
        <w:rPr>
          <w:lang w:val="de-DE"/>
        </w:rPr>
        <w:t>Roos-</w:t>
      </w:r>
      <w:proofErr w:type="spellStart"/>
      <w:r w:rsidRPr="00E93CC9">
        <w:rPr>
          <w:lang w:val="de-DE"/>
        </w:rPr>
        <w:t>Kozel</w:t>
      </w:r>
      <w:proofErr w:type="spellEnd"/>
      <w:r w:rsidRPr="00E93CC9">
        <w:rPr>
          <w:lang w:val="de-DE"/>
        </w:rPr>
        <w:t xml:space="preserve">, B.L.; </w:t>
      </w:r>
      <w:proofErr w:type="spellStart"/>
      <w:r w:rsidRPr="00E93CC9">
        <w:rPr>
          <w:lang w:val="de-DE"/>
        </w:rPr>
        <w:t>Jorgenson</w:t>
      </w:r>
      <w:proofErr w:type="spellEnd"/>
      <w:r w:rsidRPr="00E93CC9">
        <w:rPr>
          <w:lang w:val="de-DE"/>
        </w:rPr>
        <w:t>, W.L.</w:t>
      </w:r>
    </w:p>
    <w:p w14:paraId="1D261F1D" w14:textId="77777777" w:rsidR="00BB162C" w:rsidRPr="0038448D" w:rsidRDefault="00BB162C" w:rsidP="0038448D">
      <w:pPr>
        <w:pStyle w:val="Textkrper"/>
        <w:spacing w:before="0" w:line="240" w:lineRule="auto"/>
        <w:jc w:val="left"/>
      </w:pPr>
      <w:r w:rsidRPr="0038448D">
        <w:t>Journal of Chemical Information and Computer Sciences</w:t>
      </w:r>
    </w:p>
    <w:p w14:paraId="5A845FF2" w14:textId="77777777" w:rsidR="00BB162C" w:rsidRPr="0038448D" w:rsidRDefault="00BB162C" w:rsidP="0038448D">
      <w:pPr>
        <w:pStyle w:val="Textkrper"/>
        <w:spacing w:before="0" w:line="240" w:lineRule="auto"/>
        <w:jc w:val="left"/>
      </w:pPr>
      <w:r w:rsidRPr="0038448D">
        <w:t xml:space="preserve">Vol. 21, pp. 101-111, </w:t>
      </w:r>
      <w:r w:rsidRPr="0038448D">
        <w:rPr>
          <w:b/>
        </w:rPr>
        <w:t>1991</w:t>
      </w:r>
    </w:p>
    <w:p w14:paraId="23619A89" w14:textId="77777777" w:rsidR="00BB162C" w:rsidRPr="0038448D" w:rsidRDefault="00BB162C" w:rsidP="0038448D">
      <w:pPr>
        <w:pStyle w:val="Textkrper"/>
        <w:spacing w:before="0" w:line="240" w:lineRule="auto"/>
        <w:jc w:val="left"/>
      </w:pPr>
    </w:p>
    <w:p w14:paraId="72724884" w14:textId="77777777" w:rsidR="00BB162C" w:rsidRPr="0038448D" w:rsidRDefault="00BB162C" w:rsidP="0038448D">
      <w:pPr>
        <w:pStyle w:val="Textkrper"/>
        <w:spacing w:before="0" w:line="240" w:lineRule="auto"/>
        <w:jc w:val="left"/>
      </w:pPr>
      <w:r w:rsidRPr="0038448D">
        <w:t>Chemical Abstracts Service Chemical Registry System.  13. Enhanced Handling of Stereochemistry</w:t>
      </w:r>
    </w:p>
    <w:p w14:paraId="2554EC7C" w14:textId="77777777" w:rsidR="00BB162C" w:rsidRPr="0038448D" w:rsidRDefault="00BB162C" w:rsidP="0038448D">
      <w:pPr>
        <w:pStyle w:val="Textkrper"/>
        <w:spacing w:before="0" w:line="240" w:lineRule="auto"/>
        <w:jc w:val="left"/>
      </w:pPr>
      <w:r w:rsidRPr="0038448D">
        <w:t xml:space="preserve">Blackwood, J.E.; Blower, </w:t>
      </w:r>
      <w:proofErr w:type="spellStart"/>
      <w:r w:rsidRPr="0038448D">
        <w:t>pp.E</w:t>
      </w:r>
      <w:proofErr w:type="spellEnd"/>
      <w:r w:rsidRPr="0038448D">
        <w:t xml:space="preserve">., Jr.; </w:t>
      </w:r>
      <w:proofErr w:type="spellStart"/>
      <w:r w:rsidRPr="0038448D">
        <w:t>Layten</w:t>
      </w:r>
      <w:proofErr w:type="spellEnd"/>
      <w:r w:rsidRPr="0038448D">
        <w:t xml:space="preserve">, S.W.; Lillie, D.H.; </w:t>
      </w:r>
      <w:proofErr w:type="spellStart"/>
      <w:r w:rsidRPr="0038448D">
        <w:t>Lipkus</w:t>
      </w:r>
      <w:proofErr w:type="spellEnd"/>
      <w:r w:rsidRPr="0038448D">
        <w:t xml:space="preserve">, A.H.; Peer, J.P.; Qian, C.; </w:t>
      </w:r>
      <w:proofErr w:type="spellStart"/>
      <w:r w:rsidRPr="0038448D">
        <w:t>Staggenborg</w:t>
      </w:r>
      <w:proofErr w:type="spellEnd"/>
      <w:r w:rsidRPr="0038448D">
        <w:t>, L.M.; Watson, C.E.</w:t>
      </w:r>
    </w:p>
    <w:p w14:paraId="460126B1" w14:textId="77777777" w:rsidR="00BB162C" w:rsidRPr="0038448D" w:rsidRDefault="00BB162C" w:rsidP="0038448D">
      <w:pPr>
        <w:pStyle w:val="Textkrper"/>
        <w:spacing w:before="0" w:line="240" w:lineRule="auto"/>
        <w:jc w:val="left"/>
      </w:pPr>
      <w:r w:rsidRPr="0038448D">
        <w:t>Journal of Chemical Information and Computer Sciences</w:t>
      </w:r>
    </w:p>
    <w:p w14:paraId="35361F61" w14:textId="77777777" w:rsidR="00BB162C" w:rsidRPr="0038448D" w:rsidRDefault="00BB162C" w:rsidP="0038448D">
      <w:pPr>
        <w:pStyle w:val="Textkrper"/>
        <w:spacing w:before="0" w:line="240" w:lineRule="auto"/>
        <w:jc w:val="left"/>
      </w:pPr>
      <w:r w:rsidRPr="0038448D">
        <w:t xml:space="preserve">Vol. 21, pp. 204-212, </w:t>
      </w:r>
      <w:r w:rsidRPr="0038448D">
        <w:rPr>
          <w:b/>
        </w:rPr>
        <w:t>1991</w:t>
      </w:r>
    </w:p>
    <w:p w14:paraId="785EA639" w14:textId="77777777" w:rsidR="00BB162C" w:rsidRPr="0038448D" w:rsidRDefault="00BB162C" w:rsidP="0038448D">
      <w:pPr>
        <w:pStyle w:val="Textkrper"/>
        <w:spacing w:before="0" w:line="240" w:lineRule="auto"/>
        <w:jc w:val="left"/>
      </w:pPr>
    </w:p>
    <w:p w14:paraId="621BDEAD" w14:textId="77777777" w:rsidR="00BB162C" w:rsidRPr="0038448D" w:rsidRDefault="00BB162C" w:rsidP="0038448D">
      <w:pPr>
        <w:pStyle w:val="Textkrper"/>
        <w:spacing w:before="0" w:line="240" w:lineRule="auto"/>
        <w:jc w:val="left"/>
      </w:pPr>
      <w:r w:rsidRPr="0038448D">
        <w:t>Stereochemistry and Sequence Rules A Proposal for Modification of Cahn-</w:t>
      </w:r>
      <w:proofErr w:type="spellStart"/>
      <w:r w:rsidRPr="0038448D">
        <w:t>Ingold</w:t>
      </w:r>
      <w:proofErr w:type="spellEnd"/>
      <w:r w:rsidRPr="0038448D">
        <w:t>-Prelog System</w:t>
      </w:r>
    </w:p>
    <w:p w14:paraId="623A8A5B" w14:textId="77777777" w:rsidR="00BB162C" w:rsidRPr="0038448D" w:rsidRDefault="00BB162C" w:rsidP="0038448D">
      <w:pPr>
        <w:pStyle w:val="Textkrper"/>
        <w:spacing w:before="0" w:line="240" w:lineRule="auto"/>
        <w:jc w:val="left"/>
      </w:pPr>
      <w:proofErr w:type="spellStart"/>
      <w:r w:rsidRPr="0038448D">
        <w:t>Perdih</w:t>
      </w:r>
      <w:proofErr w:type="spellEnd"/>
      <w:r w:rsidRPr="0038448D">
        <w:t xml:space="preserve">, M.; </w:t>
      </w:r>
      <w:proofErr w:type="spellStart"/>
      <w:r w:rsidRPr="0038448D">
        <w:t>Razinger</w:t>
      </w:r>
      <w:proofErr w:type="spellEnd"/>
      <w:r w:rsidRPr="0038448D">
        <w:t>, M.</w:t>
      </w:r>
    </w:p>
    <w:p w14:paraId="7ADABA65" w14:textId="77777777" w:rsidR="00BB162C" w:rsidRPr="0038448D" w:rsidRDefault="00BB162C" w:rsidP="0038448D">
      <w:pPr>
        <w:pStyle w:val="Textkrper"/>
        <w:spacing w:before="0" w:line="240" w:lineRule="auto"/>
        <w:jc w:val="left"/>
      </w:pPr>
      <w:proofErr w:type="spellStart"/>
      <w:r w:rsidRPr="0038448D">
        <w:t>Tetrahedreon</w:t>
      </w:r>
      <w:proofErr w:type="spellEnd"/>
      <w:r w:rsidRPr="0038448D">
        <w:t>: Asymmetry</w:t>
      </w:r>
    </w:p>
    <w:p w14:paraId="342D9FC4" w14:textId="77777777" w:rsidR="00BB162C" w:rsidRPr="0038448D" w:rsidRDefault="00BB162C" w:rsidP="0038448D">
      <w:pPr>
        <w:pStyle w:val="Textkrper"/>
        <w:spacing w:before="0" w:line="240" w:lineRule="auto"/>
        <w:jc w:val="left"/>
      </w:pPr>
      <w:r w:rsidRPr="0038448D">
        <w:lastRenderedPageBreak/>
        <w:t xml:space="preserve">Vol. 5, No. 5, pp. 835-861, </w:t>
      </w:r>
      <w:r w:rsidRPr="0038448D">
        <w:rPr>
          <w:b/>
        </w:rPr>
        <w:t>1994</w:t>
      </w:r>
    </w:p>
    <w:p w14:paraId="5556EB68" w14:textId="77777777" w:rsidR="00BB162C" w:rsidRPr="0038448D" w:rsidRDefault="00BB162C" w:rsidP="0038448D">
      <w:pPr>
        <w:pStyle w:val="Textkrper"/>
        <w:spacing w:before="0" w:line="240" w:lineRule="auto"/>
        <w:jc w:val="left"/>
      </w:pPr>
    </w:p>
    <w:p w14:paraId="0291E062" w14:textId="77777777" w:rsidR="00BB162C" w:rsidRPr="0038448D" w:rsidRDefault="00BB162C" w:rsidP="0038448D">
      <w:pPr>
        <w:pStyle w:val="Textkrper"/>
        <w:spacing w:before="0" w:line="240" w:lineRule="auto"/>
        <w:jc w:val="left"/>
      </w:pPr>
      <w:r w:rsidRPr="0038448D">
        <w:t>Computerized Stereochemistry: Coding and Naming Configurational Stereoisomers</w:t>
      </w:r>
    </w:p>
    <w:p w14:paraId="3159BCC9" w14:textId="77777777" w:rsidR="00BB162C" w:rsidRPr="0038448D" w:rsidRDefault="00BB162C" w:rsidP="0038448D">
      <w:pPr>
        <w:pStyle w:val="Textkrper"/>
        <w:spacing w:before="0" w:line="240" w:lineRule="auto"/>
        <w:jc w:val="left"/>
      </w:pPr>
      <w:proofErr w:type="spellStart"/>
      <w:r w:rsidRPr="0038448D">
        <w:t>Razinger</w:t>
      </w:r>
      <w:proofErr w:type="spellEnd"/>
      <w:r w:rsidRPr="0038448D">
        <w:t xml:space="preserve">, M.; </w:t>
      </w:r>
      <w:proofErr w:type="spellStart"/>
      <w:r w:rsidRPr="0038448D">
        <w:t>Perdih</w:t>
      </w:r>
      <w:proofErr w:type="spellEnd"/>
      <w:r w:rsidRPr="0038448D">
        <w:t>, M.</w:t>
      </w:r>
    </w:p>
    <w:p w14:paraId="5AAC32CD" w14:textId="77777777" w:rsidR="00BB162C" w:rsidRPr="0038448D" w:rsidRDefault="00BB162C" w:rsidP="0038448D">
      <w:pPr>
        <w:pStyle w:val="Textkrper"/>
        <w:spacing w:before="0" w:line="240" w:lineRule="auto"/>
        <w:jc w:val="left"/>
      </w:pPr>
      <w:r w:rsidRPr="0038448D">
        <w:t>Journal of Chemical Information and Computer Sciences</w:t>
      </w:r>
    </w:p>
    <w:p w14:paraId="1B25D3C4" w14:textId="77777777" w:rsidR="00BB162C" w:rsidRPr="0038448D" w:rsidRDefault="00BB162C" w:rsidP="0038448D">
      <w:pPr>
        <w:pStyle w:val="Textkrper"/>
        <w:spacing w:before="0" w:line="240" w:lineRule="auto"/>
        <w:jc w:val="left"/>
      </w:pPr>
      <w:r w:rsidRPr="0038448D">
        <w:t xml:space="preserve">Vol. 34, pp. 290-296, </w:t>
      </w:r>
      <w:r w:rsidRPr="0038448D">
        <w:rPr>
          <w:b/>
        </w:rPr>
        <w:t>1994</w:t>
      </w:r>
    </w:p>
    <w:p w14:paraId="1539D242" w14:textId="77777777" w:rsidR="00BB162C" w:rsidRPr="0038448D" w:rsidRDefault="00BB162C" w:rsidP="0038448D">
      <w:pPr>
        <w:pStyle w:val="Textkrper"/>
        <w:spacing w:before="0" w:line="240" w:lineRule="auto"/>
        <w:jc w:val="left"/>
      </w:pPr>
    </w:p>
    <w:p w14:paraId="6643EF76" w14:textId="77777777" w:rsidR="00BB162C" w:rsidRPr="0038448D" w:rsidRDefault="00BB162C" w:rsidP="0038448D">
      <w:pPr>
        <w:pStyle w:val="Textkrper"/>
        <w:spacing w:before="0" w:line="240" w:lineRule="auto"/>
        <w:jc w:val="left"/>
      </w:pPr>
      <w:r w:rsidRPr="0038448D">
        <w:t>Implementation of the Cahn-</w:t>
      </w:r>
      <w:proofErr w:type="spellStart"/>
      <w:r w:rsidRPr="0038448D">
        <w:t>Ingold</w:t>
      </w:r>
      <w:proofErr w:type="spellEnd"/>
      <w:r w:rsidRPr="0038448D">
        <w:t xml:space="preserve">-Prelog System for </w:t>
      </w:r>
      <w:proofErr w:type="spellStart"/>
      <w:r w:rsidRPr="0038448D">
        <w:t>Stereochemical</w:t>
      </w:r>
      <w:proofErr w:type="spellEnd"/>
      <w:r w:rsidRPr="0038448D">
        <w:t xml:space="preserve"> Perception in the </w:t>
      </w:r>
      <w:smartTag w:uri="urn:schemas-microsoft-com:office:smarttags" w:element="City">
        <w:smartTag w:uri="urn:schemas-microsoft-com:office:smarttags" w:element="place">
          <w:r w:rsidRPr="0038448D">
            <w:t>LHASA</w:t>
          </w:r>
        </w:smartTag>
      </w:smartTag>
      <w:r w:rsidRPr="0038448D">
        <w:t xml:space="preserve"> Program</w:t>
      </w:r>
    </w:p>
    <w:p w14:paraId="574678A1" w14:textId="77777777" w:rsidR="00BB162C" w:rsidRPr="0038448D" w:rsidRDefault="00BB162C" w:rsidP="0038448D">
      <w:pPr>
        <w:pStyle w:val="Textkrper"/>
        <w:spacing w:before="0" w:line="240" w:lineRule="auto"/>
        <w:jc w:val="left"/>
      </w:pPr>
      <w:r w:rsidRPr="0038448D">
        <w:t>Mata, pp.; Lobo, A.M.; Marshall, C.; Johnson, A.P.</w:t>
      </w:r>
    </w:p>
    <w:p w14:paraId="458E8E82" w14:textId="77777777" w:rsidR="00BB162C" w:rsidRPr="0038448D" w:rsidRDefault="00BB162C" w:rsidP="0038448D">
      <w:pPr>
        <w:pStyle w:val="Textkrper"/>
        <w:spacing w:before="0" w:line="240" w:lineRule="auto"/>
        <w:jc w:val="left"/>
      </w:pPr>
      <w:r w:rsidRPr="0038448D">
        <w:t>Journal of Chemical Information and Computer Sciences</w:t>
      </w:r>
    </w:p>
    <w:p w14:paraId="08FDD8C9" w14:textId="77777777" w:rsidR="00BB162C" w:rsidRPr="0038448D" w:rsidRDefault="00BB162C" w:rsidP="0038448D">
      <w:pPr>
        <w:pStyle w:val="Textkrper"/>
        <w:spacing w:before="0" w:line="240" w:lineRule="auto"/>
        <w:jc w:val="left"/>
      </w:pPr>
      <w:r w:rsidRPr="0038448D">
        <w:t xml:space="preserve">Vol. 34, pp. 491-504, </w:t>
      </w:r>
      <w:r w:rsidRPr="0038448D">
        <w:rPr>
          <w:b/>
        </w:rPr>
        <w:t>1994</w:t>
      </w:r>
    </w:p>
    <w:p w14:paraId="0D725C68" w14:textId="77777777" w:rsidR="00BB162C" w:rsidRPr="0038448D" w:rsidRDefault="00BB162C" w:rsidP="0038448D">
      <w:pPr>
        <w:pStyle w:val="Textkrper"/>
        <w:spacing w:before="0" w:line="240" w:lineRule="auto"/>
        <w:jc w:val="left"/>
      </w:pPr>
    </w:p>
    <w:p w14:paraId="774FBCE6" w14:textId="77777777" w:rsidR="00BB162C" w:rsidRPr="0038448D" w:rsidRDefault="00BB162C" w:rsidP="0038448D">
      <w:pPr>
        <w:pStyle w:val="Textkrper"/>
        <w:spacing w:before="0" w:line="240" w:lineRule="auto"/>
        <w:jc w:val="left"/>
      </w:pPr>
      <w:r w:rsidRPr="0038448D">
        <w:t xml:space="preserve">Chemical </w:t>
      </w:r>
      <w:proofErr w:type="spellStart"/>
      <w:r w:rsidRPr="0038448D">
        <w:t>eXchange</w:t>
      </w:r>
      <w:proofErr w:type="spellEnd"/>
      <w:r w:rsidRPr="0038448D">
        <w:t xml:space="preserve"> format (CXF)</w:t>
      </w:r>
    </w:p>
    <w:p w14:paraId="490EA975" w14:textId="77777777" w:rsidR="00BB162C" w:rsidRPr="0038448D" w:rsidRDefault="00BB162C" w:rsidP="0038448D">
      <w:pPr>
        <w:pStyle w:val="Textkrper"/>
        <w:spacing w:before="0" w:line="240" w:lineRule="auto"/>
        <w:jc w:val="left"/>
      </w:pPr>
      <w:r w:rsidRPr="0038448D">
        <w:t>Chemical Abstracts Service</w:t>
      </w:r>
    </w:p>
    <w:p w14:paraId="5287C88A" w14:textId="77777777" w:rsidR="00BB162C" w:rsidRPr="0038448D" w:rsidRDefault="00BB162C" w:rsidP="0038448D">
      <w:pPr>
        <w:pStyle w:val="Textkrper"/>
        <w:spacing w:before="0" w:line="240" w:lineRule="auto"/>
        <w:jc w:val="left"/>
      </w:pPr>
      <w:r w:rsidRPr="0038448D">
        <w:t>Version 1.0</w:t>
      </w:r>
    </w:p>
    <w:p w14:paraId="3E254A92" w14:textId="77777777" w:rsidR="00BB162C" w:rsidRPr="0038448D" w:rsidRDefault="00BB162C" w:rsidP="0038448D">
      <w:pPr>
        <w:pStyle w:val="Textkrper"/>
        <w:spacing w:before="0" w:line="240" w:lineRule="auto"/>
        <w:jc w:val="left"/>
        <w:rPr>
          <w:b/>
        </w:rPr>
      </w:pPr>
      <w:r w:rsidRPr="0038448D">
        <w:t xml:space="preserve">September, </w:t>
      </w:r>
      <w:r w:rsidRPr="0038448D">
        <w:rPr>
          <w:b/>
        </w:rPr>
        <w:t>1994</w:t>
      </w:r>
    </w:p>
    <w:p w14:paraId="37AAA738" w14:textId="77777777" w:rsidR="00BB162C" w:rsidRPr="0038448D" w:rsidRDefault="00BB162C" w:rsidP="0038448D">
      <w:pPr>
        <w:pStyle w:val="Textkrper"/>
        <w:spacing w:before="0" w:line="240" w:lineRule="auto"/>
        <w:jc w:val="left"/>
      </w:pPr>
    </w:p>
    <w:p w14:paraId="28DDE391" w14:textId="77777777" w:rsidR="00BB162C" w:rsidRPr="0038448D" w:rsidRDefault="00BB162C" w:rsidP="0038448D">
      <w:pPr>
        <w:pStyle w:val="Textkrper"/>
        <w:spacing w:before="0" w:line="240" w:lineRule="auto"/>
        <w:jc w:val="left"/>
      </w:pPr>
      <w:r w:rsidRPr="0038448D">
        <w:t>Overcoming the Limitations of a Connection Table Description:  A Universal Representation of Chemical Species</w:t>
      </w:r>
    </w:p>
    <w:p w14:paraId="636FEB72" w14:textId="77777777" w:rsidR="00BB162C" w:rsidRPr="0038448D" w:rsidRDefault="00BB162C" w:rsidP="0038448D">
      <w:pPr>
        <w:pStyle w:val="Textkrper"/>
        <w:spacing w:before="0" w:line="240" w:lineRule="auto"/>
        <w:jc w:val="left"/>
      </w:pPr>
      <w:proofErr w:type="spellStart"/>
      <w:r w:rsidRPr="0038448D">
        <w:t>Bauerschmidt</w:t>
      </w:r>
      <w:proofErr w:type="spellEnd"/>
      <w:r w:rsidRPr="0038448D">
        <w:t xml:space="preserve">, S.; </w:t>
      </w:r>
      <w:proofErr w:type="spellStart"/>
      <w:r w:rsidRPr="0038448D">
        <w:t>Gasteiger</w:t>
      </w:r>
      <w:proofErr w:type="spellEnd"/>
      <w:r w:rsidRPr="0038448D">
        <w:t>, J.</w:t>
      </w:r>
    </w:p>
    <w:p w14:paraId="57A84FFA" w14:textId="77777777" w:rsidR="00BB162C" w:rsidRPr="0038448D" w:rsidRDefault="00BB162C" w:rsidP="0038448D">
      <w:pPr>
        <w:pStyle w:val="Textkrper"/>
        <w:spacing w:before="0" w:line="240" w:lineRule="auto"/>
        <w:jc w:val="left"/>
      </w:pPr>
      <w:r w:rsidRPr="0038448D">
        <w:t>Journal of Chemical Information and Computer Sciences</w:t>
      </w:r>
    </w:p>
    <w:p w14:paraId="6F11024F" w14:textId="77777777" w:rsidR="00BB162C" w:rsidRPr="0038448D" w:rsidRDefault="00BB162C" w:rsidP="0038448D">
      <w:pPr>
        <w:pStyle w:val="Textkrper"/>
        <w:spacing w:before="0" w:line="240" w:lineRule="auto"/>
        <w:jc w:val="left"/>
        <w:rPr>
          <w:b/>
        </w:rPr>
      </w:pPr>
      <w:r w:rsidRPr="0038448D">
        <w:t xml:space="preserve">Vol. 37, pp. 705-714, </w:t>
      </w:r>
      <w:r w:rsidRPr="0038448D">
        <w:rPr>
          <w:b/>
        </w:rPr>
        <w:t>1997</w:t>
      </w:r>
    </w:p>
    <w:p w14:paraId="7A927E64" w14:textId="77777777" w:rsidR="008A5AAF" w:rsidRPr="0038448D" w:rsidRDefault="008A5AAF" w:rsidP="0038448D">
      <w:pPr>
        <w:pStyle w:val="Textkrper"/>
        <w:spacing w:before="0" w:line="240" w:lineRule="auto"/>
        <w:jc w:val="left"/>
      </w:pPr>
    </w:p>
    <w:p w14:paraId="6107BF88" w14:textId="77777777" w:rsidR="008A5AAF" w:rsidRPr="0038448D" w:rsidRDefault="008A5AAF" w:rsidP="0038448D">
      <w:pPr>
        <w:rPr>
          <w:sz w:val="24"/>
        </w:rPr>
      </w:pPr>
    </w:p>
    <w:p w14:paraId="014BB255" w14:textId="77777777" w:rsidR="00BB162C" w:rsidRDefault="00BB162C" w:rsidP="0038448D">
      <w:pPr>
        <w:pStyle w:val="berschrift2"/>
        <w:keepNext w:val="0"/>
      </w:pPr>
      <w:bookmarkStart w:id="124" w:name="_Toc41832847"/>
      <w:r>
        <w:t>d. Fundamental Aspects of Unique Naming Methods</w:t>
      </w:r>
      <w:bookmarkEnd w:id="124"/>
    </w:p>
    <w:p w14:paraId="500505E6" w14:textId="77777777" w:rsidR="00BB162C" w:rsidRDefault="00BB162C" w:rsidP="0038448D">
      <w:pPr>
        <w:rPr>
          <w:rFonts w:ascii="Arial" w:hAnsi="Arial" w:cs="Arial"/>
          <w:sz w:val="24"/>
        </w:rPr>
      </w:pPr>
    </w:p>
    <w:p w14:paraId="6BC02A09" w14:textId="77777777" w:rsidR="00BB162C" w:rsidRPr="0038448D" w:rsidRDefault="00BB162C" w:rsidP="0038448D">
      <w:pPr>
        <w:pStyle w:val="Textkrper"/>
        <w:spacing w:before="0" w:line="240" w:lineRule="auto"/>
        <w:jc w:val="left"/>
      </w:pPr>
      <w:r w:rsidRPr="0038448D">
        <w:t>Erroneous Claims Concerning the Perception of Topological Symmetry</w:t>
      </w:r>
    </w:p>
    <w:p w14:paraId="46198CA3" w14:textId="77777777" w:rsidR="00BB162C" w:rsidRPr="0038448D" w:rsidRDefault="00BB162C" w:rsidP="0038448D">
      <w:pPr>
        <w:pStyle w:val="Textkrper"/>
        <w:spacing w:before="0" w:line="240" w:lineRule="auto"/>
        <w:jc w:val="left"/>
      </w:pPr>
      <w:proofErr w:type="spellStart"/>
      <w:r w:rsidRPr="0038448D">
        <w:t>Carhart</w:t>
      </w:r>
      <w:proofErr w:type="spellEnd"/>
      <w:r w:rsidRPr="0038448D">
        <w:t>, R.E.</w:t>
      </w:r>
    </w:p>
    <w:p w14:paraId="5D351C4F" w14:textId="77777777" w:rsidR="00BB162C" w:rsidRPr="0038448D" w:rsidRDefault="00BB162C" w:rsidP="0038448D">
      <w:pPr>
        <w:pStyle w:val="Textkrper"/>
        <w:spacing w:before="0" w:line="240" w:lineRule="auto"/>
        <w:jc w:val="left"/>
      </w:pPr>
      <w:r w:rsidRPr="0038448D">
        <w:t>Journal of Chemical Information and Computer Sciences</w:t>
      </w:r>
    </w:p>
    <w:p w14:paraId="598BED65" w14:textId="77777777" w:rsidR="00BB162C" w:rsidRPr="0038448D" w:rsidRDefault="00BB162C" w:rsidP="0038448D">
      <w:pPr>
        <w:pStyle w:val="Textkrper"/>
        <w:spacing w:before="0" w:line="240" w:lineRule="auto"/>
        <w:jc w:val="left"/>
      </w:pPr>
      <w:r w:rsidRPr="0038448D">
        <w:t xml:space="preserve">Vol. 18, pp. 108-110, </w:t>
      </w:r>
      <w:r w:rsidRPr="0038448D">
        <w:rPr>
          <w:b/>
        </w:rPr>
        <w:t>1978</w:t>
      </w:r>
    </w:p>
    <w:p w14:paraId="681F2EB4" w14:textId="77777777" w:rsidR="00BB162C" w:rsidRPr="0038448D" w:rsidRDefault="00BB162C" w:rsidP="0038448D">
      <w:pPr>
        <w:pStyle w:val="Textkrper"/>
        <w:spacing w:before="0" w:line="240" w:lineRule="auto"/>
        <w:jc w:val="left"/>
      </w:pPr>
    </w:p>
    <w:p w14:paraId="0F4FA8A1" w14:textId="77777777" w:rsidR="00BB162C" w:rsidRPr="0038448D" w:rsidRDefault="00BB162C" w:rsidP="0038448D">
      <w:pPr>
        <w:pStyle w:val="Textkrper"/>
        <w:spacing w:before="0" w:line="240" w:lineRule="auto"/>
        <w:jc w:val="left"/>
      </w:pPr>
      <w:r w:rsidRPr="0038448D">
        <w:t>Conformation Specification of Chemical Structures in Computer Programs</w:t>
      </w:r>
    </w:p>
    <w:p w14:paraId="7E04D7EA" w14:textId="77777777" w:rsidR="00BB162C" w:rsidRPr="0038448D" w:rsidRDefault="00BB162C" w:rsidP="0038448D">
      <w:pPr>
        <w:pStyle w:val="Textkrper"/>
        <w:spacing w:before="0" w:line="240" w:lineRule="auto"/>
        <w:jc w:val="left"/>
      </w:pPr>
      <w:r w:rsidRPr="0038448D">
        <w:t xml:space="preserve">Fella, A.L.; </w:t>
      </w:r>
      <w:proofErr w:type="spellStart"/>
      <w:r w:rsidRPr="0038448D">
        <w:t>Nourse</w:t>
      </w:r>
      <w:proofErr w:type="spellEnd"/>
      <w:r w:rsidRPr="0038448D">
        <w:t>, J.G.; Smith, D.H.</w:t>
      </w:r>
    </w:p>
    <w:p w14:paraId="1ADC2B63" w14:textId="77777777" w:rsidR="00BB162C" w:rsidRPr="0038448D" w:rsidRDefault="00BB162C" w:rsidP="0038448D">
      <w:pPr>
        <w:pStyle w:val="Textkrper"/>
        <w:spacing w:before="0" w:line="240" w:lineRule="auto"/>
        <w:jc w:val="left"/>
      </w:pPr>
      <w:r w:rsidRPr="0038448D">
        <w:t>Journal of Chemical Information and Computer Sciences</w:t>
      </w:r>
    </w:p>
    <w:p w14:paraId="0B7946B7" w14:textId="77777777" w:rsidR="00BB162C" w:rsidRPr="0038448D" w:rsidRDefault="00BB162C" w:rsidP="0038448D">
      <w:pPr>
        <w:pStyle w:val="Textkrper"/>
        <w:spacing w:before="0" w:line="240" w:lineRule="auto"/>
        <w:jc w:val="left"/>
      </w:pPr>
      <w:r w:rsidRPr="0038448D">
        <w:t xml:space="preserve">Vol. 23, pp. 43-47, </w:t>
      </w:r>
      <w:r w:rsidRPr="0038448D">
        <w:rPr>
          <w:b/>
        </w:rPr>
        <w:t>1983</w:t>
      </w:r>
    </w:p>
    <w:p w14:paraId="469A947A" w14:textId="77777777" w:rsidR="00BB162C" w:rsidRPr="0038448D" w:rsidRDefault="00BB162C" w:rsidP="0038448D">
      <w:pPr>
        <w:pStyle w:val="Textkrper"/>
        <w:spacing w:before="0" w:line="240" w:lineRule="auto"/>
        <w:jc w:val="left"/>
      </w:pPr>
    </w:p>
    <w:p w14:paraId="333ED66D" w14:textId="77777777" w:rsidR="00BB162C" w:rsidRPr="0038448D" w:rsidRDefault="00BB162C" w:rsidP="0038448D">
      <w:pPr>
        <w:pStyle w:val="Textkrper"/>
        <w:spacing w:before="0" w:line="240" w:lineRule="auto"/>
        <w:jc w:val="left"/>
      </w:pPr>
      <w:r w:rsidRPr="0038448D">
        <w:t>Chemical Abstracts Service Chemical Registry System. 13. Enhanced Handling of Stereochemistry</w:t>
      </w:r>
    </w:p>
    <w:p w14:paraId="0CB4DFBA" w14:textId="77777777" w:rsidR="00BB162C" w:rsidRPr="0038448D" w:rsidRDefault="00BB162C" w:rsidP="0038448D">
      <w:pPr>
        <w:pStyle w:val="Textkrper"/>
        <w:spacing w:before="0" w:line="240" w:lineRule="auto"/>
        <w:jc w:val="left"/>
      </w:pPr>
      <w:r w:rsidRPr="0038448D">
        <w:t xml:space="preserve">Blackwood, J.E; Blower, Jr., </w:t>
      </w:r>
      <w:proofErr w:type="spellStart"/>
      <w:r w:rsidRPr="0038448D">
        <w:t>pp.E</w:t>
      </w:r>
      <w:proofErr w:type="spellEnd"/>
      <w:r w:rsidRPr="0038448D">
        <w:t xml:space="preserve">.; </w:t>
      </w:r>
      <w:proofErr w:type="spellStart"/>
      <w:r w:rsidRPr="0038448D">
        <w:t>Layten</w:t>
      </w:r>
      <w:proofErr w:type="spellEnd"/>
      <w:r w:rsidRPr="0038448D">
        <w:t xml:space="preserve">, S.W.; Lillie, D.H.; </w:t>
      </w:r>
      <w:proofErr w:type="spellStart"/>
      <w:r w:rsidRPr="0038448D">
        <w:t>Lipkus</w:t>
      </w:r>
      <w:proofErr w:type="spellEnd"/>
      <w:r w:rsidRPr="0038448D">
        <w:t xml:space="preserve">, A.H.; Peer, J.P.; Qian, C.; </w:t>
      </w:r>
      <w:proofErr w:type="spellStart"/>
      <w:r w:rsidRPr="0038448D">
        <w:t>Staggenborg</w:t>
      </w:r>
      <w:proofErr w:type="spellEnd"/>
      <w:r w:rsidRPr="0038448D">
        <w:t>, L. M.; Watson, C. E.</w:t>
      </w:r>
    </w:p>
    <w:p w14:paraId="11F7AB07" w14:textId="77777777" w:rsidR="00BB162C" w:rsidRPr="0038448D" w:rsidRDefault="00BB162C" w:rsidP="0038448D">
      <w:pPr>
        <w:pStyle w:val="Textkrper"/>
        <w:spacing w:before="0" w:line="240" w:lineRule="auto"/>
        <w:jc w:val="left"/>
      </w:pPr>
      <w:r w:rsidRPr="0038448D">
        <w:t>Journal of Chemical Information and Computer Sciences</w:t>
      </w:r>
    </w:p>
    <w:p w14:paraId="6568F7D1" w14:textId="77777777" w:rsidR="00BB162C" w:rsidRPr="0038448D" w:rsidRDefault="00BB162C" w:rsidP="0038448D">
      <w:pPr>
        <w:pStyle w:val="Textkrper"/>
        <w:spacing w:before="0" w:line="240" w:lineRule="auto"/>
        <w:jc w:val="left"/>
      </w:pPr>
      <w:r w:rsidRPr="0038448D">
        <w:t xml:space="preserve">Vol. 31, No. 2, pp. 204-212, </w:t>
      </w:r>
      <w:r w:rsidRPr="0038448D">
        <w:rPr>
          <w:b/>
        </w:rPr>
        <w:t>1991</w:t>
      </w:r>
    </w:p>
    <w:p w14:paraId="06F809AF" w14:textId="77777777" w:rsidR="00BB162C" w:rsidRPr="0038448D" w:rsidRDefault="00BB162C" w:rsidP="0038448D">
      <w:pPr>
        <w:pStyle w:val="Textkrper"/>
        <w:spacing w:before="0" w:line="240" w:lineRule="auto"/>
        <w:jc w:val="left"/>
      </w:pPr>
    </w:p>
    <w:p w14:paraId="7498429B" w14:textId="77777777" w:rsidR="00BB162C" w:rsidRPr="0038448D" w:rsidRDefault="00BB162C" w:rsidP="0038448D">
      <w:pPr>
        <w:pStyle w:val="Textkrper"/>
        <w:spacing w:before="0" w:line="240" w:lineRule="auto"/>
        <w:jc w:val="left"/>
      </w:pPr>
      <w:r w:rsidRPr="0038448D">
        <w:t>Counts of All Walks as Atomic and Molecular Descriptors</w:t>
      </w:r>
    </w:p>
    <w:p w14:paraId="104031D1" w14:textId="77777777" w:rsidR="00BB162C" w:rsidRPr="0038448D" w:rsidRDefault="00BB162C" w:rsidP="0038448D">
      <w:pPr>
        <w:pStyle w:val="Textkrper"/>
        <w:spacing w:before="0" w:line="240" w:lineRule="auto"/>
        <w:jc w:val="left"/>
      </w:pPr>
      <w:r w:rsidRPr="0038448D">
        <w:lastRenderedPageBreak/>
        <w:t>Rucker, G.; Rucker, C.</w:t>
      </w:r>
    </w:p>
    <w:p w14:paraId="09C3DBFF" w14:textId="77777777" w:rsidR="00BB162C" w:rsidRPr="0038448D" w:rsidRDefault="00BB162C" w:rsidP="0038448D">
      <w:pPr>
        <w:pStyle w:val="Textkrper"/>
        <w:spacing w:before="0" w:line="240" w:lineRule="auto"/>
        <w:jc w:val="left"/>
      </w:pPr>
      <w:r w:rsidRPr="0038448D">
        <w:t>Journal of Chemical Information and Computer Sciences</w:t>
      </w:r>
    </w:p>
    <w:p w14:paraId="39DB7A89" w14:textId="77777777" w:rsidR="00BB162C" w:rsidRPr="0038448D" w:rsidRDefault="00BB162C" w:rsidP="0038448D">
      <w:pPr>
        <w:pStyle w:val="Textkrper"/>
        <w:spacing w:before="0" w:line="240" w:lineRule="auto"/>
        <w:jc w:val="left"/>
      </w:pPr>
      <w:r w:rsidRPr="0038448D">
        <w:t xml:space="preserve">Vol. 33, pp. 683-695, </w:t>
      </w:r>
      <w:r w:rsidRPr="0038448D">
        <w:rPr>
          <w:b/>
        </w:rPr>
        <w:t>1993</w:t>
      </w:r>
    </w:p>
    <w:p w14:paraId="33F8BCC0" w14:textId="77777777" w:rsidR="00BB162C" w:rsidRPr="0038448D" w:rsidRDefault="00BB162C" w:rsidP="0038448D">
      <w:pPr>
        <w:pStyle w:val="Textkrper"/>
        <w:spacing w:before="0" w:line="240" w:lineRule="auto"/>
        <w:jc w:val="left"/>
      </w:pPr>
    </w:p>
    <w:p w14:paraId="686DE990" w14:textId="77777777" w:rsidR="00BB162C" w:rsidRPr="0038448D" w:rsidRDefault="00BB162C" w:rsidP="0038448D">
      <w:pPr>
        <w:pStyle w:val="Textkrper"/>
        <w:spacing w:before="0" w:line="240" w:lineRule="auto"/>
        <w:jc w:val="left"/>
      </w:pPr>
      <w:r w:rsidRPr="0038448D">
        <w:t xml:space="preserve">Symmetry of Chemical Structures: A Novel Method of Graph </w:t>
      </w:r>
      <w:proofErr w:type="spellStart"/>
      <w:r w:rsidRPr="0038448D">
        <w:t>Automorphism</w:t>
      </w:r>
      <w:proofErr w:type="spellEnd"/>
      <w:r w:rsidRPr="0038448D">
        <w:t xml:space="preserve"> Group Determination</w:t>
      </w:r>
    </w:p>
    <w:p w14:paraId="5BA63505" w14:textId="77777777" w:rsidR="00BB162C" w:rsidRPr="0038448D" w:rsidRDefault="00BB162C" w:rsidP="0038448D">
      <w:pPr>
        <w:pStyle w:val="Textkrper"/>
        <w:spacing w:before="0" w:line="240" w:lineRule="auto"/>
        <w:jc w:val="left"/>
      </w:pPr>
      <w:proofErr w:type="spellStart"/>
      <w:r w:rsidRPr="0038448D">
        <w:t>Bohanec</w:t>
      </w:r>
      <w:proofErr w:type="spellEnd"/>
      <w:r w:rsidRPr="0038448D">
        <w:t xml:space="preserve">, S.; </w:t>
      </w:r>
      <w:proofErr w:type="spellStart"/>
      <w:r w:rsidRPr="0038448D">
        <w:t>Perdih</w:t>
      </w:r>
      <w:proofErr w:type="spellEnd"/>
      <w:r w:rsidRPr="0038448D">
        <w:t>, M.</w:t>
      </w:r>
    </w:p>
    <w:p w14:paraId="124CD663" w14:textId="77777777" w:rsidR="00BB162C" w:rsidRPr="0038448D" w:rsidRDefault="00BB162C" w:rsidP="0038448D">
      <w:pPr>
        <w:pStyle w:val="Textkrper"/>
        <w:spacing w:before="0" w:line="240" w:lineRule="auto"/>
        <w:jc w:val="left"/>
      </w:pPr>
      <w:r w:rsidRPr="0038448D">
        <w:t>Journal of Chemical Information and Computer Sciences</w:t>
      </w:r>
    </w:p>
    <w:p w14:paraId="28C95814" w14:textId="77777777" w:rsidR="00BB162C" w:rsidRPr="0038448D" w:rsidRDefault="00BB162C" w:rsidP="0038448D">
      <w:pPr>
        <w:pStyle w:val="Textkrper"/>
        <w:spacing w:before="0" w:line="240" w:lineRule="auto"/>
        <w:jc w:val="left"/>
      </w:pPr>
      <w:r w:rsidRPr="0038448D">
        <w:t xml:space="preserve">Vol. 33, pp. 719-726, </w:t>
      </w:r>
      <w:r w:rsidRPr="0038448D">
        <w:rPr>
          <w:b/>
        </w:rPr>
        <w:t>1993</w:t>
      </w:r>
    </w:p>
    <w:p w14:paraId="4F44AF03" w14:textId="77777777" w:rsidR="00BB162C" w:rsidRPr="0038448D" w:rsidRDefault="00BB162C" w:rsidP="0038448D">
      <w:pPr>
        <w:pStyle w:val="Textkrper"/>
        <w:spacing w:before="0" w:line="240" w:lineRule="auto"/>
        <w:jc w:val="left"/>
      </w:pPr>
    </w:p>
    <w:p w14:paraId="18FAE554" w14:textId="77777777" w:rsidR="00BB162C" w:rsidRPr="0038448D" w:rsidRDefault="00BB162C" w:rsidP="0038448D">
      <w:pPr>
        <w:pStyle w:val="Textkrper"/>
        <w:spacing w:before="0" w:line="240" w:lineRule="auto"/>
        <w:jc w:val="left"/>
      </w:pPr>
      <w:r w:rsidRPr="0038448D">
        <w:t>Mathematical Relation between Extended Connectivity and Eigenvector Coefficients</w:t>
      </w:r>
    </w:p>
    <w:p w14:paraId="6C3C75D2" w14:textId="77777777" w:rsidR="00BB162C" w:rsidRPr="0038448D" w:rsidRDefault="00BB162C" w:rsidP="0038448D">
      <w:pPr>
        <w:pStyle w:val="Textkrper"/>
        <w:spacing w:before="0" w:line="240" w:lineRule="auto"/>
        <w:jc w:val="left"/>
      </w:pPr>
      <w:r w:rsidRPr="0038448D">
        <w:t>Rucker, G.; Rucker, C.</w:t>
      </w:r>
    </w:p>
    <w:p w14:paraId="6680DCDE" w14:textId="77777777" w:rsidR="00BB162C" w:rsidRPr="0038448D" w:rsidRDefault="00BB162C" w:rsidP="0038448D">
      <w:pPr>
        <w:pStyle w:val="Textkrper"/>
        <w:spacing w:before="0" w:line="240" w:lineRule="auto"/>
        <w:jc w:val="left"/>
      </w:pPr>
      <w:r w:rsidRPr="0038448D">
        <w:t>Journal of Chemical Information and Computer Sciences</w:t>
      </w:r>
    </w:p>
    <w:p w14:paraId="78A619EB" w14:textId="77777777" w:rsidR="00BB162C" w:rsidRPr="0038448D" w:rsidRDefault="00BB162C" w:rsidP="0038448D">
      <w:pPr>
        <w:pStyle w:val="Textkrper"/>
        <w:spacing w:before="0" w:line="240" w:lineRule="auto"/>
        <w:jc w:val="left"/>
      </w:pPr>
      <w:r w:rsidRPr="0038448D">
        <w:t xml:space="preserve">Vol. 34, pp. 534-538, </w:t>
      </w:r>
      <w:r w:rsidRPr="0038448D">
        <w:rPr>
          <w:b/>
        </w:rPr>
        <w:t>1994</w:t>
      </w:r>
    </w:p>
    <w:p w14:paraId="173D5472" w14:textId="77777777" w:rsidR="00BB162C" w:rsidRPr="0038448D" w:rsidRDefault="00BB162C" w:rsidP="0038448D">
      <w:pPr>
        <w:pStyle w:val="Textkrper"/>
        <w:spacing w:before="0" w:line="240" w:lineRule="auto"/>
        <w:jc w:val="left"/>
      </w:pPr>
    </w:p>
    <w:p w14:paraId="26DD477F" w14:textId="77777777" w:rsidR="00BB162C" w:rsidRPr="0038448D" w:rsidRDefault="00BB162C" w:rsidP="0038448D">
      <w:pPr>
        <w:pStyle w:val="Textkrper"/>
        <w:spacing w:before="0" w:line="240" w:lineRule="auto"/>
        <w:jc w:val="left"/>
      </w:pPr>
      <w:r w:rsidRPr="0038448D">
        <w:t xml:space="preserve">Computational Techniques for the </w:t>
      </w:r>
      <w:proofErr w:type="spellStart"/>
      <w:r w:rsidRPr="0038448D">
        <w:t>Automorphism</w:t>
      </w:r>
      <w:proofErr w:type="spellEnd"/>
      <w:r w:rsidRPr="0038448D">
        <w:t xml:space="preserve"> Groups of Graphs</w:t>
      </w:r>
    </w:p>
    <w:p w14:paraId="120CA1D1" w14:textId="77777777" w:rsidR="00BB162C" w:rsidRPr="0038448D" w:rsidRDefault="00BB162C" w:rsidP="0038448D">
      <w:pPr>
        <w:pStyle w:val="Textkrper"/>
        <w:spacing w:before="0" w:line="240" w:lineRule="auto"/>
        <w:jc w:val="left"/>
      </w:pPr>
      <w:proofErr w:type="spellStart"/>
      <w:r w:rsidRPr="0038448D">
        <w:t>Balasubramanian</w:t>
      </w:r>
      <w:proofErr w:type="spellEnd"/>
      <w:r w:rsidRPr="0038448D">
        <w:t>, K.</w:t>
      </w:r>
    </w:p>
    <w:p w14:paraId="09A877C4" w14:textId="77777777" w:rsidR="00BB162C" w:rsidRPr="0038448D" w:rsidRDefault="00BB162C" w:rsidP="0038448D">
      <w:pPr>
        <w:pStyle w:val="Textkrper"/>
        <w:spacing w:before="0" w:line="240" w:lineRule="auto"/>
        <w:jc w:val="left"/>
      </w:pPr>
      <w:r w:rsidRPr="0038448D">
        <w:t>Journal of Chemical Information and Computer Sciences</w:t>
      </w:r>
    </w:p>
    <w:p w14:paraId="1F074D75" w14:textId="77777777" w:rsidR="00BB162C" w:rsidRPr="0038448D" w:rsidRDefault="00BB162C" w:rsidP="0038448D">
      <w:pPr>
        <w:pStyle w:val="Textkrper"/>
        <w:spacing w:before="0" w:line="240" w:lineRule="auto"/>
        <w:jc w:val="left"/>
        <w:rPr>
          <w:b/>
        </w:rPr>
      </w:pPr>
      <w:r w:rsidRPr="0038448D">
        <w:t xml:space="preserve">Vol. 34, pp. 621-626, </w:t>
      </w:r>
      <w:r w:rsidRPr="0038448D">
        <w:rPr>
          <w:b/>
        </w:rPr>
        <w:t>1994</w:t>
      </w:r>
    </w:p>
    <w:p w14:paraId="76333E45" w14:textId="77777777" w:rsidR="00BB162C" w:rsidRPr="0038448D" w:rsidRDefault="00BB162C" w:rsidP="0038448D">
      <w:pPr>
        <w:pStyle w:val="Textkrper"/>
        <w:spacing w:before="0" w:line="240" w:lineRule="auto"/>
        <w:jc w:val="left"/>
        <w:rPr>
          <w:b/>
        </w:rPr>
      </w:pPr>
    </w:p>
    <w:p w14:paraId="26E8C2D2" w14:textId="77777777" w:rsidR="00BB162C" w:rsidRPr="0038448D" w:rsidRDefault="00BB162C" w:rsidP="0038448D">
      <w:pPr>
        <w:pStyle w:val="Textkrper"/>
        <w:spacing w:before="0" w:line="240" w:lineRule="auto"/>
        <w:jc w:val="left"/>
      </w:pPr>
      <w:r w:rsidRPr="0038448D">
        <w:t xml:space="preserve">Computer Generation of </w:t>
      </w:r>
      <w:proofErr w:type="spellStart"/>
      <w:r w:rsidRPr="0038448D">
        <w:t>Automorphism</w:t>
      </w:r>
      <w:proofErr w:type="spellEnd"/>
      <w:r w:rsidRPr="0038448D">
        <w:t xml:space="preserve"> Groups of Weighted Graphs</w:t>
      </w:r>
    </w:p>
    <w:p w14:paraId="4A86BF8A" w14:textId="77777777" w:rsidR="00BB162C" w:rsidRPr="0038448D" w:rsidRDefault="00BB162C" w:rsidP="0038448D">
      <w:pPr>
        <w:pStyle w:val="Textkrper"/>
        <w:spacing w:before="0" w:line="240" w:lineRule="auto"/>
        <w:jc w:val="left"/>
      </w:pPr>
      <w:proofErr w:type="spellStart"/>
      <w:r w:rsidRPr="0038448D">
        <w:t>Balasubramanian</w:t>
      </w:r>
      <w:proofErr w:type="spellEnd"/>
      <w:r w:rsidRPr="0038448D">
        <w:t>, K.</w:t>
      </w:r>
    </w:p>
    <w:p w14:paraId="2E6EF563" w14:textId="77777777" w:rsidR="00BB162C" w:rsidRPr="0038448D" w:rsidRDefault="00BB162C" w:rsidP="0038448D">
      <w:pPr>
        <w:pStyle w:val="Textkrper"/>
        <w:spacing w:before="0" w:line="240" w:lineRule="auto"/>
        <w:jc w:val="left"/>
      </w:pPr>
      <w:r w:rsidRPr="0038448D">
        <w:t>Journal of Chemical Information and Computer Sciences</w:t>
      </w:r>
    </w:p>
    <w:p w14:paraId="71C8B226" w14:textId="77777777" w:rsidR="00BB162C" w:rsidRPr="0038448D" w:rsidRDefault="00BB162C" w:rsidP="0038448D">
      <w:pPr>
        <w:pStyle w:val="Textkrper"/>
        <w:spacing w:before="0" w:line="240" w:lineRule="auto"/>
        <w:jc w:val="left"/>
      </w:pPr>
      <w:r w:rsidRPr="0038448D">
        <w:t xml:space="preserve">Vol. 34, pp. 1146-1150, </w:t>
      </w:r>
      <w:r w:rsidRPr="0038448D">
        <w:rPr>
          <w:b/>
        </w:rPr>
        <w:t>1994</w:t>
      </w:r>
    </w:p>
    <w:p w14:paraId="3B675E2E" w14:textId="77777777" w:rsidR="00BB162C" w:rsidRPr="0038448D" w:rsidRDefault="00BB162C" w:rsidP="0038448D">
      <w:pPr>
        <w:pStyle w:val="Textkrper"/>
        <w:spacing w:before="0" w:line="240" w:lineRule="auto"/>
        <w:jc w:val="left"/>
      </w:pPr>
    </w:p>
    <w:p w14:paraId="0794E6A7" w14:textId="77777777" w:rsidR="00BB162C" w:rsidRPr="0038448D" w:rsidRDefault="00BB162C" w:rsidP="0038448D">
      <w:pPr>
        <w:pStyle w:val="Textkrper"/>
        <w:spacing w:before="0" w:line="240" w:lineRule="auto"/>
        <w:jc w:val="left"/>
      </w:pPr>
      <w:r w:rsidRPr="0038448D">
        <w:t>Algorithm for Computer Perception of Topological Symmetry</w:t>
      </w:r>
    </w:p>
    <w:p w14:paraId="76614345" w14:textId="77777777" w:rsidR="00BB162C" w:rsidRPr="0038448D" w:rsidRDefault="00BB162C" w:rsidP="0038448D">
      <w:pPr>
        <w:pStyle w:val="Textkrper"/>
        <w:spacing w:before="0" w:line="240" w:lineRule="auto"/>
        <w:jc w:val="left"/>
        <w:rPr>
          <w:lang w:val="pt-BR"/>
        </w:rPr>
      </w:pPr>
      <w:r w:rsidRPr="0038448D">
        <w:rPr>
          <w:lang w:val="pt-BR"/>
        </w:rPr>
        <w:t>Hu, C.-Y.; Xu, L.</w:t>
      </w:r>
    </w:p>
    <w:p w14:paraId="0C5EAD86" w14:textId="77777777" w:rsidR="00BB162C" w:rsidRPr="0038448D" w:rsidRDefault="00BB162C" w:rsidP="0038448D">
      <w:pPr>
        <w:pStyle w:val="Textkrper"/>
        <w:spacing w:before="0" w:line="240" w:lineRule="auto"/>
        <w:jc w:val="left"/>
        <w:rPr>
          <w:lang w:val="pt-BR"/>
        </w:rPr>
      </w:pPr>
      <w:r w:rsidRPr="0038448D">
        <w:rPr>
          <w:lang w:val="pt-BR"/>
        </w:rPr>
        <w:t>Analytica Chimica Acta</w:t>
      </w:r>
    </w:p>
    <w:p w14:paraId="2733A01C" w14:textId="77777777" w:rsidR="00BB162C" w:rsidRPr="0038448D" w:rsidRDefault="00BB162C" w:rsidP="0038448D">
      <w:pPr>
        <w:pStyle w:val="Textkrper"/>
        <w:spacing w:before="0" w:line="240" w:lineRule="auto"/>
        <w:jc w:val="left"/>
      </w:pPr>
      <w:r w:rsidRPr="0038448D">
        <w:t xml:space="preserve">Vol. 295, pp. 127-134, </w:t>
      </w:r>
      <w:r w:rsidRPr="0038448D">
        <w:rPr>
          <w:b/>
        </w:rPr>
        <w:t>1994</w:t>
      </w:r>
    </w:p>
    <w:p w14:paraId="02920F05" w14:textId="77777777" w:rsidR="00BB162C" w:rsidRPr="0038448D" w:rsidRDefault="00BB162C" w:rsidP="0038448D">
      <w:pPr>
        <w:pStyle w:val="Textkrper"/>
        <w:spacing w:before="0" w:line="240" w:lineRule="auto"/>
        <w:jc w:val="left"/>
      </w:pPr>
    </w:p>
    <w:p w14:paraId="3856D2D0" w14:textId="77777777" w:rsidR="00BB162C" w:rsidRPr="0038448D" w:rsidRDefault="00BB162C" w:rsidP="0038448D">
      <w:pPr>
        <w:pStyle w:val="Textkrper"/>
        <w:spacing w:before="0" w:line="240" w:lineRule="auto"/>
        <w:jc w:val="left"/>
      </w:pPr>
      <w:r w:rsidRPr="0038448D">
        <w:t xml:space="preserve">Determination of Topological Equivalence Classes of Atoms and Bonds in C20-C68 Fullerenes Using a New Prolog Coding Program </w:t>
      </w:r>
    </w:p>
    <w:p w14:paraId="75E23E8B" w14:textId="77777777" w:rsidR="00BB162C" w:rsidRPr="0038448D" w:rsidRDefault="00BB162C" w:rsidP="0038448D">
      <w:pPr>
        <w:pStyle w:val="Textkrper"/>
        <w:spacing w:before="0" w:line="240" w:lineRule="auto"/>
        <w:jc w:val="left"/>
      </w:pPr>
      <w:proofErr w:type="spellStart"/>
      <w:r w:rsidRPr="0038448D">
        <w:t>Laidboeur</w:t>
      </w:r>
      <w:proofErr w:type="spellEnd"/>
      <w:r w:rsidRPr="0038448D">
        <w:t xml:space="preserve">, T.; </w:t>
      </w:r>
      <w:proofErr w:type="spellStart"/>
      <w:r w:rsidRPr="0038448D">
        <w:t>Cabrol</w:t>
      </w:r>
      <w:proofErr w:type="spellEnd"/>
      <w:r w:rsidRPr="0038448D">
        <w:t xml:space="preserve">-Bass, D.; </w:t>
      </w:r>
      <w:proofErr w:type="spellStart"/>
      <w:r w:rsidRPr="0038448D">
        <w:t>Ivanciuc</w:t>
      </w:r>
      <w:proofErr w:type="spellEnd"/>
      <w:r w:rsidRPr="0038448D">
        <w:t xml:space="preserve">, O. </w:t>
      </w:r>
    </w:p>
    <w:p w14:paraId="03864832" w14:textId="77777777" w:rsidR="00BB162C" w:rsidRPr="0038448D" w:rsidRDefault="00BB162C" w:rsidP="0038448D">
      <w:pPr>
        <w:pStyle w:val="Textkrper"/>
        <w:spacing w:before="0" w:line="240" w:lineRule="auto"/>
        <w:jc w:val="left"/>
      </w:pPr>
      <w:r w:rsidRPr="0038448D">
        <w:t xml:space="preserve">Journal of Chemical Information and Computer Sciences </w:t>
      </w:r>
    </w:p>
    <w:p w14:paraId="518C56A4" w14:textId="77777777" w:rsidR="00BB162C" w:rsidRPr="0038448D" w:rsidRDefault="00BB162C" w:rsidP="0038448D">
      <w:pPr>
        <w:pStyle w:val="Textkrper"/>
        <w:spacing w:before="0" w:line="240" w:lineRule="auto"/>
        <w:jc w:val="left"/>
        <w:rPr>
          <w:b/>
        </w:rPr>
      </w:pPr>
      <w:r w:rsidRPr="0038448D">
        <w:t xml:space="preserve">Vol. 36, pp. 811-821, </w:t>
      </w:r>
      <w:r w:rsidRPr="0038448D">
        <w:rPr>
          <w:b/>
        </w:rPr>
        <w:t>1996</w:t>
      </w:r>
    </w:p>
    <w:p w14:paraId="0FE4BF6D" w14:textId="77777777" w:rsidR="008053A4" w:rsidRDefault="008053A4" w:rsidP="0038448D">
      <w:pPr>
        <w:pStyle w:val="Textkrper"/>
        <w:spacing w:before="0" w:line="240" w:lineRule="auto"/>
        <w:jc w:val="left"/>
      </w:pPr>
    </w:p>
    <w:p w14:paraId="55907703" w14:textId="77777777" w:rsidR="008053A4" w:rsidRPr="00C15DF9" w:rsidRDefault="008053A4" w:rsidP="0038448D">
      <w:pPr>
        <w:pStyle w:val="berschrift2"/>
        <w:keepNext w:val="0"/>
      </w:pPr>
      <w:bookmarkStart w:id="125" w:name="_Toc41832848"/>
      <w:r w:rsidRPr="00C15DF9">
        <w:t>e. Hash calculation</w:t>
      </w:r>
      <w:bookmarkEnd w:id="125"/>
    </w:p>
    <w:p w14:paraId="223293B2" w14:textId="77777777" w:rsidR="0057487A" w:rsidRPr="00C15DF9" w:rsidRDefault="0057487A" w:rsidP="0038448D">
      <w:pPr>
        <w:rPr>
          <w:bCs/>
          <w:sz w:val="24"/>
        </w:rPr>
      </w:pPr>
      <w:r w:rsidRPr="00C15DF9">
        <w:rPr>
          <w:bCs/>
          <w:sz w:val="24"/>
        </w:rPr>
        <w:t>Secure Hash Standard. Federal Information Processing Standards Publication 180-2</w:t>
      </w:r>
    </w:p>
    <w:p w14:paraId="0958D2D5" w14:textId="77777777" w:rsidR="008053A4" w:rsidRPr="00C15DF9" w:rsidRDefault="0057487A" w:rsidP="0038448D">
      <w:pPr>
        <w:rPr>
          <w:b/>
        </w:rPr>
      </w:pPr>
      <w:r w:rsidRPr="00C15DF9">
        <w:rPr>
          <w:bCs/>
          <w:sz w:val="24"/>
        </w:rPr>
        <w:t xml:space="preserve">(+ Change Notice to include SHA-224). </w:t>
      </w:r>
      <w:hyperlink r:id="rId291" w:history="1">
        <w:r w:rsidR="00DA534D" w:rsidRPr="00C15DF9">
          <w:rPr>
            <w:rStyle w:val="Hyperlink"/>
          </w:rPr>
          <w:t>http://csrc.nist.gov/publications/fips/fips180-2/fips180-2withchangenotice.pdf</w:t>
        </w:r>
      </w:hyperlink>
    </w:p>
    <w:p w14:paraId="2F9CED94" w14:textId="77777777" w:rsidR="00DA534D" w:rsidRPr="00C15DF9" w:rsidRDefault="00DA534D" w:rsidP="0038448D">
      <w:pPr>
        <w:pStyle w:val="Textkrper"/>
        <w:spacing w:before="0" w:line="240" w:lineRule="auto"/>
        <w:jc w:val="left"/>
        <w:rPr>
          <w:szCs w:val="24"/>
        </w:rPr>
      </w:pPr>
    </w:p>
    <w:p w14:paraId="32530316" w14:textId="77777777" w:rsidR="008A5AAF" w:rsidRDefault="008A5AAF" w:rsidP="0038448D">
      <w:pPr>
        <w:pStyle w:val="Textkrper"/>
        <w:spacing w:before="0" w:line="240" w:lineRule="auto"/>
        <w:jc w:val="left"/>
      </w:pPr>
      <w:r w:rsidRPr="0038448D">
        <w:br w:type="page"/>
      </w:r>
    </w:p>
    <w:p w14:paraId="35AA1EF0" w14:textId="77777777" w:rsidR="00A80C09" w:rsidRPr="00A80C09" w:rsidRDefault="00A80C09" w:rsidP="00A80C09">
      <w:pPr>
        <w:pStyle w:val="berschrift1"/>
        <w:rPr>
          <w:b/>
          <w:bCs/>
          <w:sz w:val="26"/>
        </w:rPr>
      </w:pPr>
      <w:bookmarkStart w:id="126" w:name="_Toc41832849"/>
      <w:r w:rsidRPr="00A80C09">
        <w:rPr>
          <w:b/>
          <w:bCs/>
          <w:sz w:val="26"/>
        </w:rPr>
        <w:lastRenderedPageBreak/>
        <w:t xml:space="preserve">Appendix 1. </w:t>
      </w:r>
      <w:proofErr w:type="spellStart"/>
      <w:r w:rsidRPr="00A80C09">
        <w:rPr>
          <w:b/>
          <w:bCs/>
          <w:sz w:val="26"/>
        </w:rPr>
        <w:t>InChI</w:t>
      </w:r>
      <w:proofErr w:type="spellEnd"/>
      <w:r w:rsidRPr="00A80C09">
        <w:rPr>
          <w:b/>
          <w:bCs/>
          <w:sz w:val="26"/>
        </w:rPr>
        <w:t xml:space="preserve"> Standard Valences</w:t>
      </w:r>
      <w:bookmarkEnd w:id="126"/>
    </w:p>
    <w:p w14:paraId="5A719CA7" w14:textId="77777777" w:rsidR="00BB162C" w:rsidRDefault="00A80C09" w:rsidP="008A5AAF">
      <w:pPr>
        <w:pStyle w:val="Textkrper"/>
        <w:rPr>
          <w:b/>
        </w:rPr>
      </w:pPr>
      <w:r w:rsidRPr="00A80C09" w:rsidDel="008A5AAF">
        <w:t xml:space="preserve"> </w:t>
      </w:r>
      <w:r w:rsidR="00BB162C">
        <w:t xml:space="preserve">(from array </w:t>
      </w:r>
      <w:proofErr w:type="spellStart"/>
      <w:r w:rsidR="00BB162C">
        <w:t>ElData</w:t>
      </w:r>
      <w:proofErr w:type="spellEnd"/>
      <w:r w:rsidR="00BB162C">
        <w:t xml:space="preserve">[ ] located in source code file </w:t>
      </w:r>
      <w:proofErr w:type="spellStart"/>
      <w:r w:rsidR="00BB162C">
        <w:t>util.c</w:t>
      </w:r>
      <w:proofErr w:type="spellEnd"/>
      <w:r w:rsidR="00BB162C">
        <w:t>)</w:t>
      </w:r>
    </w:p>
    <w:p w14:paraId="539386BD" w14:textId="77777777" w:rsidR="00BB162C" w:rsidRDefault="00BB162C"/>
    <w:tbl>
      <w:tblPr>
        <w:tblW w:w="0" w:type="auto"/>
        <w:tblLayout w:type="fixed"/>
        <w:tblLook w:val="01E0" w:firstRow="1" w:lastRow="1" w:firstColumn="1" w:lastColumn="1" w:noHBand="0" w:noVBand="0"/>
      </w:tblPr>
      <w:tblGrid>
        <w:gridCol w:w="648"/>
        <w:gridCol w:w="720"/>
        <w:gridCol w:w="900"/>
        <w:gridCol w:w="720"/>
        <w:gridCol w:w="900"/>
        <w:gridCol w:w="900"/>
        <w:gridCol w:w="900"/>
        <w:gridCol w:w="900"/>
        <w:gridCol w:w="810"/>
      </w:tblGrid>
      <w:tr w:rsidR="00BB162C" w14:paraId="1739FF5E" w14:textId="77777777">
        <w:tc>
          <w:tcPr>
            <w:tcW w:w="7398" w:type="dxa"/>
            <w:gridSpan w:val="9"/>
          </w:tcPr>
          <w:p w14:paraId="5DA4D2DB" w14:textId="77777777" w:rsidR="00BB162C" w:rsidRDefault="00BB162C">
            <w:pPr>
              <w:jc w:val="center"/>
              <w:rPr>
                <w:rFonts w:ascii="Arial" w:hAnsi="Arial" w:cs="Arial"/>
                <w:b/>
              </w:rPr>
            </w:pPr>
            <w:r>
              <w:rPr>
                <w:rFonts w:ascii="Arial" w:hAnsi="Arial" w:cs="Arial"/>
                <w:b/>
              </w:rPr>
              <w:t>Elements, average atomic mass, metals, standard valences, and conditions for implicit H addition.</w:t>
            </w:r>
          </w:p>
        </w:tc>
      </w:tr>
      <w:tr w:rsidR="00BB162C" w14:paraId="3FA4B3C0" w14:textId="77777777">
        <w:trPr>
          <w:cantSplit/>
        </w:trPr>
        <w:tc>
          <w:tcPr>
            <w:tcW w:w="648" w:type="dxa"/>
            <w:vMerge w:val="restart"/>
          </w:tcPr>
          <w:p w14:paraId="27066A87" w14:textId="77777777" w:rsidR="00BB162C" w:rsidRDefault="008053A4">
            <w:r>
              <w:t>E</w:t>
            </w:r>
            <w:r w:rsidR="00BB162C">
              <w:t>le</w:t>
            </w:r>
            <w:r w:rsidR="00BB162C">
              <w:softHyphen/>
              <w:t>me</w:t>
            </w:r>
            <w:r w:rsidR="00DF5FA5">
              <w:softHyphen/>
            </w:r>
            <w:r w:rsidR="00BB162C">
              <w:t>nt</w:t>
            </w:r>
          </w:p>
        </w:tc>
        <w:tc>
          <w:tcPr>
            <w:tcW w:w="720" w:type="dxa"/>
            <w:vMerge w:val="restart"/>
          </w:tcPr>
          <w:p w14:paraId="3C318B6B" w14:textId="77777777" w:rsidR="00BB162C" w:rsidRDefault="00BB162C">
            <w:r>
              <w:t>Ave. at. mass</w:t>
            </w:r>
          </w:p>
        </w:tc>
        <w:tc>
          <w:tcPr>
            <w:tcW w:w="900" w:type="dxa"/>
            <w:vMerge w:val="restart"/>
          </w:tcPr>
          <w:p w14:paraId="53BE618F" w14:textId="77777777" w:rsidR="00BB162C" w:rsidRDefault="00BB162C">
            <w:r>
              <w:t>me</w:t>
            </w:r>
            <w:r>
              <w:softHyphen/>
              <w:t>tal**</w:t>
            </w:r>
          </w:p>
        </w:tc>
        <w:tc>
          <w:tcPr>
            <w:tcW w:w="720" w:type="dxa"/>
            <w:vMerge w:val="restart"/>
          </w:tcPr>
          <w:p w14:paraId="49B1950C" w14:textId="77777777" w:rsidR="00BB162C" w:rsidRDefault="00BB162C">
            <w:r>
              <w:t>Add H</w:t>
            </w:r>
          </w:p>
        </w:tc>
        <w:tc>
          <w:tcPr>
            <w:tcW w:w="4410" w:type="dxa"/>
            <w:gridSpan w:val="5"/>
          </w:tcPr>
          <w:p w14:paraId="3CAFCEFE" w14:textId="77777777" w:rsidR="00BB162C" w:rsidRDefault="00BB162C">
            <w:r>
              <w:t>Standard valence of atoms for charges from -</w:t>
            </w:r>
            <w:smartTag w:uri="urn:schemas-microsoft-com:office:smarttags" w:element="time">
              <w:smartTagPr>
                <w:attr w:name="Hour" w:val="13"/>
                <w:attr w:name="Minute" w:val="58"/>
              </w:smartTagPr>
              <w:r>
                <w:t>2 to +2</w:t>
              </w:r>
            </w:smartTag>
          </w:p>
        </w:tc>
      </w:tr>
      <w:tr w:rsidR="00BB162C" w14:paraId="61B13FB7" w14:textId="77777777">
        <w:trPr>
          <w:cantSplit/>
        </w:trPr>
        <w:tc>
          <w:tcPr>
            <w:tcW w:w="648" w:type="dxa"/>
            <w:vMerge/>
          </w:tcPr>
          <w:p w14:paraId="2C909F8C" w14:textId="77777777" w:rsidR="00BB162C" w:rsidRDefault="00BB162C"/>
        </w:tc>
        <w:tc>
          <w:tcPr>
            <w:tcW w:w="720" w:type="dxa"/>
            <w:vMerge/>
          </w:tcPr>
          <w:p w14:paraId="43458CAF" w14:textId="77777777" w:rsidR="00BB162C" w:rsidRDefault="00BB162C"/>
        </w:tc>
        <w:tc>
          <w:tcPr>
            <w:tcW w:w="900" w:type="dxa"/>
            <w:vMerge/>
          </w:tcPr>
          <w:p w14:paraId="5E32F2B5" w14:textId="77777777" w:rsidR="00BB162C" w:rsidRDefault="00BB162C"/>
        </w:tc>
        <w:tc>
          <w:tcPr>
            <w:tcW w:w="720" w:type="dxa"/>
            <w:vMerge/>
          </w:tcPr>
          <w:p w14:paraId="6396017D" w14:textId="77777777" w:rsidR="00BB162C" w:rsidRDefault="00BB162C"/>
        </w:tc>
        <w:tc>
          <w:tcPr>
            <w:tcW w:w="900" w:type="dxa"/>
          </w:tcPr>
          <w:p w14:paraId="0CC3FC4B" w14:textId="77777777" w:rsidR="00BB162C" w:rsidRDefault="00BB162C">
            <w:r>
              <w:t>-2</w:t>
            </w:r>
          </w:p>
        </w:tc>
        <w:tc>
          <w:tcPr>
            <w:tcW w:w="900" w:type="dxa"/>
          </w:tcPr>
          <w:p w14:paraId="55B28197" w14:textId="77777777" w:rsidR="00BB162C" w:rsidRDefault="00BB162C">
            <w:r>
              <w:t>-1</w:t>
            </w:r>
          </w:p>
        </w:tc>
        <w:tc>
          <w:tcPr>
            <w:tcW w:w="900" w:type="dxa"/>
          </w:tcPr>
          <w:p w14:paraId="3C226E79" w14:textId="77777777" w:rsidR="00BB162C" w:rsidRDefault="00BB162C">
            <w:r>
              <w:t>0</w:t>
            </w:r>
          </w:p>
        </w:tc>
        <w:tc>
          <w:tcPr>
            <w:tcW w:w="900" w:type="dxa"/>
          </w:tcPr>
          <w:p w14:paraId="0FF4F206" w14:textId="77777777" w:rsidR="00BB162C" w:rsidRDefault="00BB162C">
            <w:r>
              <w:t>+1</w:t>
            </w:r>
          </w:p>
        </w:tc>
        <w:tc>
          <w:tcPr>
            <w:tcW w:w="810" w:type="dxa"/>
          </w:tcPr>
          <w:p w14:paraId="42F59065" w14:textId="77777777" w:rsidR="00BB162C" w:rsidRDefault="00BB162C">
            <w:r>
              <w:t>+2</w:t>
            </w:r>
          </w:p>
        </w:tc>
      </w:tr>
      <w:tr w:rsidR="00BB162C" w14:paraId="5D1437F8" w14:textId="77777777">
        <w:tc>
          <w:tcPr>
            <w:tcW w:w="648" w:type="dxa"/>
          </w:tcPr>
          <w:p w14:paraId="67E64531" w14:textId="77777777" w:rsidR="00BB162C" w:rsidRDefault="00BB162C">
            <w:pPr>
              <w:rPr>
                <w:lang w:val="pt-BR"/>
              </w:rPr>
            </w:pPr>
            <w:r>
              <w:rPr>
                <w:lang w:val="pt-BR"/>
              </w:rPr>
              <w:t>H</w:t>
            </w:r>
          </w:p>
          <w:p w14:paraId="07F9505B" w14:textId="77777777" w:rsidR="00BB162C" w:rsidRDefault="00BB162C">
            <w:pPr>
              <w:rPr>
                <w:lang w:val="pt-BR"/>
              </w:rPr>
            </w:pPr>
            <w:r>
              <w:rPr>
                <w:lang w:val="pt-BR"/>
              </w:rPr>
              <w:t>He</w:t>
            </w:r>
          </w:p>
          <w:p w14:paraId="028C6796" w14:textId="77777777" w:rsidR="00BB162C" w:rsidRDefault="00BB162C">
            <w:pPr>
              <w:rPr>
                <w:lang w:val="pt-BR"/>
              </w:rPr>
            </w:pPr>
            <w:r>
              <w:rPr>
                <w:lang w:val="pt-BR"/>
              </w:rPr>
              <w:t>Li</w:t>
            </w:r>
          </w:p>
          <w:p w14:paraId="5F6EA5A1" w14:textId="77777777" w:rsidR="00BB162C" w:rsidRDefault="00BB162C">
            <w:pPr>
              <w:rPr>
                <w:lang w:val="pt-BR"/>
              </w:rPr>
            </w:pPr>
            <w:r>
              <w:rPr>
                <w:lang w:val="pt-BR"/>
              </w:rPr>
              <w:t>Be</w:t>
            </w:r>
          </w:p>
          <w:p w14:paraId="32D4FDEA" w14:textId="77777777" w:rsidR="00BB162C" w:rsidRDefault="00BB162C">
            <w:pPr>
              <w:rPr>
                <w:lang w:val="pt-BR"/>
              </w:rPr>
            </w:pPr>
            <w:r>
              <w:rPr>
                <w:lang w:val="pt-BR"/>
              </w:rPr>
              <w:t>B</w:t>
            </w:r>
          </w:p>
          <w:p w14:paraId="301DBE1E" w14:textId="77777777" w:rsidR="00BB162C" w:rsidRDefault="00BB162C">
            <w:pPr>
              <w:rPr>
                <w:lang w:val="pt-BR"/>
              </w:rPr>
            </w:pPr>
            <w:r>
              <w:rPr>
                <w:lang w:val="pt-BR"/>
              </w:rPr>
              <w:t>C</w:t>
            </w:r>
          </w:p>
          <w:p w14:paraId="00136303" w14:textId="77777777" w:rsidR="00BB162C" w:rsidRDefault="00BB162C">
            <w:pPr>
              <w:rPr>
                <w:lang w:val="pt-BR"/>
              </w:rPr>
            </w:pPr>
            <w:r>
              <w:rPr>
                <w:lang w:val="pt-BR"/>
              </w:rPr>
              <w:t>N</w:t>
            </w:r>
          </w:p>
          <w:p w14:paraId="02CA22F7" w14:textId="77777777" w:rsidR="00BB162C" w:rsidRDefault="00BB162C">
            <w:pPr>
              <w:rPr>
                <w:lang w:val="pt-BR"/>
              </w:rPr>
            </w:pPr>
            <w:r>
              <w:rPr>
                <w:lang w:val="pt-BR"/>
              </w:rPr>
              <w:t>O</w:t>
            </w:r>
          </w:p>
          <w:p w14:paraId="1FAC0C0A" w14:textId="77777777" w:rsidR="00BB162C" w:rsidRDefault="00BB162C">
            <w:pPr>
              <w:rPr>
                <w:lang w:val="pt-BR"/>
              </w:rPr>
            </w:pPr>
            <w:r>
              <w:rPr>
                <w:lang w:val="pt-BR"/>
              </w:rPr>
              <w:t>F</w:t>
            </w:r>
          </w:p>
          <w:p w14:paraId="2656A682" w14:textId="77777777" w:rsidR="00BB162C" w:rsidRDefault="00BB162C">
            <w:pPr>
              <w:rPr>
                <w:lang w:val="pt-BR"/>
              </w:rPr>
            </w:pPr>
            <w:r>
              <w:rPr>
                <w:lang w:val="pt-BR"/>
              </w:rPr>
              <w:t>Ne</w:t>
            </w:r>
          </w:p>
          <w:p w14:paraId="653E8671" w14:textId="77777777" w:rsidR="00BB162C" w:rsidRDefault="00BB162C">
            <w:pPr>
              <w:rPr>
                <w:lang w:val="pt-BR"/>
              </w:rPr>
            </w:pPr>
            <w:r>
              <w:rPr>
                <w:lang w:val="pt-BR"/>
              </w:rPr>
              <w:t>Na</w:t>
            </w:r>
          </w:p>
          <w:p w14:paraId="2AB88640" w14:textId="77777777" w:rsidR="00BB162C" w:rsidRDefault="00BB162C">
            <w:pPr>
              <w:rPr>
                <w:lang w:val="pt-BR"/>
              </w:rPr>
            </w:pPr>
            <w:r>
              <w:rPr>
                <w:lang w:val="pt-BR"/>
              </w:rPr>
              <w:t>Mg</w:t>
            </w:r>
          </w:p>
          <w:p w14:paraId="04031FFE" w14:textId="77777777" w:rsidR="00BB162C" w:rsidRDefault="00BB162C">
            <w:pPr>
              <w:rPr>
                <w:lang w:val="pt-BR"/>
              </w:rPr>
            </w:pPr>
            <w:r>
              <w:rPr>
                <w:lang w:val="pt-BR"/>
              </w:rPr>
              <w:t>Al</w:t>
            </w:r>
          </w:p>
          <w:p w14:paraId="06EF057B" w14:textId="77777777" w:rsidR="00BB162C" w:rsidRDefault="00BB162C">
            <w:pPr>
              <w:rPr>
                <w:lang w:val="pt-BR"/>
              </w:rPr>
            </w:pPr>
            <w:r>
              <w:rPr>
                <w:lang w:val="pt-BR"/>
              </w:rPr>
              <w:t>Si</w:t>
            </w:r>
          </w:p>
          <w:p w14:paraId="1AB1E79F" w14:textId="77777777" w:rsidR="00BB162C" w:rsidRDefault="00BB162C">
            <w:pPr>
              <w:rPr>
                <w:lang w:val="pt-BR"/>
              </w:rPr>
            </w:pPr>
            <w:r>
              <w:rPr>
                <w:lang w:val="pt-BR"/>
              </w:rPr>
              <w:t>P</w:t>
            </w:r>
          </w:p>
          <w:p w14:paraId="360F917C" w14:textId="77777777" w:rsidR="00BB162C" w:rsidRDefault="00BB162C">
            <w:pPr>
              <w:rPr>
                <w:lang w:val="pt-BR"/>
              </w:rPr>
            </w:pPr>
            <w:r>
              <w:rPr>
                <w:lang w:val="pt-BR"/>
              </w:rPr>
              <w:t>S</w:t>
            </w:r>
          </w:p>
          <w:p w14:paraId="0E4D09E8" w14:textId="77777777" w:rsidR="00BB162C" w:rsidRDefault="00BB162C">
            <w:pPr>
              <w:rPr>
                <w:lang w:val="pt-BR"/>
              </w:rPr>
            </w:pPr>
            <w:r>
              <w:rPr>
                <w:lang w:val="pt-BR"/>
              </w:rPr>
              <w:t>Cl</w:t>
            </w:r>
          </w:p>
          <w:p w14:paraId="3C81C42D" w14:textId="77777777" w:rsidR="00BB162C" w:rsidRDefault="00BB162C">
            <w:pPr>
              <w:rPr>
                <w:lang w:val="pt-BR"/>
              </w:rPr>
            </w:pPr>
            <w:r>
              <w:rPr>
                <w:lang w:val="pt-BR"/>
              </w:rPr>
              <w:t>Ar</w:t>
            </w:r>
          </w:p>
          <w:p w14:paraId="594FC358" w14:textId="77777777" w:rsidR="00BB162C" w:rsidRDefault="00BB162C">
            <w:pPr>
              <w:rPr>
                <w:lang w:val="pt-BR"/>
              </w:rPr>
            </w:pPr>
            <w:r>
              <w:rPr>
                <w:lang w:val="pt-BR"/>
              </w:rPr>
              <w:t>K</w:t>
            </w:r>
          </w:p>
          <w:p w14:paraId="6405EE5E" w14:textId="77777777" w:rsidR="00BB162C" w:rsidRDefault="00BB162C">
            <w:pPr>
              <w:rPr>
                <w:lang w:val="pt-BR"/>
              </w:rPr>
            </w:pPr>
            <w:r>
              <w:rPr>
                <w:lang w:val="pt-BR"/>
              </w:rPr>
              <w:t>Ca</w:t>
            </w:r>
          </w:p>
          <w:p w14:paraId="52967F76" w14:textId="77777777" w:rsidR="00BB162C" w:rsidRDefault="00BB162C">
            <w:pPr>
              <w:rPr>
                <w:lang w:val="pt-BR"/>
              </w:rPr>
            </w:pPr>
            <w:r>
              <w:rPr>
                <w:lang w:val="pt-BR"/>
              </w:rPr>
              <w:t>Sc</w:t>
            </w:r>
          </w:p>
          <w:p w14:paraId="72A4C09C" w14:textId="77777777" w:rsidR="00BB162C" w:rsidRDefault="00BB162C">
            <w:pPr>
              <w:rPr>
                <w:lang w:val="pt-BR"/>
              </w:rPr>
            </w:pPr>
            <w:r>
              <w:rPr>
                <w:lang w:val="pt-BR"/>
              </w:rPr>
              <w:t>Ti</w:t>
            </w:r>
          </w:p>
          <w:p w14:paraId="357E0C58" w14:textId="77777777" w:rsidR="00BB162C" w:rsidRDefault="00BB162C">
            <w:pPr>
              <w:rPr>
                <w:lang w:val="pt-BR"/>
              </w:rPr>
            </w:pPr>
            <w:r>
              <w:rPr>
                <w:lang w:val="pt-BR"/>
              </w:rPr>
              <w:t>V</w:t>
            </w:r>
          </w:p>
          <w:p w14:paraId="3FAC668F" w14:textId="77777777" w:rsidR="00BB162C" w:rsidRDefault="00BB162C">
            <w:pPr>
              <w:rPr>
                <w:lang w:val="pt-BR"/>
              </w:rPr>
            </w:pPr>
            <w:r>
              <w:rPr>
                <w:lang w:val="pt-BR"/>
              </w:rPr>
              <w:t>Cr</w:t>
            </w:r>
          </w:p>
          <w:p w14:paraId="53E74694" w14:textId="77777777" w:rsidR="00BB162C" w:rsidRDefault="00BB162C">
            <w:pPr>
              <w:rPr>
                <w:lang w:val="pt-BR"/>
              </w:rPr>
            </w:pPr>
            <w:r>
              <w:rPr>
                <w:lang w:val="pt-BR"/>
              </w:rPr>
              <w:t>Mn</w:t>
            </w:r>
          </w:p>
          <w:p w14:paraId="6A8B724E" w14:textId="77777777" w:rsidR="00BB162C" w:rsidRDefault="00BB162C">
            <w:pPr>
              <w:rPr>
                <w:lang w:val="nb-NO"/>
              </w:rPr>
            </w:pPr>
            <w:r>
              <w:rPr>
                <w:lang w:val="nb-NO"/>
              </w:rPr>
              <w:t>Fe</w:t>
            </w:r>
          </w:p>
          <w:p w14:paraId="02AD12AD" w14:textId="77777777" w:rsidR="00BB162C" w:rsidRDefault="00BB162C">
            <w:pPr>
              <w:rPr>
                <w:lang w:val="nb-NO"/>
              </w:rPr>
            </w:pPr>
            <w:r>
              <w:rPr>
                <w:lang w:val="nb-NO"/>
              </w:rPr>
              <w:t>Co</w:t>
            </w:r>
          </w:p>
          <w:p w14:paraId="44B21F62" w14:textId="77777777" w:rsidR="00BB162C" w:rsidRDefault="00BB162C">
            <w:pPr>
              <w:rPr>
                <w:lang w:val="nb-NO"/>
              </w:rPr>
            </w:pPr>
            <w:r>
              <w:rPr>
                <w:lang w:val="nb-NO"/>
              </w:rPr>
              <w:t>Ni</w:t>
            </w:r>
          </w:p>
          <w:p w14:paraId="006AD6B6" w14:textId="77777777" w:rsidR="00BB162C" w:rsidRDefault="00BB162C">
            <w:pPr>
              <w:rPr>
                <w:lang w:val="nb-NO"/>
              </w:rPr>
            </w:pPr>
            <w:r>
              <w:rPr>
                <w:lang w:val="nb-NO"/>
              </w:rPr>
              <w:t>Cu</w:t>
            </w:r>
          </w:p>
          <w:p w14:paraId="1DBBC203" w14:textId="77777777" w:rsidR="00BB162C" w:rsidRDefault="00BB162C">
            <w:pPr>
              <w:rPr>
                <w:lang w:val="nb-NO"/>
              </w:rPr>
            </w:pPr>
            <w:r>
              <w:rPr>
                <w:lang w:val="nb-NO"/>
              </w:rPr>
              <w:t>Zn</w:t>
            </w:r>
          </w:p>
          <w:p w14:paraId="470EA1EA" w14:textId="77777777" w:rsidR="00BB162C" w:rsidRDefault="00BB162C">
            <w:pPr>
              <w:rPr>
                <w:lang w:val="nb-NO"/>
              </w:rPr>
            </w:pPr>
            <w:r>
              <w:rPr>
                <w:lang w:val="nb-NO"/>
              </w:rPr>
              <w:t>Ga</w:t>
            </w:r>
          </w:p>
          <w:p w14:paraId="17667586" w14:textId="77777777" w:rsidR="00BB162C" w:rsidRDefault="00BB162C">
            <w:pPr>
              <w:rPr>
                <w:lang w:val="pt-BR"/>
              </w:rPr>
            </w:pPr>
            <w:r>
              <w:rPr>
                <w:lang w:val="pt-BR"/>
              </w:rPr>
              <w:t>Ge</w:t>
            </w:r>
          </w:p>
          <w:p w14:paraId="50B759DD" w14:textId="77777777" w:rsidR="00BB162C" w:rsidRDefault="00BB162C">
            <w:pPr>
              <w:rPr>
                <w:lang w:val="pt-BR"/>
              </w:rPr>
            </w:pPr>
            <w:r>
              <w:rPr>
                <w:lang w:val="pt-BR"/>
              </w:rPr>
              <w:t>As</w:t>
            </w:r>
          </w:p>
          <w:p w14:paraId="24FF585E" w14:textId="77777777" w:rsidR="00BB162C" w:rsidRDefault="00BB162C">
            <w:pPr>
              <w:rPr>
                <w:lang w:val="pt-BR"/>
              </w:rPr>
            </w:pPr>
            <w:r>
              <w:rPr>
                <w:lang w:val="pt-BR"/>
              </w:rPr>
              <w:t>Se</w:t>
            </w:r>
          </w:p>
          <w:p w14:paraId="72EDC2E5" w14:textId="77777777" w:rsidR="00BB162C" w:rsidRPr="000805E7" w:rsidRDefault="00BB162C">
            <w:pPr>
              <w:rPr>
                <w:lang w:val="de-DE"/>
              </w:rPr>
            </w:pPr>
            <w:proofErr w:type="spellStart"/>
            <w:r w:rsidRPr="000805E7">
              <w:rPr>
                <w:lang w:val="de-DE"/>
              </w:rPr>
              <w:t>Br</w:t>
            </w:r>
            <w:proofErr w:type="spellEnd"/>
          </w:p>
          <w:p w14:paraId="265AC69A" w14:textId="77777777" w:rsidR="00BB162C" w:rsidRPr="000805E7" w:rsidRDefault="00BB162C">
            <w:pPr>
              <w:rPr>
                <w:lang w:val="de-DE"/>
              </w:rPr>
            </w:pPr>
            <w:proofErr w:type="spellStart"/>
            <w:r w:rsidRPr="000805E7">
              <w:rPr>
                <w:lang w:val="de-DE"/>
              </w:rPr>
              <w:t>Kr</w:t>
            </w:r>
            <w:proofErr w:type="spellEnd"/>
          </w:p>
          <w:p w14:paraId="0381BBB8" w14:textId="77777777" w:rsidR="00BB162C" w:rsidRPr="000805E7" w:rsidRDefault="00BB162C">
            <w:pPr>
              <w:rPr>
                <w:lang w:val="de-DE"/>
              </w:rPr>
            </w:pPr>
            <w:proofErr w:type="spellStart"/>
            <w:r w:rsidRPr="000805E7">
              <w:rPr>
                <w:lang w:val="de-DE"/>
              </w:rPr>
              <w:t>Rb</w:t>
            </w:r>
            <w:proofErr w:type="spellEnd"/>
          </w:p>
          <w:p w14:paraId="230B370C" w14:textId="77777777" w:rsidR="00BB162C" w:rsidRPr="000805E7" w:rsidRDefault="00BB162C">
            <w:pPr>
              <w:rPr>
                <w:lang w:val="de-DE"/>
              </w:rPr>
            </w:pPr>
            <w:proofErr w:type="spellStart"/>
            <w:r w:rsidRPr="000805E7">
              <w:rPr>
                <w:lang w:val="de-DE"/>
              </w:rPr>
              <w:t>Sr</w:t>
            </w:r>
            <w:proofErr w:type="spellEnd"/>
          </w:p>
          <w:p w14:paraId="004B797E" w14:textId="77777777" w:rsidR="00BB162C" w:rsidRPr="000805E7" w:rsidRDefault="00BB162C">
            <w:pPr>
              <w:rPr>
                <w:lang w:val="de-DE"/>
              </w:rPr>
            </w:pPr>
            <w:r w:rsidRPr="000805E7">
              <w:rPr>
                <w:lang w:val="de-DE"/>
              </w:rPr>
              <w:t>Y</w:t>
            </w:r>
          </w:p>
          <w:p w14:paraId="6A8077BD" w14:textId="77777777" w:rsidR="00BB162C" w:rsidRPr="000805E7" w:rsidRDefault="00BB162C">
            <w:pPr>
              <w:rPr>
                <w:lang w:val="de-DE"/>
              </w:rPr>
            </w:pPr>
            <w:proofErr w:type="spellStart"/>
            <w:r w:rsidRPr="000805E7">
              <w:rPr>
                <w:lang w:val="de-DE"/>
              </w:rPr>
              <w:t>Zr</w:t>
            </w:r>
            <w:proofErr w:type="spellEnd"/>
          </w:p>
          <w:p w14:paraId="5D7E8ADE" w14:textId="77777777" w:rsidR="00BB162C" w:rsidRPr="000805E7" w:rsidRDefault="00BB162C">
            <w:pPr>
              <w:rPr>
                <w:lang w:val="de-DE"/>
              </w:rPr>
            </w:pPr>
            <w:proofErr w:type="spellStart"/>
            <w:r w:rsidRPr="000805E7">
              <w:rPr>
                <w:lang w:val="de-DE"/>
              </w:rPr>
              <w:t>Nb</w:t>
            </w:r>
            <w:proofErr w:type="spellEnd"/>
          </w:p>
          <w:p w14:paraId="5AA23C84" w14:textId="77777777" w:rsidR="00BB162C" w:rsidRPr="000805E7" w:rsidRDefault="00BB162C">
            <w:pPr>
              <w:rPr>
                <w:lang w:val="de-DE"/>
              </w:rPr>
            </w:pPr>
            <w:r w:rsidRPr="000805E7">
              <w:rPr>
                <w:lang w:val="de-DE"/>
              </w:rPr>
              <w:t>Mo</w:t>
            </w:r>
          </w:p>
          <w:p w14:paraId="1CF873F0" w14:textId="77777777" w:rsidR="00BB162C" w:rsidRPr="000805E7" w:rsidRDefault="00BB162C">
            <w:pPr>
              <w:rPr>
                <w:lang w:val="de-DE"/>
              </w:rPr>
            </w:pPr>
            <w:proofErr w:type="spellStart"/>
            <w:r w:rsidRPr="000805E7">
              <w:rPr>
                <w:lang w:val="de-DE"/>
              </w:rPr>
              <w:t>Tc</w:t>
            </w:r>
            <w:proofErr w:type="spellEnd"/>
          </w:p>
          <w:p w14:paraId="02848BD1" w14:textId="77777777" w:rsidR="00BB162C" w:rsidRPr="000805E7" w:rsidRDefault="00BB162C">
            <w:pPr>
              <w:rPr>
                <w:lang w:val="de-DE"/>
              </w:rPr>
            </w:pPr>
            <w:proofErr w:type="spellStart"/>
            <w:r w:rsidRPr="000805E7">
              <w:rPr>
                <w:lang w:val="de-DE"/>
              </w:rPr>
              <w:t>Ru</w:t>
            </w:r>
            <w:proofErr w:type="spellEnd"/>
          </w:p>
          <w:p w14:paraId="31F48B4C" w14:textId="77777777" w:rsidR="00BB162C" w:rsidRPr="000805E7" w:rsidRDefault="00BB162C">
            <w:pPr>
              <w:rPr>
                <w:lang w:val="de-DE"/>
              </w:rPr>
            </w:pPr>
            <w:r w:rsidRPr="000805E7">
              <w:rPr>
                <w:lang w:val="de-DE"/>
              </w:rPr>
              <w:t>Rh</w:t>
            </w:r>
          </w:p>
          <w:p w14:paraId="0D90A933" w14:textId="77777777" w:rsidR="00BB162C" w:rsidRPr="000805E7" w:rsidRDefault="00BB162C">
            <w:pPr>
              <w:rPr>
                <w:lang w:val="de-DE"/>
              </w:rPr>
            </w:pPr>
            <w:proofErr w:type="spellStart"/>
            <w:r w:rsidRPr="000805E7">
              <w:rPr>
                <w:lang w:val="de-DE"/>
              </w:rPr>
              <w:t>Pd</w:t>
            </w:r>
            <w:proofErr w:type="spellEnd"/>
          </w:p>
          <w:p w14:paraId="01B7B1B1" w14:textId="77777777" w:rsidR="00BB162C" w:rsidRPr="000805E7" w:rsidRDefault="00BB162C">
            <w:pPr>
              <w:rPr>
                <w:lang w:val="de-DE"/>
              </w:rPr>
            </w:pPr>
            <w:proofErr w:type="spellStart"/>
            <w:r w:rsidRPr="000805E7">
              <w:rPr>
                <w:lang w:val="de-DE"/>
              </w:rPr>
              <w:lastRenderedPageBreak/>
              <w:t>Ag</w:t>
            </w:r>
            <w:proofErr w:type="spellEnd"/>
          </w:p>
          <w:p w14:paraId="7F28948F" w14:textId="77777777" w:rsidR="00BB162C" w:rsidRPr="000805E7" w:rsidRDefault="00BB162C">
            <w:pPr>
              <w:rPr>
                <w:lang w:val="de-DE"/>
              </w:rPr>
            </w:pPr>
            <w:proofErr w:type="spellStart"/>
            <w:r w:rsidRPr="000805E7">
              <w:rPr>
                <w:lang w:val="de-DE"/>
              </w:rPr>
              <w:t>Cd</w:t>
            </w:r>
            <w:proofErr w:type="spellEnd"/>
          </w:p>
          <w:p w14:paraId="52D83A2C" w14:textId="77777777" w:rsidR="00BB162C" w:rsidRPr="000805E7" w:rsidRDefault="00BB162C">
            <w:pPr>
              <w:rPr>
                <w:lang w:val="de-DE"/>
              </w:rPr>
            </w:pPr>
            <w:r w:rsidRPr="000805E7">
              <w:rPr>
                <w:lang w:val="de-DE"/>
              </w:rPr>
              <w:t>In</w:t>
            </w:r>
          </w:p>
          <w:p w14:paraId="4C3C7D14" w14:textId="77777777" w:rsidR="00BB162C" w:rsidRPr="000805E7" w:rsidRDefault="00BB162C">
            <w:pPr>
              <w:rPr>
                <w:lang w:val="de-DE"/>
              </w:rPr>
            </w:pPr>
            <w:proofErr w:type="spellStart"/>
            <w:r w:rsidRPr="000805E7">
              <w:rPr>
                <w:lang w:val="de-DE"/>
              </w:rPr>
              <w:t>Sn</w:t>
            </w:r>
            <w:proofErr w:type="spellEnd"/>
          </w:p>
          <w:p w14:paraId="479752F7" w14:textId="77777777" w:rsidR="00BB162C" w:rsidRPr="000805E7" w:rsidRDefault="00BB162C">
            <w:pPr>
              <w:rPr>
                <w:lang w:val="de-DE"/>
              </w:rPr>
            </w:pPr>
            <w:proofErr w:type="spellStart"/>
            <w:r w:rsidRPr="000805E7">
              <w:rPr>
                <w:lang w:val="de-DE"/>
              </w:rPr>
              <w:t>Sb</w:t>
            </w:r>
            <w:proofErr w:type="spellEnd"/>
          </w:p>
          <w:p w14:paraId="13569A63" w14:textId="77777777" w:rsidR="00BB162C" w:rsidRPr="000805E7" w:rsidRDefault="00BB162C">
            <w:pPr>
              <w:rPr>
                <w:lang w:val="de-DE"/>
              </w:rPr>
            </w:pPr>
            <w:proofErr w:type="spellStart"/>
            <w:r w:rsidRPr="000805E7">
              <w:rPr>
                <w:lang w:val="de-DE"/>
              </w:rPr>
              <w:t>Te</w:t>
            </w:r>
            <w:proofErr w:type="spellEnd"/>
          </w:p>
          <w:p w14:paraId="7C6D7478" w14:textId="77777777" w:rsidR="00BB162C" w:rsidRPr="000805E7" w:rsidRDefault="00BB162C">
            <w:pPr>
              <w:rPr>
                <w:lang w:val="pt-BR"/>
              </w:rPr>
            </w:pPr>
            <w:r w:rsidRPr="000805E7">
              <w:rPr>
                <w:lang w:val="pt-BR"/>
              </w:rPr>
              <w:t>I</w:t>
            </w:r>
          </w:p>
          <w:p w14:paraId="0E1A1BC1" w14:textId="77777777" w:rsidR="00BB162C" w:rsidRPr="000805E7" w:rsidRDefault="00BB162C">
            <w:pPr>
              <w:rPr>
                <w:lang w:val="pt-BR"/>
              </w:rPr>
            </w:pPr>
            <w:r w:rsidRPr="000805E7">
              <w:rPr>
                <w:lang w:val="pt-BR"/>
              </w:rPr>
              <w:t>Xe</w:t>
            </w:r>
          </w:p>
          <w:p w14:paraId="1AA76DD8" w14:textId="77777777" w:rsidR="00BB162C" w:rsidRPr="007D2FE1" w:rsidRDefault="00BB162C">
            <w:pPr>
              <w:rPr>
                <w:lang w:val="fr-FR"/>
              </w:rPr>
            </w:pPr>
            <w:r w:rsidRPr="007D2FE1">
              <w:rPr>
                <w:lang w:val="fr-FR"/>
              </w:rPr>
              <w:t>Cs</w:t>
            </w:r>
          </w:p>
          <w:p w14:paraId="242DA9D3" w14:textId="77777777" w:rsidR="00BB162C" w:rsidRPr="007D2FE1" w:rsidRDefault="00BB162C">
            <w:pPr>
              <w:rPr>
                <w:lang w:val="fr-FR"/>
              </w:rPr>
            </w:pPr>
            <w:r w:rsidRPr="007D2FE1">
              <w:rPr>
                <w:lang w:val="fr-FR"/>
              </w:rPr>
              <w:t>Ba</w:t>
            </w:r>
          </w:p>
          <w:p w14:paraId="06D8B988" w14:textId="77777777" w:rsidR="00BB162C" w:rsidRDefault="00BB162C">
            <w:pPr>
              <w:rPr>
                <w:lang w:val="nb-NO"/>
              </w:rPr>
            </w:pPr>
            <w:r>
              <w:rPr>
                <w:lang w:val="nb-NO"/>
              </w:rPr>
              <w:t>La</w:t>
            </w:r>
          </w:p>
          <w:p w14:paraId="43523A86" w14:textId="77777777" w:rsidR="00BB162C" w:rsidRDefault="00BB162C">
            <w:pPr>
              <w:rPr>
                <w:lang w:val="nb-NO"/>
              </w:rPr>
            </w:pPr>
            <w:r>
              <w:rPr>
                <w:lang w:val="nb-NO"/>
              </w:rPr>
              <w:t>Ce</w:t>
            </w:r>
          </w:p>
          <w:p w14:paraId="449BEF49" w14:textId="77777777" w:rsidR="00BB162C" w:rsidRDefault="00BB162C">
            <w:pPr>
              <w:rPr>
                <w:lang w:val="nb-NO"/>
              </w:rPr>
            </w:pPr>
            <w:r>
              <w:rPr>
                <w:lang w:val="nb-NO"/>
              </w:rPr>
              <w:t>Pr</w:t>
            </w:r>
          </w:p>
          <w:p w14:paraId="2D379DBC" w14:textId="77777777" w:rsidR="00BB162C" w:rsidRDefault="00BB162C">
            <w:pPr>
              <w:rPr>
                <w:lang w:val="nb-NO"/>
              </w:rPr>
            </w:pPr>
            <w:r>
              <w:rPr>
                <w:lang w:val="nb-NO"/>
              </w:rPr>
              <w:t>Nd</w:t>
            </w:r>
          </w:p>
          <w:p w14:paraId="49AB0372" w14:textId="77777777" w:rsidR="00BB162C" w:rsidRDefault="00BB162C">
            <w:pPr>
              <w:rPr>
                <w:lang w:val="nb-NO"/>
              </w:rPr>
            </w:pPr>
            <w:r>
              <w:rPr>
                <w:lang w:val="nb-NO"/>
              </w:rPr>
              <w:t>Pm</w:t>
            </w:r>
          </w:p>
          <w:p w14:paraId="40B01790" w14:textId="77777777" w:rsidR="00BB162C" w:rsidRDefault="00BB162C">
            <w:pPr>
              <w:rPr>
                <w:lang w:val="nb-NO"/>
              </w:rPr>
            </w:pPr>
            <w:r>
              <w:rPr>
                <w:lang w:val="nb-NO"/>
              </w:rPr>
              <w:t>Sm</w:t>
            </w:r>
          </w:p>
          <w:p w14:paraId="3E84BF69" w14:textId="77777777" w:rsidR="00BB162C" w:rsidRDefault="00BB162C">
            <w:pPr>
              <w:rPr>
                <w:lang w:val="nb-NO"/>
              </w:rPr>
            </w:pPr>
            <w:r>
              <w:rPr>
                <w:lang w:val="nb-NO"/>
              </w:rPr>
              <w:t>Eu</w:t>
            </w:r>
          </w:p>
          <w:p w14:paraId="05AFFFA8" w14:textId="77777777" w:rsidR="00BB162C" w:rsidRDefault="00BB162C">
            <w:pPr>
              <w:rPr>
                <w:lang w:val="nb-NO"/>
              </w:rPr>
            </w:pPr>
            <w:r>
              <w:rPr>
                <w:lang w:val="nb-NO"/>
              </w:rPr>
              <w:t>Gd</w:t>
            </w:r>
          </w:p>
          <w:p w14:paraId="4BEF81B5" w14:textId="77777777" w:rsidR="00BB162C" w:rsidRDefault="00BB162C">
            <w:pPr>
              <w:rPr>
                <w:lang w:val="nb-NO"/>
              </w:rPr>
            </w:pPr>
            <w:r>
              <w:rPr>
                <w:lang w:val="nb-NO"/>
              </w:rPr>
              <w:t>Tb</w:t>
            </w:r>
          </w:p>
          <w:p w14:paraId="3E4FE701" w14:textId="77777777" w:rsidR="00BB162C" w:rsidRDefault="00BB162C">
            <w:pPr>
              <w:rPr>
                <w:lang w:val="nb-NO"/>
              </w:rPr>
            </w:pPr>
            <w:r>
              <w:rPr>
                <w:lang w:val="nb-NO"/>
              </w:rPr>
              <w:t>Dy</w:t>
            </w:r>
          </w:p>
          <w:p w14:paraId="1A5DDA92" w14:textId="77777777" w:rsidR="00BB162C" w:rsidRDefault="00BB162C">
            <w:pPr>
              <w:rPr>
                <w:lang w:val="nb-NO"/>
              </w:rPr>
            </w:pPr>
            <w:r>
              <w:rPr>
                <w:lang w:val="nb-NO"/>
              </w:rPr>
              <w:t>Ho</w:t>
            </w:r>
          </w:p>
          <w:p w14:paraId="1D96D846" w14:textId="77777777" w:rsidR="00BB162C" w:rsidRDefault="00BB162C">
            <w:pPr>
              <w:rPr>
                <w:lang w:val="nb-NO"/>
              </w:rPr>
            </w:pPr>
            <w:r>
              <w:rPr>
                <w:lang w:val="nb-NO"/>
              </w:rPr>
              <w:t>Er</w:t>
            </w:r>
          </w:p>
          <w:p w14:paraId="3EF3C8FA" w14:textId="77777777" w:rsidR="00BB162C" w:rsidRDefault="00BB162C">
            <w:pPr>
              <w:rPr>
                <w:lang w:val="nb-NO"/>
              </w:rPr>
            </w:pPr>
            <w:r>
              <w:rPr>
                <w:lang w:val="nb-NO"/>
              </w:rPr>
              <w:t>Tm</w:t>
            </w:r>
          </w:p>
          <w:p w14:paraId="2971E69A" w14:textId="77777777" w:rsidR="00BB162C" w:rsidRDefault="00BB162C">
            <w:pPr>
              <w:rPr>
                <w:lang w:val="nb-NO"/>
              </w:rPr>
            </w:pPr>
            <w:r>
              <w:rPr>
                <w:lang w:val="nb-NO"/>
              </w:rPr>
              <w:t>Yb</w:t>
            </w:r>
          </w:p>
          <w:p w14:paraId="11A87C3D" w14:textId="77777777" w:rsidR="00BB162C" w:rsidRDefault="00BB162C">
            <w:pPr>
              <w:rPr>
                <w:lang w:val="nb-NO"/>
              </w:rPr>
            </w:pPr>
            <w:r>
              <w:rPr>
                <w:lang w:val="nb-NO"/>
              </w:rPr>
              <w:t>Lu</w:t>
            </w:r>
          </w:p>
          <w:p w14:paraId="07B2DEEB" w14:textId="77777777" w:rsidR="00BB162C" w:rsidRDefault="00BB162C">
            <w:pPr>
              <w:rPr>
                <w:lang w:val="nb-NO"/>
              </w:rPr>
            </w:pPr>
            <w:r>
              <w:rPr>
                <w:lang w:val="nb-NO"/>
              </w:rPr>
              <w:t>Hf</w:t>
            </w:r>
          </w:p>
          <w:p w14:paraId="741E9E08" w14:textId="77777777" w:rsidR="00BB162C" w:rsidRDefault="00BB162C">
            <w:pPr>
              <w:rPr>
                <w:lang w:val="nb-NO"/>
              </w:rPr>
            </w:pPr>
            <w:r>
              <w:rPr>
                <w:lang w:val="nb-NO"/>
              </w:rPr>
              <w:t>Ta</w:t>
            </w:r>
          </w:p>
          <w:p w14:paraId="55A18FBE" w14:textId="77777777" w:rsidR="00BB162C" w:rsidRDefault="00BB162C">
            <w:pPr>
              <w:rPr>
                <w:lang w:val="nb-NO"/>
              </w:rPr>
            </w:pPr>
            <w:r>
              <w:rPr>
                <w:lang w:val="nb-NO"/>
              </w:rPr>
              <w:t>W</w:t>
            </w:r>
          </w:p>
          <w:p w14:paraId="32144929" w14:textId="77777777" w:rsidR="00BB162C" w:rsidRDefault="00BB162C">
            <w:pPr>
              <w:rPr>
                <w:lang w:val="pt-BR"/>
              </w:rPr>
            </w:pPr>
            <w:r>
              <w:rPr>
                <w:lang w:val="pt-BR"/>
              </w:rPr>
              <w:t>Re</w:t>
            </w:r>
          </w:p>
          <w:p w14:paraId="4F477B44" w14:textId="77777777" w:rsidR="00BB162C" w:rsidRDefault="00BB162C">
            <w:pPr>
              <w:rPr>
                <w:lang w:val="pt-BR"/>
              </w:rPr>
            </w:pPr>
            <w:r>
              <w:rPr>
                <w:lang w:val="pt-BR"/>
              </w:rPr>
              <w:t>Os</w:t>
            </w:r>
          </w:p>
          <w:p w14:paraId="0450C396" w14:textId="77777777" w:rsidR="00BB162C" w:rsidRPr="00E93CC9" w:rsidRDefault="00BB162C">
            <w:proofErr w:type="spellStart"/>
            <w:r w:rsidRPr="00E93CC9">
              <w:t>Ir</w:t>
            </w:r>
            <w:proofErr w:type="spellEnd"/>
          </w:p>
          <w:p w14:paraId="296C09D7" w14:textId="77777777" w:rsidR="00BB162C" w:rsidRPr="00E93CC9" w:rsidRDefault="00BB162C">
            <w:r w:rsidRPr="00E93CC9">
              <w:t>Pt</w:t>
            </w:r>
          </w:p>
          <w:p w14:paraId="30C2475C" w14:textId="77777777" w:rsidR="00BB162C" w:rsidRPr="007D2FE1" w:rsidRDefault="00BB162C">
            <w:pPr>
              <w:rPr>
                <w:lang w:val="fr-FR"/>
              </w:rPr>
            </w:pPr>
            <w:r w:rsidRPr="007D2FE1">
              <w:rPr>
                <w:lang w:val="fr-FR"/>
              </w:rPr>
              <w:t>Au</w:t>
            </w:r>
          </w:p>
          <w:p w14:paraId="28386E7D" w14:textId="77777777" w:rsidR="00BB162C" w:rsidRPr="007D2FE1" w:rsidRDefault="00BB162C">
            <w:pPr>
              <w:rPr>
                <w:lang w:val="fr-FR"/>
              </w:rPr>
            </w:pPr>
            <w:r w:rsidRPr="007D2FE1">
              <w:rPr>
                <w:lang w:val="fr-FR"/>
              </w:rPr>
              <w:t>Hg</w:t>
            </w:r>
          </w:p>
          <w:p w14:paraId="17F371A0" w14:textId="77777777" w:rsidR="00BB162C" w:rsidRDefault="00BB162C">
            <w:pPr>
              <w:rPr>
                <w:lang w:val="nb-NO"/>
              </w:rPr>
            </w:pPr>
            <w:r>
              <w:rPr>
                <w:lang w:val="nb-NO"/>
              </w:rPr>
              <w:t>Tl</w:t>
            </w:r>
          </w:p>
          <w:p w14:paraId="715AD426" w14:textId="77777777" w:rsidR="00BB162C" w:rsidRDefault="00BB162C">
            <w:pPr>
              <w:rPr>
                <w:lang w:val="nb-NO"/>
              </w:rPr>
            </w:pPr>
            <w:r>
              <w:rPr>
                <w:lang w:val="nb-NO"/>
              </w:rPr>
              <w:t>Pb</w:t>
            </w:r>
          </w:p>
          <w:p w14:paraId="4489AB84" w14:textId="77777777" w:rsidR="00BB162C" w:rsidRDefault="00BB162C">
            <w:pPr>
              <w:rPr>
                <w:lang w:val="nb-NO"/>
              </w:rPr>
            </w:pPr>
            <w:r>
              <w:rPr>
                <w:lang w:val="nb-NO"/>
              </w:rPr>
              <w:t>Bi</w:t>
            </w:r>
          </w:p>
          <w:p w14:paraId="7085CE94" w14:textId="77777777" w:rsidR="00BB162C" w:rsidRDefault="00BB162C">
            <w:pPr>
              <w:rPr>
                <w:lang w:val="nb-NO"/>
              </w:rPr>
            </w:pPr>
            <w:r>
              <w:rPr>
                <w:lang w:val="nb-NO"/>
              </w:rPr>
              <w:t>Po</w:t>
            </w:r>
          </w:p>
          <w:p w14:paraId="5852E59F" w14:textId="77777777" w:rsidR="00BB162C" w:rsidRDefault="00BB162C">
            <w:pPr>
              <w:rPr>
                <w:lang w:val="nb-NO"/>
              </w:rPr>
            </w:pPr>
            <w:r>
              <w:rPr>
                <w:lang w:val="nb-NO"/>
              </w:rPr>
              <w:t>At</w:t>
            </w:r>
          </w:p>
          <w:p w14:paraId="7F3FE74A" w14:textId="77777777" w:rsidR="00BB162C" w:rsidRDefault="00BB162C">
            <w:pPr>
              <w:rPr>
                <w:lang w:val="nb-NO"/>
              </w:rPr>
            </w:pPr>
            <w:r>
              <w:rPr>
                <w:lang w:val="nb-NO"/>
              </w:rPr>
              <w:t>Rn</w:t>
            </w:r>
          </w:p>
          <w:p w14:paraId="5198FC9D" w14:textId="77777777" w:rsidR="00BB162C" w:rsidRDefault="00BB162C">
            <w:r>
              <w:t>Fr</w:t>
            </w:r>
          </w:p>
          <w:p w14:paraId="75200140" w14:textId="77777777" w:rsidR="00BB162C" w:rsidRDefault="00BB162C">
            <w:r>
              <w:t>Ra</w:t>
            </w:r>
          </w:p>
          <w:p w14:paraId="67DCFBDE" w14:textId="77777777" w:rsidR="00BB162C" w:rsidRDefault="00BB162C">
            <w:r>
              <w:t>Ac</w:t>
            </w:r>
          </w:p>
          <w:p w14:paraId="23B76B29" w14:textId="77777777" w:rsidR="00BB162C" w:rsidRDefault="00BB162C">
            <w:proofErr w:type="spellStart"/>
            <w:r>
              <w:t>Th</w:t>
            </w:r>
            <w:proofErr w:type="spellEnd"/>
          </w:p>
          <w:p w14:paraId="4E96D2DE" w14:textId="77777777" w:rsidR="00BB162C" w:rsidRPr="007D2FE1" w:rsidRDefault="00BB162C">
            <w:pPr>
              <w:rPr>
                <w:lang w:val="fr-FR"/>
              </w:rPr>
            </w:pPr>
            <w:r w:rsidRPr="007D2FE1">
              <w:rPr>
                <w:lang w:val="fr-FR"/>
              </w:rPr>
              <w:t>Pa</w:t>
            </w:r>
          </w:p>
          <w:p w14:paraId="0B2479B9" w14:textId="77777777" w:rsidR="00BB162C" w:rsidRPr="007D2FE1" w:rsidRDefault="00BB162C">
            <w:pPr>
              <w:rPr>
                <w:lang w:val="fr-FR"/>
              </w:rPr>
            </w:pPr>
            <w:r w:rsidRPr="007D2FE1">
              <w:rPr>
                <w:lang w:val="fr-FR"/>
              </w:rPr>
              <w:t>U</w:t>
            </w:r>
          </w:p>
          <w:p w14:paraId="115E7757" w14:textId="77777777" w:rsidR="00BB162C" w:rsidRPr="007D2FE1" w:rsidRDefault="00BB162C">
            <w:pPr>
              <w:rPr>
                <w:lang w:val="fr-FR"/>
              </w:rPr>
            </w:pPr>
            <w:proofErr w:type="spellStart"/>
            <w:r w:rsidRPr="007D2FE1">
              <w:rPr>
                <w:lang w:val="fr-FR"/>
              </w:rPr>
              <w:t>Np</w:t>
            </w:r>
            <w:proofErr w:type="spellEnd"/>
          </w:p>
          <w:p w14:paraId="701502DE" w14:textId="77777777" w:rsidR="00BB162C" w:rsidRPr="007D2FE1" w:rsidRDefault="00BB162C">
            <w:pPr>
              <w:rPr>
                <w:lang w:val="fr-FR"/>
              </w:rPr>
            </w:pPr>
            <w:r w:rsidRPr="007D2FE1">
              <w:rPr>
                <w:lang w:val="fr-FR"/>
              </w:rPr>
              <w:t>Pu</w:t>
            </w:r>
          </w:p>
          <w:p w14:paraId="711BFCAD" w14:textId="77777777" w:rsidR="00BB162C" w:rsidRPr="007D2FE1" w:rsidRDefault="00BB162C">
            <w:pPr>
              <w:rPr>
                <w:lang w:val="fr-FR"/>
              </w:rPr>
            </w:pPr>
            <w:r w:rsidRPr="007D2FE1">
              <w:rPr>
                <w:lang w:val="fr-FR"/>
              </w:rPr>
              <w:t>Am</w:t>
            </w:r>
          </w:p>
          <w:p w14:paraId="59B966C4" w14:textId="77777777" w:rsidR="00BB162C" w:rsidRPr="007D2FE1" w:rsidRDefault="00BB162C">
            <w:pPr>
              <w:rPr>
                <w:lang w:val="fr-FR"/>
              </w:rPr>
            </w:pPr>
            <w:r w:rsidRPr="007D2FE1">
              <w:rPr>
                <w:lang w:val="fr-FR"/>
              </w:rPr>
              <w:t>Cm</w:t>
            </w:r>
          </w:p>
          <w:p w14:paraId="38A85907" w14:textId="77777777" w:rsidR="00BB162C" w:rsidRPr="000805E7" w:rsidRDefault="00BB162C">
            <w:pPr>
              <w:rPr>
                <w:lang w:val="de-DE"/>
              </w:rPr>
            </w:pPr>
            <w:proofErr w:type="spellStart"/>
            <w:r w:rsidRPr="000805E7">
              <w:rPr>
                <w:lang w:val="de-DE"/>
              </w:rPr>
              <w:t>Bk</w:t>
            </w:r>
            <w:proofErr w:type="spellEnd"/>
          </w:p>
          <w:p w14:paraId="2D6C23A2" w14:textId="77777777" w:rsidR="00BB162C" w:rsidRPr="000805E7" w:rsidRDefault="00BB162C">
            <w:pPr>
              <w:rPr>
                <w:lang w:val="de-DE"/>
              </w:rPr>
            </w:pPr>
            <w:r w:rsidRPr="000805E7">
              <w:rPr>
                <w:lang w:val="de-DE"/>
              </w:rPr>
              <w:t>Cf</w:t>
            </w:r>
          </w:p>
          <w:p w14:paraId="289FB945" w14:textId="77777777" w:rsidR="00BB162C" w:rsidRPr="000805E7" w:rsidRDefault="00BB162C">
            <w:pPr>
              <w:rPr>
                <w:lang w:val="de-DE"/>
              </w:rPr>
            </w:pPr>
            <w:r w:rsidRPr="000805E7">
              <w:rPr>
                <w:lang w:val="de-DE"/>
              </w:rPr>
              <w:t>Es</w:t>
            </w:r>
          </w:p>
          <w:p w14:paraId="1293677B" w14:textId="77777777" w:rsidR="00BB162C" w:rsidRPr="000805E7" w:rsidRDefault="00BB162C">
            <w:pPr>
              <w:rPr>
                <w:lang w:val="de-DE"/>
              </w:rPr>
            </w:pPr>
            <w:proofErr w:type="spellStart"/>
            <w:r w:rsidRPr="000805E7">
              <w:rPr>
                <w:lang w:val="de-DE"/>
              </w:rPr>
              <w:t>Fm</w:t>
            </w:r>
            <w:proofErr w:type="spellEnd"/>
          </w:p>
          <w:p w14:paraId="3BF5A43D" w14:textId="77777777" w:rsidR="00BB162C" w:rsidRPr="000805E7" w:rsidRDefault="00BB162C">
            <w:pPr>
              <w:rPr>
                <w:lang w:val="de-DE"/>
              </w:rPr>
            </w:pPr>
            <w:proofErr w:type="spellStart"/>
            <w:r w:rsidRPr="000805E7">
              <w:rPr>
                <w:lang w:val="de-DE"/>
              </w:rPr>
              <w:t>Md</w:t>
            </w:r>
            <w:proofErr w:type="spellEnd"/>
          </w:p>
          <w:p w14:paraId="59AA87BC" w14:textId="77777777" w:rsidR="00BB162C" w:rsidRPr="000805E7" w:rsidRDefault="00BB162C">
            <w:pPr>
              <w:rPr>
                <w:lang w:val="de-DE"/>
              </w:rPr>
            </w:pPr>
            <w:proofErr w:type="spellStart"/>
            <w:r w:rsidRPr="000805E7">
              <w:rPr>
                <w:lang w:val="de-DE"/>
              </w:rPr>
              <w:t>No</w:t>
            </w:r>
            <w:proofErr w:type="spellEnd"/>
          </w:p>
          <w:p w14:paraId="7E260D63" w14:textId="77777777" w:rsidR="00BB162C" w:rsidRDefault="00BB162C">
            <w:pPr>
              <w:rPr>
                <w:lang w:val="pt-BR"/>
              </w:rPr>
            </w:pPr>
            <w:r>
              <w:rPr>
                <w:lang w:val="pt-BR"/>
              </w:rPr>
              <w:lastRenderedPageBreak/>
              <w:t>Lr</w:t>
            </w:r>
          </w:p>
          <w:p w14:paraId="14DC83DB" w14:textId="77777777" w:rsidR="00BB162C" w:rsidRDefault="00BB162C">
            <w:pPr>
              <w:rPr>
                <w:lang w:val="pt-BR"/>
              </w:rPr>
            </w:pPr>
            <w:r>
              <w:rPr>
                <w:lang w:val="pt-BR"/>
              </w:rPr>
              <w:t>Rf</w:t>
            </w:r>
          </w:p>
        </w:tc>
        <w:tc>
          <w:tcPr>
            <w:tcW w:w="720" w:type="dxa"/>
          </w:tcPr>
          <w:p w14:paraId="6ABB29D2" w14:textId="77777777" w:rsidR="00BB162C" w:rsidRDefault="00BB162C">
            <w:r>
              <w:rPr>
                <w:lang w:val="pt-BR"/>
              </w:rPr>
              <w:lastRenderedPageBreak/>
              <w:t xml:space="preserve">  </w:t>
            </w:r>
            <w:r>
              <w:t>1</w:t>
            </w:r>
          </w:p>
          <w:p w14:paraId="29403F26" w14:textId="77777777" w:rsidR="00BB162C" w:rsidRDefault="00BB162C">
            <w:r>
              <w:t xml:space="preserve">  4</w:t>
            </w:r>
          </w:p>
          <w:p w14:paraId="20C350D3" w14:textId="77777777" w:rsidR="00BB162C" w:rsidRDefault="00BB162C">
            <w:r>
              <w:t xml:space="preserve">  7</w:t>
            </w:r>
          </w:p>
          <w:p w14:paraId="00007517" w14:textId="77777777" w:rsidR="00BB162C" w:rsidRDefault="00BB162C">
            <w:r>
              <w:t xml:space="preserve">  9</w:t>
            </w:r>
          </w:p>
          <w:p w14:paraId="2C989CF1" w14:textId="77777777" w:rsidR="00BB162C" w:rsidRDefault="00BB162C">
            <w:r>
              <w:t xml:space="preserve"> 11</w:t>
            </w:r>
          </w:p>
          <w:p w14:paraId="75C99C1F" w14:textId="77777777" w:rsidR="00BB162C" w:rsidRDefault="00BB162C">
            <w:r>
              <w:t xml:space="preserve"> 12</w:t>
            </w:r>
          </w:p>
          <w:p w14:paraId="52773F55" w14:textId="77777777" w:rsidR="00BB162C" w:rsidRDefault="00BB162C">
            <w:r>
              <w:t xml:space="preserve"> 14</w:t>
            </w:r>
          </w:p>
          <w:p w14:paraId="43C57346" w14:textId="77777777" w:rsidR="00BB162C" w:rsidRDefault="00BB162C">
            <w:r>
              <w:t xml:space="preserve"> 16</w:t>
            </w:r>
          </w:p>
          <w:p w14:paraId="08E424A4" w14:textId="77777777" w:rsidR="00BB162C" w:rsidRDefault="00BB162C">
            <w:r>
              <w:t xml:space="preserve"> 19</w:t>
            </w:r>
          </w:p>
          <w:p w14:paraId="335E63BF" w14:textId="77777777" w:rsidR="00BB162C" w:rsidRDefault="00BB162C">
            <w:r>
              <w:t xml:space="preserve"> 20</w:t>
            </w:r>
          </w:p>
          <w:p w14:paraId="47256AC2" w14:textId="77777777" w:rsidR="00BB162C" w:rsidRDefault="00BB162C">
            <w:r>
              <w:t xml:space="preserve"> 23</w:t>
            </w:r>
          </w:p>
          <w:p w14:paraId="017D5C30" w14:textId="77777777" w:rsidR="00BB162C" w:rsidRDefault="00BB162C">
            <w:r>
              <w:t xml:space="preserve"> 24</w:t>
            </w:r>
          </w:p>
          <w:p w14:paraId="41464A65" w14:textId="77777777" w:rsidR="00BB162C" w:rsidRDefault="00BB162C">
            <w:r>
              <w:t xml:space="preserve"> 27</w:t>
            </w:r>
          </w:p>
          <w:p w14:paraId="40A0DDEF" w14:textId="77777777" w:rsidR="00BB162C" w:rsidRDefault="00BB162C">
            <w:r>
              <w:t xml:space="preserve"> 28</w:t>
            </w:r>
          </w:p>
          <w:p w14:paraId="766EE593" w14:textId="77777777" w:rsidR="00BB162C" w:rsidRDefault="00BB162C">
            <w:r>
              <w:t xml:space="preserve"> 31</w:t>
            </w:r>
          </w:p>
          <w:p w14:paraId="176A2ABF" w14:textId="77777777" w:rsidR="00BB162C" w:rsidRDefault="00BB162C">
            <w:r>
              <w:t xml:space="preserve"> 32</w:t>
            </w:r>
          </w:p>
          <w:p w14:paraId="5EF69C0E" w14:textId="77777777" w:rsidR="00BB162C" w:rsidRDefault="00BB162C">
            <w:r>
              <w:t xml:space="preserve"> 35</w:t>
            </w:r>
          </w:p>
          <w:p w14:paraId="35CDA78B" w14:textId="77777777" w:rsidR="00BB162C" w:rsidRDefault="00BB162C">
            <w:r>
              <w:t xml:space="preserve"> 40</w:t>
            </w:r>
          </w:p>
          <w:p w14:paraId="2DA14CE6" w14:textId="77777777" w:rsidR="00BB162C" w:rsidRDefault="00BB162C">
            <w:r>
              <w:t xml:space="preserve"> 39</w:t>
            </w:r>
          </w:p>
          <w:p w14:paraId="200FDF62" w14:textId="77777777" w:rsidR="00BB162C" w:rsidRDefault="00BB162C">
            <w:r>
              <w:t xml:space="preserve"> 40</w:t>
            </w:r>
          </w:p>
          <w:p w14:paraId="1BF9858D" w14:textId="77777777" w:rsidR="00BB162C" w:rsidRDefault="00BB162C">
            <w:r>
              <w:t xml:space="preserve"> 45</w:t>
            </w:r>
          </w:p>
          <w:p w14:paraId="4E85289F" w14:textId="77777777" w:rsidR="00BB162C" w:rsidRDefault="00BB162C">
            <w:r>
              <w:t xml:space="preserve"> 48</w:t>
            </w:r>
          </w:p>
          <w:p w14:paraId="657430A7" w14:textId="77777777" w:rsidR="00BB162C" w:rsidRDefault="00BB162C">
            <w:r>
              <w:t xml:space="preserve"> 51</w:t>
            </w:r>
          </w:p>
          <w:p w14:paraId="357B6F27" w14:textId="77777777" w:rsidR="00BB162C" w:rsidRDefault="00BB162C">
            <w:r>
              <w:t xml:space="preserve"> 52</w:t>
            </w:r>
          </w:p>
          <w:p w14:paraId="5B640801" w14:textId="77777777" w:rsidR="00BB162C" w:rsidRDefault="00BB162C">
            <w:r>
              <w:t xml:space="preserve"> 55</w:t>
            </w:r>
          </w:p>
          <w:p w14:paraId="2793EA3A" w14:textId="77777777" w:rsidR="00BB162C" w:rsidRDefault="00BB162C">
            <w:r>
              <w:t xml:space="preserve"> 56</w:t>
            </w:r>
          </w:p>
          <w:p w14:paraId="708D8111" w14:textId="77777777" w:rsidR="00BB162C" w:rsidRDefault="00BB162C">
            <w:r>
              <w:t xml:space="preserve"> 59</w:t>
            </w:r>
          </w:p>
          <w:p w14:paraId="7F9D6CBF" w14:textId="77777777" w:rsidR="00BB162C" w:rsidRDefault="00BB162C">
            <w:r>
              <w:t xml:space="preserve"> 59</w:t>
            </w:r>
          </w:p>
          <w:p w14:paraId="5561DA17" w14:textId="77777777" w:rsidR="00BB162C" w:rsidRDefault="00BB162C">
            <w:r>
              <w:t xml:space="preserve"> 64</w:t>
            </w:r>
          </w:p>
          <w:p w14:paraId="25F88431" w14:textId="77777777" w:rsidR="00BB162C" w:rsidRDefault="00BB162C">
            <w:r>
              <w:t xml:space="preserve"> 65</w:t>
            </w:r>
          </w:p>
          <w:p w14:paraId="49F40B7D" w14:textId="77777777" w:rsidR="00BB162C" w:rsidRDefault="00BB162C">
            <w:r>
              <w:t xml:space="preserve"> 70</w:t>
            </w:r>
          </w:p>
          <w:p w14:paraId="3269A363" w14:textId="77777777" w:rsidR="00BB162C" w:rsidRDefault="00BB162C">
            <w:r>
              <w:t xml:space="preserve"> 73</w:t>
            </w:r>
          </w:p>
          <w:p w14:paraId="19ADD2CD" w14:textId="77777777" w:rsidR="00BB162C" w:rsidRDefault="00BB162C">
            <w:r>
              <w:t xml:space="preserve"> 75</w:t>
            </w:r>
          </w:p>
          <w:p w14:paraId="3C7CC10A" w14:textId="77777777" w:rsidR="00BB162C" w:rsidRDefault="00BB162C">
            <w:r>
              <w:t xml:space="preserve"> 79</w:t>
            </w:r>
          </w:p>
          <w:p w14:paraId="190669D0" w14:textId="77777777" w:rsidR="00BB162C" w:rsidRDefault="00BB162C">
            <w:r>
              <w:t xml:space="preserve"> 80</w:t>
            </w:r>
          </w:p>
          <w:p w14:paraId="2616077D" w14:textId="77777777" w:rsidR="00BB162C" w:rsidRDefault="00BB162C">
            <w:r>
              <w:t xml:space="preserve"> 84</w:t>
            </w:r>
          </w:p>
          <w:p w14:paraId="3629FF5B" w14:textId="77777777" w:rsidR="00BB162C" w:rsidRDefault="00BB162C">
            <w:r>
              <w:t xml:space="preserve"> 85</w:t>
            </w:r>
          </w:p>
          <w:p w14:paraId="043621B3" w14:textId="77777777" w:rsidR="00BB162C" w:rsidRDefault="00BB162C">
            <w:r>
              <w:t xml:space="preserve"> 88</w:t>
            </w:r>
          </w:p>
          <w:p w14:paraId="2BB78920" w14:textId="77777777" w:rsidR="00BB162C" w:rsidRDefault="00BB162C">
            <w:r>
              <w:t xml:space="preserve"> 89</w:t>
            </w:r>
          </w:p>
          <w:p w14:paraId="3B1453D6" w14:textId="77777777" w:rsidR="00BB162C" w:rsidRDefault="00BB162C">
            <w:r>
              <w:t xml:space="preserve"> 91</w:t>
            </w:r>
          </w:p>
          <w:p w14:paraId="15E10FF6" w14:textId="77777777" w:rsidR="00BB162C" w:rsidRDefault="00BB162C">
            <w:r>
              <w:t xml:space="preserve"> 93</w:t>
            </w:r>
          </w:p>
          <w:p w14:paraId="762E1453" w14:textId="77777777" w:rsidR="00BB162C" w:rsidRDefault="00BB162C">
            <w:r>
              <w:t xml:space="preserve"> 96</w:t>
            </w:r>
          </w:p>
          <w:p w14:paraId="60CEAAB0" w14:textId="77777777" w:rsidR="00BB162C" w:rsidRDefault="00BB162C">
            <w:r>
              <w:t xml:space="preserve"> 98</w:t>
            </w:r>
          </w:p>
          <w:p w14:paraId="7377098F" w14:textId="77777777" w:rsidR="00BB162C" w:rsidRDefault="00BB162C">
            <w:r>
              <w:t>101</w:t>
            </w:r>
          </w:p>
          <w:p w14:paraId="38B6BB2B" w14:textId="77777777" w:rsidR="00BB162C" w:rsidRDefault="00BB162C">
            <w:r>
              <w:t>103</w:t>
            </w:r>
          </w:p>
          <w:p w14:paraId="55374327" w14:textId="77777777" w:rsidR="00BB162C" w:rsidRDefault="00BB162C">
            <w:r>
              <w:t>106</w:t>
            </w:r>
          </w:p>
          <w:p w14:paraId="4418038A" w14:textId="77777777" w:rsidR="00BB162C" w:rsidRDefault="00BB162C">
            <w:r>
              <w:lastRenderedPageBreak/>
              <w:t>108</w:t>
            </w:r>
          </w:p>
          <w:p w14:paraId="684C8CD6" w14:textId="77777777" w:rsidR="00BB162C" w:rsidRDefault="00BB162C">
            <w:r>
              <w:t>112</w:t>
            </w:r>
          </w:p>
          <w:p w14:paraId="5BC3E76D" w14:textId="77777777" w:rsidR="00BB162C" w:rsidRDefault="00BB162C">
            <w:r>
              <w:t>115</w:t>
            </w:r>
          </w:p>
          <w:p w14:paraId="059219D7" w14:textId="77777777" w:rsidR="00BB162C" w:rsidRDefault="00BB162C">
            <w:r>
              <w:t>119</w:t>
            </w:r>
          </w:p>
          <w:p w14:paraId="50F60D65" w14:textId="77777777" w:rsidR="00BB162C" w:rsidRDefault="00BB162C">
            <w:r>
              <w:t>122</w:t>
            </w:r>
          </w:p>
          <w:p w14:paraId="0A6CAFB1" w14:textId="77777777" w:rsidR="00BB162C" w:rsidRDefault="00BB162C">
            <w:r>
              <w:t>128</w:t>
            </w:r>
          </w:p>
          <w:p w14:paraId="069CBE2B" w14:textId="77777777" w:rsidR="00BB162C" w:rsidRDefault="00BB162C">
            <w:r>
              <w:t>127</w:t>
            </w:r>
          </w:p>
          <w:p w14:paraId="4638392F" w14:textId="77777777" w:rsidR="00BB162C" w:rsidRDefault="00BB162C">
            <w:r>
              <w:t>131</w:t>
            </w:r>
          </w:p>
          <w:p w14:paraId="75F69770" w14:textId="77777777" w:rsidR="00BB162C" w:rsidRDefault="00BB162C">
            <w:r>
              <w:t>133</w:t>
            </w:r>
          </w:p>
          <w:p w14:paraId="101C9BF3" w14:textId="77777777" w:rsidR="00BB162C" w:rsidRDefault="00BB162C">
            <w:r>
              <w:t>137</w:t>
            </w:r>
          </w:p>
          <w:p w14:paraId="34978149" w14:textId="77777777" w:rsidR="00BB162C" w:rsidRDefault="00BB162C">
            <w:r>
              <w:t>139</w:t>
            </w:r>
          </w:p>
          <w:p w14:paraId="3347965A" w14:textId="77777777" w:rsidR="00BB162C" w:rsidRDefault="00BB162C">
            <w:r>
              <w:t>140</w:t>
            </w:r>
          </w:p>
          <w:p w14:paraId="5C5FC373" w14:textId="77777777" w:rsidR="00BB162C" w:rsidRDefault="00BB162C">
            <w:r>
              <w:t>141</w:t>
            </w:r>
          </w:p>
          <w:p w14:paraId="60D9FAED" w14:textId="77777777" w:rsidR="00BB162C" w:rsidRDefault="00BB162C">
            <w:r>
              <w:t>144</w:t>
            </w:r>
          </w:p>
          <w:p w14:paraId="257C425F" w14:textId="77777777" w:rsidR="00BB162C" w:rsidRDefault="00BB162C">
            <w:r>
              <w:t>145</w:t>
            </w:r>
          </w:p>
          <w:p w14:paraId="2B0AFC0C" w14:textId="77777777" w:rsidR="00BB162C" w:rsidRDefault="00BB162C">
            <w:r>
              <w:t>150</w:t>
            </w:r>
          </w:p>
          <w:p w14:paraId="5F74216A" w14:textId="77777777" w:rsidR="00BB162C" w:rsidRDefault="00BB162C">
            <w:r>
              <w:t>152</w:t>
            </w:r>
          </w:p>
          <w:p w14:paraId="0532BD2C" w14:textId="77777777" w:rsidR="00BB162C" w:rsidRDefault="00BB162C">
            <w:r>
              <w:t>157</w:t>
            </w:r>
          </w:p>
          <w:p w14:paraId="068FF669" w14:textId="77777777" w:rsidR="00BB162C" w:rsidRDefault="00BB162C">
            <w:r>
              <w:t>159</w:t>
            </w:r>
          </w:p>
          <w:p w14:paraId="5BECE12D" w14:textId="77777777" w:rsidR="00BB162C" w:rsidRDefault="00BB162C">
            <w:r>
              <w:t>163</w:t>
            </w:r>
          </w:p>
          <w:p w14:paraId="29875CAE" w14:textId="77777777" w:rsidR="00BB162C" w:rsidRDefault="00BB162C">
            <w:r>
              <w:t>165</w:t>
            </w:r>
          </w:p>
          <w:p w14:paraId="48FB572D" w14:textId="77777777" w:rsidR="00BB162C" w:rsidRDefault="00BB162C">
            <w:r>
              <w:t>167</w:t>
            </w:r>
          </w:p>
          <w:p w14:paraId="6D4C3CA0" w14:textId="77777777" w:rsidR="00BB162C" w:rsidRDefault="00BB162C">
            <w:r>
              <w:t>169</w:t>
            </w:r>
          </w:p>
          <w:p w14:paraId="20BEB9D1" w14:textId="77777777" w:rsidR="00BB162C" w:rsidRDefault="00BB162C">
            <w:r>
              <w:t>173</w:t>
            </w:r>
          </w:p>
          <w:p w14:paraId="4FEB4BC9" w14:textId="77777777" w:rsidR="00BB162C" w:rsidRDefault="00BB162C">
            <w:r>
              <w:t>175</w:t>
            </w:r>
          </w:p>
          <w:p w14:paraId="10C73517" w14:textId="77777777" w:rsidR="00BB162C" w:rsidRDefault="00BB162C">
            <w:r>
              <w:t>178</w:t>
            </w:r>
          </w:p>
          <w:p w14:paraId="454C6961" w14:textId="77777777" w:rsidR="00BB162C" w:rsidRDefault="00BB162C">
            <w:r>
              <w:t>181</w:t>
            </w:r>
          </w:p>
          <w:p w14:paraId="1F7386A8" w14:textId="77777777" w:rsidR="00BB162C" w:rsidRDefault="00BB162C">
            <w:r>
              <w:t>184</w:t>
            </w:r>
          </w:p>
          <w:p w14:paraId="2E019B65" w14:textId="77777777" w:rsidR="00BB162C" w:rsidRDefault="00BB162C">
            <w:r>
              <w:t>186</w:t>
            </w:r>
          </w:p>
          <w:p w14:paraId="0EB34CA8" w14:textId="77777777" w:rsidR="00BB162C" w:rsidRDefault="00BB162C">
            <w:r>
              <w:t>190</w:t>
            </w:r>
          </w:p>
          <w:p w14:paraId="0F909024" w14:textId="77777777" w:rsidR="00BB162C" w:rsidRDefault="00BB162C">
            <w:r>
              <w:t>192</w:t>
            </w:r>
          </w:p>
          <w:p w14:paraId="37F67704" w14:textId="77777777" w:rsidR="00BB162C" w:rsidRDefault="00BB162C">
            <w:r>
              <w:t>195</w:t>
            </w:r>
          </w:p>
          <w:p w14:paraId="0540A84D" w14:textId="77777777" w:rsidR="00BB162C" w:rsidRDefault="00BB162C">
            <w:r>
              <w:t>197</w:t>
            </w:r>
          </w:p>
          <w:p w14:paraId="1C854F44" w14:textId="77777777" w:rsidR="00BB162C" w:rsidRDefault="00BB162C">
            <w:r>
              <w:t>201</w:t>
            </w:r>
          </w:p>
          <w:p w14:paraId="413EAD82" w14:textId="77777777" w:rsidR="00BB162C" w:rsidRDefault="00BB162C">
            <w:r>
              <w:t>204</w:t>
            </w:r>
          </w:p>
          <w:p w14:paraId="1C932AD9" w14:textId="77777777" w:rsidR="00BB162C" w:rsidRDefault="00BB162C">
            <w:r>
              <w:t>207</w:t>
            </w:r>
          </w:p>
          <w:p w14:paraId="54DF7968" w14:textId="77777777" w:rsidR="00BB162C" w:rsidRDefault="00BB162C">
            <w:r>
              <w:t>209</w:t>
            </w:r>
          </w:p>
          <w:p w14:paraId="1C417BED" w14:textId="77777777" w:rsidR="00BB162C" w:rsidRDefault="00BB162C">
            <w:r>
              <w:t>209</w:t>
            </w:r>
          </w:p>
          <w:p w14:paraId="173BF137" w14:textId="77777777" w:rsidR="00BB162C" w:rsidRDefault="00BB162C">
            <w:r>
              <w:t>210</w:t>
            </w:r>
          </w:p>
          <w:p w14:paraId="71A194B5" w14:textId="77777777" w:rsidR="00BB162C" w:rsidRDefault="00BB162C">
            <w:r>
              <w:t>222</w:t>
            </w:r>
          </w:p>
          <w:p w14:paraId="5ED2D9C4" w14:textId="77777777" w:rsidR="00BB162C" w:rsidRDefault="00BB162C">
            <w:r>
              <w:t>223</w:t>
            </w:r>
          </w:p>
          <w:p w14:paraId="59F91156" w14:textId="77777777" w:rsidR="00BB162C" w:rsidRDefault="00BB162C">
            <w:r>
              <w:t>226</w:t>
            </w:r>
          </w:p>
          <w:p w14:paraId="431B07FA" w14:textId="77777777" w:rsidR="00BB162C" w:rsidRDefault="00BB162C">
            <w:r>
              <w:t>227</w:t>
            </w:r>
          </w:p>
          <w:p w14:paraId="7F0DE5B2" w14:textId="77777777" w:rsidR="00BB162C" w:rsidRDefault="00BB162C">
            <w:r>
              <w:t>232</w:t>
            </w:r>
          </w:p>
          <w:p w14:paraId="5331E2BC" w14:textId="77777777" w:rsidR="00BB162C" w:rsidRDefault="00BB162C">
            <w:r>
              <w:t>231</w:t>
            </w:r>
          </w:p>
          <w:p w14:paraId="3BD436EA" w14:textId="77777777" w:rsidR="00BB162C" w:rsidRDefault="00BB162C">
            <w:r>
              <w:t>238</w:t>
            </w:r>
          </w:p>
          <w:p w14:paraId="574B8912" w14:textId="77777777" w:rsidR="00BB162C" w:rsidRDefault="00BB162C">
            <w:r>
              <w:t>237</w:t>
            </w:r>
          </w:p>
          <w:p w14:paraId="07D65E1F" w14:textId="77777777" w:rsidR="00BB162C" w:rsidRDefault="00BB162C">
            <w:r>
              <w:t>244</w:t>
            </w:r>
          </w:p>
          <w:p w14:paraId="45E571ED" w14:textId="77777777" w:rsidR="00BB162C" w:rsidRDefault="00BB162C">
            <w:r>
              <w:t>243</w:t>
            </w:r>
          </w:p>
          <w:p w14:paraId="0E506073" w14:textId="77777777" w:rsidR="00BB162C" w:rsidRDefault="00BB162C">
            <w:r>
              <w:t>247</w:t>
            </w:r>
          </w:p>
          <w:p w14:paraId="3C90DCF7" w14:textId="77777777" w:rsidR="00BB162C" w:rsidRDefault="00BB162C">
            <w:r>
              <w:t>247</w:t>
            </w:r>
          </w:p>
          <w:p w14:paraId="1C79CA9F" w14:textId="77777777" w:rsidR="00BB162C" w:rsidRDefault="00BB162C">
            <w:r>
              <w:t>251</w:t>
            </w:r>
          </w:p>
          <w:p w14:paraId="075EF5E7" w14:textId="77777777" w:rsidR="00BB162C" w:rsidRDefault="00BB162C">
            <w:r>
              <w:t>252</w:t>
            </w:r>
          </w:p>
          <w:p w14:paraId="610C64F9" w14:textId="77777777" w:rsidR="00BB162C" w:rsidRDefault="00BB162C">
            <w:r>
              <w:t>257</w:t>
            </w:r>
          </w:p>
          <w:p w14:paraId="338A9E4B" w14:textId="77777777" w:rsidR="00BB162C" w:rsidRDefault="00BB162C">
            <w:r>
              <w:t>258</w:t>
            </w:r>
          </w:p>
          <w:p w14:paraId="67E7640F" w14:textId="77777777" w:rsidR="00BB162C" w:rsidRDefault="00BB162C">
            <w:r>
              <w:t>259</w:t>
            </w:r>
          </w:p>
          <w:p w14:paraId="32F671DC" w14:textId="77777777" w:rsidR="00BB162C" w:rsidRDefault="00BB162C">
            <w:r>
              <w:lastRenderedPageBreak/>
              <w:t>260</w:t>
            </w:r>
          </w:p>
          <w:p w14:paraId="337AD9AB" w14:textId="77777777" w:rsidR="00BB162C" w:rsidRDefault="00BB162C">
            <w:r>
              <w:t>261</w:t>
            </w:r>
          </w:p>
        </w:tc>
        <w:tc>
          <w:tcPr>
            <w:tcW w:w="900" w:type="dxa"/>
          </w:tcPr>
          <w:p w14:paraId="0AFD394F" w14:textId="77777777" w:rsidR="00BB162C" w:rsidRDefault="00BB162C">
            <w:r>
              <w:lastRenderedPageBreak/>
              <w:t>-</w:t>
            </w:r>
          </w:p>
          <w:p w14:paraId="2F8C4A6A" w14:textId="77777777" w:rsidR="00BB162C" w:rsidRDefault="00BB162C">
            <w:r>
              <w:t xml:space="preserve"> -</w:t>
            </w:r>
          </w:p>
          <w:p w14:paraId="340F9F9F" w14:textId="77777777" w:rsidR="00BB162C" w:rsidRDefault="00BB162C">
            <w:r>
              <w:t>M1</w:t>
            </w:r>
          </w:p>
          <w:p w14:paraId="566B6BCE" w14:textId="77777777" w:rsidR="00BB162C" w:rsidRDefault="00BB162C">
            <w:r>
              <w:t>M1</w:t>
            </w:r>
          </w:p>
          <w:p w14:paraId="72139DE4" w14:textId="77777777" w:rsidR="00BB162C" w:rsidRDefault="00BB162C">
            <w:r>
              <w:t xml:space="preserve"> -</w:t>
            </w:r>
          </w:p>
          <w:p w14:paraId="759D2EC8" w14:textId="77777777" w:rsidR="00BB162C" w:rsidRDefault="00BB162C">
            <w:r>
              <w:t xml:space="preserve"> -</w:t>
            </w:r>
          </w:p>
          <w:p w14:paraId="2A18B1B5" w14:textId="77777777" w:rsidR="00BB162C" w:rsidRDefault="00BB162C">
            <w:r>
              <w:t xml:space="preserve"> -</w:t>
            </w:r>
          </w:p>
          <w:p w14:paraId="10663AC2" w14:textId="77777777" w:rsidR="00BB162C" w:rsidRDefault="00BB162C">
            <w:r>
              <w:t xml:space="preserve"> -</w:t>
            </w:r>
          </w:p>
          <w:p w14:paraId="3CE8DB53" w14:textId="77777777" w:rsidR="00BB162C" w:rsidRDefault="00BB162C">
            <w:r>
              <w:t xml:space="preserve"> -</w:t>
            </w:r>
          </w:p>
          <w:p w14:paraId="4C32D77E" w14:textId="77777777" w:rsidR="00BB162C" w:rsidRDefault="00BB162C">
            <w:r>
              <w:t xml:space="preserve"> -</w:t>
            </w:r>
          </w:p>
          <w:p w14:paraId="5581DC88" w14:textId="77777777" w:rsidR="00BB162C" w:rsidRDefault="00BB162C">
            <w:r>
              <w:t>M1</w:t>
            </w:r>
          </w:p>
          <w:p w14:paraId="71F62C7D" w14:textId="77777777" w:rsidR="00BB162C" w:rsidRDefault="00BB162C">
            <w:r>
              <w:t>M1</w:t>
            </w:r>
          </w:p>
          <w:p w14:paraId="0C15A482" w14:textId="77777777" w:rsidR="00BB162C" w:rsidRDefault="00BB162C">
            <w:r>
              <w:t>M1</w:t>
            </w:r>
          </w:p>
          <w:p w14:paraId="3554D4B0" w14:textId="77777777" w:rsidR="00BB162C" w:rsidRDefault="00BB162C">
            <w:r>
              <w:t xml:space="preserve"> -</w:t>
            </w:r>
          </w:p>
          <w:p w14:paraId="12702607" w14:textId="77777777" w:rsidR="00BB162C" w:rsidRDefault="00BB162C">
            <w:r>
              <w:t xml:space="preserve"> -</w:t>
            </w:r>
          </w:p>
          <w:p w14:paraId="736F95F5" w14:textId="77777777" w:rsidR="00BB162C" w:rsidRDefault="00BB162C">
            <w:r>
              <w:t xml:space="preserve"> -</w:t>
            </w:r>
          </w:p>
          <w:p w14:paraId="1AD8D9C8" w14:textId="77777777" w:rsidR="00BB162C" w:rsidRDefault="00BB162C">
            <w:r>
              <w:t xml:space="preserve"> -</w:t>
            </w:r>
          </w:p>
          <w:p w14:paraId="0C279837" w14:textId="77777777" w:rsidR="00BB162C" w:rsidRDefault="00BB162C">
            <w:r>
              <w:t xml:space="preserve"> -</w:t>
            </w:r>
          </w:p>
          <w:p w14:paraId="66071F30" w14:textId="77777777" w:rsidR="00BB162C" w:rsidRDefault="00BB162C">
            <w:r>
              <w:t>M1</w:t>
            </w:r>
          </w:p>
          <w:p w14:paraId="3A4470E5" w14:textId="77777777" w:rsidR="00BB162C" w:rsidRDefault="00BB162C">
            <w:r>
              <w:t>M1</w:t>
            </w:r>
          </w:p>
          <w:p w14:paraId="6EABCFB7" w14:textId="77777777" w:rsidR="00BB162C" w:rsidRDefault="00BB162C">
            <w:r>
              <w:t>M1</w:t>
            </w:r>
          </w:p>
          <w:p w14:paraId="504C871B" w14:textId="77777777" w:rsidR="00BB162C" w:rsidRDefault="00BB162C">
            <w:r>
              <w:t>M1</w:t>
            </w:r>
          </w:p>
          <w:p w14:paraId="22E7F8BE" w14:textId="77777777" w:rsidR="00BB162C" w:rsidRDefault="00BB162C">
            <w:r>
              <w:t>M1</w:t>
            </w:r>
          </w:p>
          <w:p w14:paraId="383E5403" w14:textId="77777777" w:rsidR="00BB162C" w:rsidRDefault="00BB162C">
            <w:r>
              <w:t>M1</w:t>
            </w:r>
          </w:p>
          <w:p w14:paraId="4A29B967" w14:textId="77777777" w:rsidR="00BB162C" w:rsidRDefault="00BB162C">
            <w:r>
              <w:t>M2</w:t>
            </w:r>
          </w:p>
          <w:p w14:paraId="3DBA74BE" w14:textId="77777777" w:rsidR="00BB162C" w:rsidRDefault="00BB162C">
            <w:r>
              <w:t>M2</w:t>
            </w:r>
          </w:p>
          <w:p w14:paraId="351D6C13" w14:textId="77777777" w:rsidR="00BB162C" w:rsidRDefault="00BB162C">
            <w:r>
              <w:t>M2</w:t>
            </w:r>
          </w:p>
          <w:p w14:paraId="44C7E094" w14:textId="77777777" w:rsidR="00BB162C" w:rsidRDefault="00BB162C">
            <w:r>
              <w:t>M2</w:t>
            </w:r>
          </w:p>
          <w:p w14:paraId="42FF7923" w14:textId="77777777" w:rsidR="00BB162C" w:rsidRDefault="00BB162C">
            <w:r>
              <w:t>M1</w:t>
            </w:r>
          </w:p>
          <w:p w14:paraId="5DD718B7" w14:textId="77777777" w:rsidR="00BB162C" w:rsidRDefault="00BB162C">
            <w:r>
              <w:t>M1</w:t>
            </w:r>
          </w:p>
          <w:p w14:paraId="1FDC1EFE" w14:textId="77777777" w:rsidR="00BB162C" w:rsidRDefault="00BB162C">
            <w:r>
              <w:t>M1</w:t>
            </w:r>
          </w:p>
          <w:p w14:paraId="5A9DA913" w14:textId="77777777" w:rsidR="00BB162C" w:rsidRDefault="00BB162C">
            <w:r>
              <w:t xml:space="preserve"> -</w:t>
            </w:r>
          </w:p>
          <w:p w14:paraId="6D6C1D95" w14:textId="77777777" w:rsidR="00BB162C" w:rsidRDefault="00BB162C">
            <w:r>
              <w:t xml:space="preserve"> -</w:t>
            </w:r>
          </w:p>
          <w:p w14:paraId="67B7DB9B" w14:textId="77777777" w:rsidR="00BB162C" w:rsidRDefault="00BB162C">
            <w:r>
              <w:t xml:space="preserve"> -</w:t>
            </w:r>
          </w:p>
          <w:p w14:paraId="1370BA87" w14:textId="77777777" w:rsidR="00BB162C" w:rsidRDefault="00BB162C">
            <w:r>
              <w:t xml:space="preserve"> -</w:t>
            </w:r>
          </w:p>
          <w:p w14:paraId="66B09220" w14:textId="77777777" w:rsidR="00BB162C" w:rsidRDefault="00BB162C">
            <w:r>
              <w:t xml:space="preserve"> -</w:t>
            </w:r>
          </w:p>
          <w:p w14:paraId="1EE2C199" w14:textId="77777777" w:rsidR="00BB162C" w:rsidRDefault="00BB162C">
            <w:r>
              <w:t>M1</w:t>
            </w:r>
          </w:p>
          <w:p w14:paraId="7C29DA9A" w14:textId="77777777" w:rsidR="00BB162C" w:rsidRDefault="00BB162C">
            <w:r>
              <w:t>M1</w:t>
            </w:r>
          </w:p>
          <w:p w14:paraId="6CB445D8" w14:textId="77777777" w:rsidR="00BB162C" w:rsidRDefault="00BB162C">
            <w:r>
              <w:t>M1</w:t>
            </w:r>
          </w:p>
          <w:p w14:paraId="5AE87211" w14:textId="77777777" w:rsidR="00BB162C" w:rsidRDefault="00BB162C">
            <w:r>
              <w:t>M1</w:t>
            </w:r>
          </w:p>
          <w:p w14:paraId="226CE718" w14:textId="77777777" w:rsidR="00BB162C" w:rsidRDefault="00BB162C">
            <w:r>
              <w:t>M1</w:t>
            </w:r>
          </w:p>
          <w:p w14:paraId="46EA534B" w14:textId="77777777" w:rsidR="00BB162C" w:rsidRDefault="00BB162C">
            <w:r>
              <w:t>M1</w:t>
            </w:r>
          </w:p>
          <w:p w14:paraId="268A3A57" w14:textId="77777777" w:rsidR="00BB162C" w:rsidRDefault="00BB162C">
            <w:r>
              <w:t>M1</w:t>
            </w:r>
          </w:p>
          <w:p w14:paraId="1FECEA22" w14:textId="77777777" w:rsidR="00BB162C" w:rsidRDefault="00BB162C">
            <w:r>
              <w:t>M1</w:t>
            </w:r>
          </w:p>
          <w:p w14:paraId="5EDEDB9D" w14:textId="77777777" w:rsidR="00BB162C" w:rsidRDefault="00BB162C">
            <w:r>
              <w:t>M1</w:t>
            </w:r>
          </w:p>
          <w:p w14:paraId="269BF7E5" w14:textId="77777777" w:rsidR="00BB162C" w:rsidRDefault="00BB162C">
            <w:r>
              <w:t>M1</w:t>
            </w:r>
          </w:p>
          <w:p w14:paraId="4881C835" w14:textId="77777777" w:rsidR="00BB162C" w:rsidRDefault="00BB162C">
            <w:r>
              <w:lastRenderedPageBreak/>
              <w:t>M1</w:t>
            </w:r>
          </w:p>
          <w:p w14:paraId="35EA860D" w14:textId="77777777" w:rsidR="00BB162C" w:rsidRDefault="00BB162C">
            <w:r>
              <w:t>M1</w:t>
            </w:r>
          </w:p>
          <w:p w14:paraId="012570AD" w14:textId="77777777" w:rsidR="00BB162C" w:rsidRDefault="00BB162C">
            <w:r>
              <w:t>M1</w:t>
            </w:r>
          </w:p>
          <w:p w14:paraId="1460490F" w14:textId="77777777" w:rsidR="00BB162C" w:rsidRDefault="00BB162C">
            <w:r>
              <w:t>M2</w:t>
            </w:r>
          </w:p>
          <w:p w14:paraId="4CDF7E5F" w14:textId="77777777" w:rsidR="00BB162C" w:rsidRDefault="00BB162C">
            <w:r>
              <w:t>M1</w:t>
            </w:r>
          </w:p>
          <w:p w14:paraId="34FFD126" w14:textId="77777777" w:rsidR="00BB162C" w:rsidRDefault="00BB162C">
            <w:r>
              <w:t xml:space="preserve"> -</w:t>
            </w:r>
          </w:p>
          <w:p w14:paraId="55077DAA" w14:textId="77777777" w:rsidR="00BB162C" w:rsidRDefault="00BB162C">
            <w:r>
              <w:t xml:space="preserve"> -</w:t>
            </w:r>
          </w:p>
          <w:p w14:paraId="1B6CBAF3" w14:textId="77777777" w:rsidR="00BB162C" w:rsidRDefault="00BB162C">
            <w:r>
              <w:t xml:space="preserve"> -</w:t>
            </w:r>
          </w:p>
          <w:p w14:paraId="354CCE1A" w14:textId="77777777" w:rsidR="00BB162C" w:rsidRDefault="00BB162C">
            <w:r>
              <w:t>M1</w:t>
            </w:r>
          </w:p>
          <w:p w14:paraId="5E8B7C68" w14:textId="77777777" w:rsidR="00BB162C" w:rsidRDefault="00BB162C">
            <w:r>
              <w:t>M1</w:t>
            </w:r>
          </w:p>
          <w:p w14:paraId="28308E21" w14:textId="77777777" w:rsidR="00BB162C" w:rsidRDefault="00BB162C">
            <w:r>
              <w:t>M1</w:t>
            </w:r>
          </w:p>
          <w:p w14:paraId="69C9547D" w14:textId="77777777" w:rsidR="00BB162C" w:rsidRDefault="00BB162C">
            <w:r>
              <w:t>M2</w:t>
            </w:r>
          </w:p>
          <w:p w14:paraId="6BBB2AB5" w14:textId="77777777" w:rsidR="00BB162C" w:rsidRDefault="00BB162C">
            <w:r>
              <w:t>M2</w:t>
            </w:r>
          </w:p>
          <w:p w14:paraId="06623FCB" w14:textId="77777777" w:rsidR="00BB162C" w:rsidRDefault="00BB162C">
            <w:r>
              <w:t>M1</w:t>
            </w:r>
          </w:p>
          <w:p w14:paraId="023600BA" w14:textId="77777777" w:rsidR="00BB162C" w:rsidRDefault="00BB162C">
            <w:r>
              <w:t>M1</w:t>
            </w:r>
          </w:p>
          <w:p w14:paraId="6CC698F7" w14:textId="77777777" w:rsidR="00BB162C" w:rsidRDefault="00BB162C">
            <w:r>
              <w:t>M2</w:t>
            </w:r>
          </w:p>
          <w:p w14:paraId="19E71AD2" w14:textId="77777777" w:rsidR="00BB162C" w:rsidRDefault="00BB162C">
            <w:r>
              <w:t>M2</w:t>
            </w:r>
          </w:p>
          <w:p w14:paraId="51FCA1A9" w14:textId="77777777" w:rsidR="00BB162C" w:rsidRDefault="00BB162C">
            <w:r>
              <w:t>M1</w:t>
            </w:r>
          </w:p>
          <w:p w14:paraId="63D2B326" w14:textId="77777777" w:rsidR="00BB162C" w:rsidRDefault="00BB162C">
            <w:r>
              <w:t>M2</w:t>
            </w:r>
          </w:p>
          <w:p w14:paraId="252FA215" w14:textId="77777777" w:rsidR="00BB162C" w:rsidRDefault="00BB162C">
            <w:r>
              <w:t>M1</w:t>
            </w:r>
          </w:p>
          <w:p w14:paraId="2F69BAF9" w14:textId="77777777" w:rsidR="00BB162C" w:rsidRDefault="00BB162C">
            <w:r>
              <w:t>M1</w:t>
            </w:r>
          </w:p>
          <w:p w14:paraId="0636B6E8" w14:textId="77777777" w:rsidR="00BB162C" w:rsidRDefault="00BB162C">
            <w:r>
              <w:t>M1</w:t>
            </w:r>
          </w:p>
          <w:p w14:paraId="7C138A97" w14:textId="77777777" w:rsidR="00BB162C" w:rsidRDefault="00BB162C">
            <w:r>
              <w:t>M2</w:t>
            </w:r>
          </w:p>
          <w:p w14:paraId="14B8B86C" w14:textId="77777777" w:rsidR="00BB162C" w:rsidRDefault="00BB162C">
            <w:r>
              <w:t>M2</w:t>
            </w:r>
          </w:p>
          <w:p w14:paraId="0D87BA90" w14:textId="77777777" w:rsidR="00BB162C" w:rsidRDefault="00BB162C">
            <w:r>
              <w:t>M1</w:t>
            </w:r>
          </w:p>
          <w:p w14:paraId="2B0CEA0D" w14:textId="77777777" w:rsidR="00BB162C" w:rsidRDefault="00BB162C">
            <w:r>
              <w:t>M1</w:t>
            </w:r>
          </w:p>
          <w:p w14:paraId="297BAFFE" w14:textId="77777777" w:rsidR="00BB162C" w:rsidRDefault="00BB162C">
            <w:r>
              <w:t>M1</w:t>
            </w:r>
          </w:p>
          <w:p w14:paraId="091B70C1" w14:textId="77777777" w:rsidR="00BB162C" w:rsidRDefault="00BB162C">
            <w:r>
              <w:t>M2</w:t>
            </w:r>
          </w:p>
          <w:p w14:paraId="7CC1488B" w14:textId="77777777" w:rsidR="00BB162C" w:rsidRDefault="00BB162C">
            <w:r>
              <w:t>M2</w:t>
            </w:r>
          </w:p>
          <w:p w14:paraId="1E08F1B0" w14:textId="77777777" w:rsidR="00BB162C" w:rsidRDefault="00BB162C">
            <w:r>
              <w:t>M2</w:t>
            </w:r>
          </w:p>
          <w:p w14:paraId="582CA3B5" w14:textId="77777777" w:rsidR="00BB162C" w:rsidRDefault="00BB162C">
            <w:r>
              <w:t>M2</w:t>
            </w:r>
          </w:p>
          <w:p w14:paraId="43914E7D" w14:textId="77777777" w:rsidR="00BB162C" w:rsidRDefault="00BB162C">
            <w:r>
              <w:t>M2</w:t>
            </w:r>
          </w:p>
          <w:p w14:paraId="387CF54A" w14:textId="77777777" w:rsidR="00BB162C" w:rsidRDefault="00BB162C">
            <w:r>
              <w:t>M1</w:t>
            </w:r>
          </w:p>
          <w:p w14:paraId="2CDAF698" w14:textId="77777777" w:rsidR="00BB162C" w:rsidRDefault="00BB162C">
            <w:r>
              <w:t>M2</w:t>
            </w:r>
          </w:p>
          <w:p w14:paraId="6732EF78" w14:textId="77777777" w:rsidR="00BB162C" w:rsidRDefault="00BB162C">
            <w:r>
              <w:t>M2</w:t>
            </w:r>
          </w:p>
          <w:p w14:paraId="2819CF06" w14:textId="77777777" w:rsidR="00BB162C" w:rsidRDefault="00BB162C">
            <w:r>
              <w:t>M2</w:t>
            </w:r>
          </w:p>
          <w:p w14:paraId="0127D966" w14:textId="77777777" w:rsidR="00BB162C" w:rsidRDefault="00BB162C">
            <w:r>
              <w:t>M1</w:t>
            </w:r>
          </w:p>
          <w:p w14:paraId="70CBC4B7" w14:textId="77777777" w:rsidR="00BB162C" w:rsidRDefault="00BB162C">
            <w:r>
              <w:t>M2</w:t>
            </w:r>
          </w:p>
          <w:p w14:paraId="54469631" w14:textId="77777777" w:rsidR="00BB162C" w:rsidRDefault="00BB162C">
            <w:r>
              <w:t xml:space="preserve"> -</w:t>
            </w:r>
          </w:p>
          <w:p w14:paraId="32FCC8F7" w14:textId="77777777" w:rsidR="00BB162C" w:rsidRDefault="00BB162C">
            <w:r>
              <w:t xml:space="preserve"> -</w:t>
            </w:r>
          </w:p>
          <w:p w14:paraId="26B68C8A" w14:textId="77777777" w:rsidR="00BB162C" w:rsidRDefault="00BB162C">
            <w:r>
              <w:t>M1</w:t>
            </w:r>
          </w:p>
          <w:p w14:paraId="443A57AF" w14:textId="77777777" w:rsidR="00BB162C" w:rsidRDefault="00BB162C">
            <w:r>
              <w:t>M1</w:t>
            </w:r>
          </w:p>
          <w:p w14:paraId="0D42AE57" w14:textId="77777777" w:rsidR="00BB162C" w:rsidRDefault="00BB162C">
            <w:r>
              <w:t>M1</w:t>
            </w:r>
          </w:p>
          <w:p w14:paraId="52270A4F" w14:textId="77777777" w:rsidR="00BB162C" w:rsidRDefault="00BB162C">
            <w:r>
              <w:t>M2</w:t>
            </w:r>
          </w:p>
          <w:p w14:paraId="3EC35636" w14:textId="77777777" w:rsidR="00BB162C" w:rsidRDefault="00BB162C">
            <w:r>
              <w:t>M2</w:t>
            </w:r>
          </w:p>
          <w:p w14:paraId="66CF2377" w14:textId="77777777" w:rsidR="00BB162C" w:rsidRDefault="00BB162C">
            <w:r>
              <w:t>M2</w:t>
            </w:r>
          </w:p>
          <w:p w14:paraId="339081DE" w14:textId="77777777" w:rsidR="00BB162C" w:rsidRDefault="00BB162C">
            <w:r>
              <w:t>M2</w:t>
            </w:r>
          </w:p>
          <w:p w14:paraId="49D3023B" w14:textId="77777777" w:rsidR="00BB162C" w:rsidRDefault="00BB162C">
            <w:r>
              <w:t>M2</w:t>
            </w:r>
          </w:p>
          <w:p w14:paraId="3F097071" w14:textId="77777777" w:rsidR="00BB162C" w:rsidRDefault="00BB162C">
            <w:r>
              <w:t>M2</w:t>
            </w:r>
          </w:p>
          <w:p w14:paraId="682B852D" w14:textId="77777777" w:rsidR="00BB162C" w:rsidRDefault="00BB162C">
            <w:r>
              <w:t>M1</w:t>
            </w:r>
          </w:p>
          <w:p w14:paraId="68A0FF4A" w14:textId="77777777" w:rsidR="00BB162C" w:rsidRDefault="00BB162C">
            <w:r>
              <w:t>M1</w:t>
            </w:r>
          </w:p>
          <w:p w14:paraId="036EA1F6" w14:textId="77777777" w:rsidR="00BB162C" w:rsidRDefault="00BB162C">
            <w:r>
              <w:t>M1</w:t>
            </w:r>
          </w:p>
          <w:p w14:paraId="4648194F" w14:textId="77777777" w:rsidR="00BB162C" w:rsidRDefault="00BB162C">
            <w:r>
              <w:t>M1</w:t>
            </w:r>
          </w:p>
          <w:p w14:paraId="56FFB55A" w14:textId="77777777" w:rsidR="00BB162C" w:rsidRDefault="00BB162C">
            <w:r>
              <w:t>M1</w:t>
            </w:r>
          </w:p>
          <w:p w14:paraId="2ADD2CBE" w14:textId="77777777" w:rsidR="00BB162C" w:rsidRDefault="00BB162C">
            <w:r>
              <w:t>M1</w:t>
            </w:r>
          </w:p>
          <w:p w14:paraId="020A2FD9" w14:textId="77777777" w:rsidR="00BB162C" w:rsidRDefault="00BB162C">
            <w:r>
              <w:t>M1</w:t>
            </w:r>
          </w:p>
          <w:p w14:paraId="5BDA3B7F" w14:textId="77777777" w:rsidR="00BB162C" w:rsidRDefault="00BB162C">
            <w:r>
              <w:lastRenderedPageBreak/>
              <w:t>M1</w:t>
            </w:r>
          </w:p>
          <w:p w14:paraId="5E2962A9" w14:textId="77777777" w:rsidR="00BB162C" w:rsidRDefault="00BB162C">
            <w:r>
              <w:t>M1</w:t>
            </w:r>
          </w:p>
        </w:tc>
        <w:tc>
          <w:tcPr>
            <w:tcW w:w="720" w:type="dxa"/>
          </w:tcPr>
          <w:p w14:paraId="74BAD0F9" w14:textId="77777777" w:rsidR="00BB162C" w:rsidRDefault="00BB162C">
            <w:r>
              <w:lastRenderedPageBreak/>
              <w:t>Yes</w:t>
            </w:r>
          </w:p>
          <w:p w14:paraId="3DEFC9A8" w14:textId="77777777" w:rsidR="00BB162C" w:rsidRDefault="00BB162C">
            <w:r>
              <w:t>-</w:t>
            </w:r>
          </w:p>
          <w:p w14:paraId="33180CC5" w14:textId="77777777" w:rsidR="00BB162C" w:rsidRDefault="00BB162C">
            <w:r>
              <w:t>Yes</w:t>
            </w:r>
          </w:p>
          <w:p w14:paraId="3CAEBA22" w14:textId="77777777" w:rsidR="00BB162C" w:rsidRDefault="00BB162C">
            <w:r>
              <w:t>Yes</w:t>
            </w:r>
          </w:p>
          <w:p w14:paraId="162778A8" w14:textId="77777777" w:rsidR="00BB162C" w:rsidRDefault="00BB162C">
            <w:r>
              <w:t>Yes</w:t>
            </w:r>
          </w:p>
          <w:p w14:paraId="034C7165" w14:textId="77777777" w:rsidR="00BB162C" w:rsidRDefault="00BB162C">
            <w:r>
              <w:t>Yes</w:t>
            </w:r>
          </w:p>
          <w:p w14:paraId="26A6D130" w14:textId="77777777" w:rsidR="00BB162C" w:rsidRDefault="00BB162C">
            <w:r>
              <w:t>Yes*</w:t>
            </w:r>
          </w:p>
          <w:p w14:paraId="68B3D955" w14:textId="77777777" w:rsidR="00BB162C" w:rsidRDefault="00BB162C">
            <w:r>
              <w:t>Yes</w:t>
            </w:r>
          </w:p>
          <w:p w14:paraId="56A579E1" w14:textId="77777777" w:rsidR="00BB162C" w:rsidRDefault="00BB162C">
            <w:r>
              <w:t>Yes</w:t>
            </w:r>
          </w:p>
          <w:p w14:paraId="25418B13" w14:textId="77777777" w:rsidR="00BB162C" w:rsidRDefault="00BB162C">
            <w:r>
              <w:t>-</w:t>
            </w:r>
          </w:p>
          <w:p w14:paraId="5E8125AD" w14:textId="77777777" w:rsidR="00BB162C" w:rsidRDefault="00BB162C">
            <w:r>
              <w:t>Yes</w:t>
            </w:r>
          </w:p>
          <w:p w14:paraId="1B8F4C85" w14:textId="77777777" w:rsidR="00BB162C" w:rsidRDefault="00BB162C">
            <w:r>
              <w:t>Yes</w:t>
            </w:r>
          </w:p>
          <w:p w14:paraId="637748A8" w14:textId="77777777" w:rsidR="00BB162C" w:rsidRDefault="00BB162C">
            <w:r>
              <w:t>Yes</w:t>
            </w:r>
          </w:p>
          <w:p w14:paraId="722B33AA" w14:textId="77777777" w:rsidR="00BB162C" w:rsidRDefault="00BB162C">
            <w:r>
              <w:t>Yes</w:t>
            </w:r>
          </w:p>
          <w:p w14:paraId="7E69EA67" w14:textId="77777777" w:rsidR="00BB162C" w:rsidRDefault="00BB162C">
            <w:r>
              <w:t>Yes</w:t>
            </w:r>
          </w:p>
          <w:p w14:paraId="4052761E" w14:textId="77777777" w:rsidR="00BB162C" w:rsidRDefault="00BB162C">
            <w:r>
              <w:t>Yes*</w:t>
            </w:r>
          </w:p>
          <w:p w14:paraId="368A2AC0" w14:textId="77777777" w:rsidR="00BB162C" w:rsidRDefault="00BB162C">
            <w:r>
              <w:t>Yes</w:t>
            </w:r>
          </w:p>
          <w:p w14:paraId="6D96D706" w14:textId="77777777" w:rsidR="00BB162C" w:rsidRDefault="00BB162C">
            <w:r>
              <w:t>-</w:t>
            </w:r>
          </w:p>
          <w:p w14:paraId="4EC3E1C3" w14:textId="77777777" w:rsidR="00BB162C" w:rsidRDefault="00BB162C">
            <w:r>
              <w:t>Yes</w:t>
            </w:r>
          </w:p>
          <w:p w14:paraId="4BB8D4EC" w14:textId="77777777" w:rsidR="00BB162C" w:rsidRDefault="00BB162C">
            <w:r>
              <w:t>Yes</w:t>
            </w:r>
          </w:p>
          <w:p w14:paraId="0CCD4ED5" w14:textId="77777777" w:rsidR="00BB162C" w:rsidRDefault="00BB162C">
            <w:r>
              <w:t>-</w:t>
            </w:r>
          </w:p>
          <w:p w14:paraId="3B5606D7" w14:textId="77777777" w:rsidR="00BB162C" w:rsidRDefault="00BB162C">
            <w:r>
              <w:t>-</w:t>
            </w:r>
          </w:p>
          <w:p w14:paraId="6E512831" w14:textId="77777777" w:rsidR="00BB162C" w:rsidRDefault="00BB162C">
            <w:r>
              <w:t>-</w:t>
            </w:r>
          </w:p>
          <w:p w14:paraId="3A7FC195" w14:textId="77777777" w:rsidR="00BB162C" w:rsidRDefault="00BB162C">
            <w:r>
              <w:t>-</w:t>
            </w:r>
          </w:p>
          <w:p w14:paraId="52324C9E" w14:textId="77777777" w:rsidR="00BB162C" w:rsidRDefault="00BB162C">
            <w:r>
              <w:t>-</w:t>
            </w:r>
          </w:p>
          <w:p w14:paraId="6EB21AEB" w14:textId="77777777" w:rsidR="00BB162C" w:rsidRDefault="00BB162C">
            <w:r>
              <w:t>-</w:t>
            </w:r>
          </w:p>
          <w:p w14:paraId="41BF9B30" w14:textId="77777777" w:rsidR="00BB162C" w:rsidRDefault="00BB162C">
            <w:r>
              <w:t>-</w:t>
            </w:r>
          </w:p>
          <w:p w14:paraId="6EB156FA" w14:textId="77777777" w:rsidR="00BB162C" w:rsidRDefault="00BB162C">
            <w:r>
              <w:t>-</w:t>
            </w:r>
          </w:p>
          <w:p w14:paraId="2462AD28" w14:textId="77777777" w:rsidR="00BB162C" w:rsidRDefault="00BB162C">
            <w:r>
              <w:t>-</w:t>
            </w:r>
          </w:p>
          <w:p w14:paraId="7899A694" w14:textId="77777777" w:rsidR="00BB162C" w:rsidRDefault="00BB162C">
            <w:r>
              <w:t>-</w:t>
            </w:r>
          </w:p>
          <w:p w14:paraId="39986DCF" w14:textId="77777777" w:rsidR="00BB162C" w:rsidRDefault="00BB162C">
            <w:r>
              <w:t>Yes</w:t>
            </w:r>
          </w:p>
          <w:p w14:paraId="27B9635C" w14:textId="77777777" w:rsidR="00BB162C" w:rsidRDefault="00BB162C">
            <w:r>
              <w:t>Yes</w:t>
            </w:r>
          </w:p>
          <w:p w14:paraId="0E258D01" w14:textId="77777777" w:rsidR="00BB162C" w:rsidRDefault="00BB162C">
            <w:r>
              <w:t>Yes</w:t>
            </w:r>
          </w:p>
          <w:p w14:paraId="519F04E7" w14:textId="77777777" w:rsidR="00BB162C" w:rsidRDefault="00BB162C">
            <w:r>
              <w:t>Yes</w:t>
            </w:r>
          </w:p>
          <w:p w14:paraId="5C8BEBD5" w14:textId="77777777" w:rsidR="00BB162C" w:rsidRDefault="00BB162C">
            <w:r>
              <w:t>Yes</w:t>
            </w:r>
          </w:p>
          <w:p w14:paraId="7EE32304" w14:textId="77777777" w:rsidR="00BB162C" w:rsidRDefault="00BB162C">
            <w:r>
              <w:t>-</w:t>
            </w:r>
          </w:p>
          <w:p w14:paraId="6AC34C15" w14:textId="77777777" w:rsidR="00BB162C" w:rsidRDefault="00BB162C">
            <w:r>
              <w:t>Yes</w:t>
            </w:r>
          </w:p>
          <w:p w14:paraId="614AB6BD" w14:textId="77777777" w:rsidR="00BB162C" w:rsidRDefault="00BB162C">
            <w:r>
              <w:t>Yes</w:t>
            </w:r>
          </w:p>
          <w:p w14:paraId="0A516D32" w14:textId="77777777" w:rsidR="00BB162C" w:rsidRDefault="00BB162C">
            <w:r>
              <w:t>-</w:t>
            </w:r>
          </w:p>
          <w:p w14:paraId="70D6C64B" w14:textId="77777777" w:rsidR="00BB162C" w:rsidRDefault="00BB162C">
            <w:r>
              <w:t>-</w:t>
            </w:r>
          </w:p>
          <w:p w14:paraId="7A820EBF" w14:textId="77777777" w:rsidR="00BB162C" w:rsidRDefault="00BB162C">
            <w:r>
              <w:t>-</w:t>
            </w:r>
          </w:p>
          <w:p w14:paraId="6A7CBDFB" w14:textId="77777777" w:rsidR="00BB162C" w:rsidRDefault="00BB162C">
            <w:r>
              <w:t>-</w:t>
            </w:r>
          </w:p>
          <w:p w14:paraId="4E91251E" w14:textId="77777777" w:rsidR="00BB162C" w:rsidRDefault="00BB162C">
            <w:r>
              <w:t>-</w:t>
            </w:r>
          </w:p>
          <w:p w14:paraId="3149CF0F" w14:textId="77777777" w:rsidR="00BB162C" w:rsidRDefault="00BB162C">
            <w:r>
              <w:t>-</w:t>
            </w:r>
          </w:p>
          <w:p w14:paraId="77994026" w14:textId="77777777" w:rsidR="00BB162C" w:rsidRDefault="00BB162C">
            <w:r>
              <w:t>-</w:t>
            </w:r>
          </w:p>
          <w:p w14:paraId="4D3ED981" w14:textId="77777777" w:rsidR="00BB162C" w:rsidRDefault="00BB162C">
            <w:r>
              <w:t>-</w:t>
            </w:r>
          </w:p>
          <w:p w14:paraId="7F2B12AF" w14:textId="77777777" w:rsidR="00BB162C" w:rsidRDefault="00BB162C">
            <w:r>
              <w:lastRenderedPageBreak/>
              <w:t>-</w:t>
            </w:r>
          </w:p>
          <w:p w14:paraId="3278C833" w14:textId="77777777" w:rsidR="00BB162C" w:rsidRDefault="00BB162C">
            <w:r>
              <w:t>-</w:t>
            </w:r>
          </w:p>
          <w:p w14:paraId="5EA5137C" w14:textId="77777777" w:rsidR="00BB162C" w:rsidRDefault="00BB162C">
            <w:r>
              <w:t>Yes</w:t>
            </w:r>
          </w:p>
          <w:p w14:paraId="7DE95668" w14:textId="77777777" w:rsidR="00BB162C" w:rsidRDefault="00BB162C">
            <w:r>
              <w:t>Yes</w:t>
            </w:r>
          </w:p>
          <w:p w14:paraId="7BA4D63A" w14:textId="77777777" w:rsidR="00BB162C" w:rsidRDefault="00BB162C">
            <w:r>
              <w:t>Yes</w:t>
            </w:r>
          </w:p>
          <w:p w14:paraId="7DBB7869" w14:textId="77777777" w:rsidR="00BB162C" w:rsidRDefault="00BB162C">
            <w:r>
              <w:t>Yes</w:t>
            </w:r>
          </w:p>
          <w:p w14:paraId="1C075267" w14:textId="77777777" w:rsidR="00BB162C" w:rsidRDefault="00BB162C">
            <w:r>
              <w:t>Yes</w:t>
            </w:r>
          </w:p>
          <w:p w14:paraId="5FF0EF71" w14:textId="77777777" w:rsidR="00BB162C" w:rsidRDefault="00BB162C">
            <w:r>
              <w:t>-</w:t>
            </w:r>
          </w:p>
          <w:p w14:paraId="391E9A78" w14:textId="77777777" w:rsidR="00BB162C" w:rsidRDefault="00BB162C">
            <w:r>
              <w:t>Yes</w:t>
            </w:r>
          </w:p>
          <w:p w14:paraId="6618ADF5" w14:textId="77777777" w:rsidR="00BB162C" w:rsidRDefault="00BB162C">
            <w:r>
              <w:t>Yes</w:t>
            </w:r>
          </w:p>
          <w:p w14:paraId="5BD66AF7" w14:textId="77777777" w:rsidR="00BB162C" w:rsidRDefault="00BB162C">
            <w:r>
              <w:t>-</w:t>
            </w:r>
          </w:p>
          <w:p w14:paraId="4BD27333" w14:textId="77777777" w:rsidR="00BB162C" w:rsidRDefault="00BB162C">
            <w:r>
              <w:t>-</w:t>
            </w:r>
          </w:p>
          <w:p w14:paraId="639A53D3" w14:textId="77777777" w:rsidR="00BB162C" w:rsidRDefault="00BB162C">
            <w:r>
              <w:t>-</w:t>
            </w:r>
          </w:p>
          <w:p w14:paraId="328EBFDD" w14:textId="77777777" w:rsidR="00BB162C" w:rsidRDefault="00BB162C">
            <w:r>
              <w:t>-</w:t>
            </w:r>
          </w:p>
          <w:p w14:paraId="29633E94" w14:textId="77777777" w:rsidR="00BB162C" w:rsidRDefault="00BB162C">
            <w:r>
              <w:t>-</w:t>
            </w:r>
          </w:p>
          <w:p w14:paraId="5F647D92" w14:textId="77777777" w:rsidR="00BB162C" w:rsidRDefault="00BB162C">
            <w:r>
              <w:t>-</w:t>
            </w:r>
          </w:p>
          <w:p w14:paraId="2D3220A8" w14:textId="77777777" w:rsidR="00BB162C" w:rsidRDefault="00BB162C">
            <w:r>
              <w:t>-</w:t>
            </w:r>
          </w:p>
          <w:p w14:paraId="771BA5F8" w14:textId="77777777" w:rsidR="00BB162C" w:rsidRDefault="00BB162C">
            <w:r>
              <w:t>-</w:t>
            </w:r>
          </w:p>
          <w:p w14:paraId="7ABB0C3B" w14:textId="77777777" w:rsidR="00BB162C" w:rsidRDefault="00BB162C">
            <w:r>
              <w:t>-</w:t>
            </w:r>
          </w:p>
          <w:p w14:paraId="74D13E6C" w14:textId="77777777" w:rsidR="00BB162C" w:rsidRDefault="00BB162C">
            <w:r>
              <w:t>-</w:t>
            </w:r>
          </w:p>
          <w:p w14:paraId="1A54B357" w14:textId="77777777" w:rsidR="00BB162C" w:rsidRDefault="00BB162C">
            <w:r>
              <w:t>-</w:t>
            </w:r>
          </w:p>
          <w:p w14:paraId="3E70DF0E" w14:textId="77777777" w:rsidR="00BB162C" w:rsidRDefault="00BB162C">
            <w:r>
              <w:t>-</w:t>
            </w:r>
          </w:p>
          <w:p w14:paraId="0B29FCBF" w14:textId="77777777" w:rsidR="00BB162C" w:rsidRDefault="00BB162C">
            <w:r>
              <w:t>-</w:t>
            </w:r>
          </w:p>
          <w:p w14:paraId="64D1EB00" w14:textId="77777777" w:rsidR="00BB162C" w:rsidRDefault="00BB162C">
            <w:r>
              <w:t>-</w:t>
            </w:r>
          </w:p>
          <w:p w14:paraId="64314101" w14:textId="77777777" w:rsidR="00BB162C" w:rsidRDefault="00BB162C">
            <w:r>
              <w:t>-</w:t>
            </w:r>
          </w:p>
          <w:p w14:paraId="5097B3AE" w14:textId="77777777" w:rsidR="00BB162C" w:rsidRDefault="00BB162C">
            <w:r>
              <w:t>-</w:t>
            </w:r>
          </w:p>
          <w:p w14:paraId="66D4FEC3" w14:textId="77777777" w:rsidR="00BB162C" w:rsidRDefault="00BB162C">
            <w:r>
              <w:t>-</w:t>
            </w:r>
          </w:p>
          <w:p w14:paraId="143E75E7" w14:textId="77777777" w:rsidR="00BB162C" w:rsidRDefault="00BB162C">
            <w:r>
              <w:t>-</w:t>
            </w:r>
          </w:p>
          <w:p w14:paraId="3B3DEA72" w14:textId="77777777" w:rsidR="00BB162C" w:rsidRDefault="00BB162C">
            <w:r>
              <w:t>-</w:t>
            </w:r>
          </w:p>
          <w:p w14:paraId="5157F4D9" w14:textId="77777777" w:rsidR="00BB162C" w:rsidRDefault="00BB162C">
            <w:r>
              <w:t>-</w:t>
            </w:r>
          </w:p>
          <w:p w14:paraId="36591614" w14:textId="77777777" w:rsidR="00BB162C" w:rsidRDefault="00BB162C">
            <w:r>
              <w:t>-</w:t>
            </w:r>
          </w:p>
          <w:p w14:paraId="12B0D0AA" w14:textId="77777777" w:rsidR="00BB162C" w:rsidRDefault="00BB162C">
            <w:r>
              <w:t>-</w:t>
            </w:r>
          </w:p>
          <w:p w14:paraId="2441C39B" w14:textId="77777777" w:rsidR="00BB162C" w:rsidRDefault="00BB162C">
            <w:r>
              <w:t>-</w:t>
            </w:r>
          </w:p>
          <w:p w14:paraId="09F9CD7B" w14:textId="77777777" w:rsidR="00BB162C" w:rsidRDefault="00BB162C">
            <w:r>
              <w:t>-</w:t>
            </w:r>
          </w:p>
          <w:p w14:paraId="4F4C95B0" w14:textId="77777777" w:rsidR="00BB162C" w:rsidRDefault="00BB162C">
            <w:r>
              <w:t>Yes</w:t>
            </w:r>
          </w:p>
          <w:p w14:paraId="48176F02" w14:textId="77777777" w:rsidR="00BB162C" w:rsidRDefault="00BB162C">
            <w:r>
              <w:t>Yes</w:t>
            </w:r>
          </w:p>
          <w:p w14:paraId="460A730C" w14:textId="77777777" w:rsidR="00BB162C" w:rsidRDefault="00BB162C">
            <w:r>
              <w:t>Yes</w:t>
            </w:r>
          </w:p>
          <w:p w14:paraId="19EC6C9A" w14:textId="77777777" w:rsidR="00BB162C" w:rsidRDefault="00BB162C">
            <w:r>
              <w:t>Yes</w:t>
            </w:r>
          </w:p>
          <w:p w14:paraId="1E0F103C" w14:textId="77777777" w:rsidR="00BB162C" w:rsidRDefault="00BB162C">
            <w:r>
              <w:t>Yes</w:t>
            </w:r>
          </w:p>
          <w:p w14:paraId="42EEA1CB" w14:textId="77777777" w:rsidR="00BB162C" w:rsidRDefault="00BB162C">
            <w:r>
              <w:t>-</w:t>
            </w:r>
          </w:p>
          <w:p w14:paraId="57C1B3F9" w14:textId="77777777" w:rsidR="00BB162C" w:rsidRDefault="00BB162C">
            <w:r>
              <w:t>Yes</w:t>
            </w:r>
          </w:p>
          <w:p w14:paraId="3D223F62" w14:textId="77777777" w:rsidR="00BB162C" w:rsidRDefault="00BB162C">
            <w:r>
              <w:t>Yes</w:t>
            </w:r>
          </w:p>
          <w:p w14:paraId="65E669F7" w14:textId="77777777" w:rsidR="00BB162C" w:rsidRDefault="00BB162C">
            <w:r>
              <w:t>-</w:t>
            </w:r>
          </w:p>
          <w:p w14:paraId="537C20FD" w14:textId="77777777" w:rsidR="00BB162C" w:rsidRDefault="00BB162C">
            <w:r>
              <w:t>-</w:t>
            </w:r>
          </w:p>
          <w:p w14:paraId="5C0A7834" w14:textId="77777777" w:rsidR="00BB162C" w:rsidRDefault="00BB162C">
            <w:r>
              <w:t>-</w:t>
            </w:r>
          </w:p>
          <w:p w14:paraId="18B24B1E" w14:textId="77777777" w:rsidR="00BB162C" w:rsidRDefault="00BB162C">
            <w:r>
              <w:t>-</w:t>
            </w:r>
          </w:p>
          <w:p w14:paraId="0AF88AC7" w14:textId="77777777" w:rsidR="00BB162C" w:rsidRDefault="00BB162C">
            <w:r>
              <w:t>-</w:t>
            </w:r>
          </w:p>
          <w:p w14:paraId="7BF0B5B4" w14:textId="77777777" w:rsidR="00BB162C" w:rsidRDefault="00BB162C">
            <w:r>
              <w:t>-</w:t>
            </w:r>
          </w:p>
          <w:p w14:paraId="5C77AA2F" w14:textId="77777777" w:rsidR="00BB162C" w:rsidRDefault="00BB162C">
            <w:r>
              <w:t>-</w:t>
            </w:r>
          </w:p>
          <w:p w14:paraId="75C8A736" w14:textId="77777777" w:rsidR="00BB162C" w:rsidRDefault="00BB162C">
            <w:r>
              <w:t>-</w:t>
            </w:r>
          </w:p>
          <w:p w14:paraId="2DC3B02A" w14:textId="77777777" w:rsidR="00BB162C" w:rsidRDefault="00BB162C">
            <w:r>
              <w:t>-</w:t>
            </w:r>
          </w:p>
          <w:p w14:paraId="474A0450" w14:textId="77777777" w:rsidR="00BB162C" w:rsidRDefault="00BB162C">
            <w:r>
              <w:t>-</w:t>
            </w:r>
          </w:p>
          <w:p w14:paraId="7D944EB8" w14:textId="77777777" w:rsidR="00BB162C" w:rsidRDefault="00BB162C">
            <w:r>
              <w:t>-</w:t>
            </w:r>
          </w:p>
          <w:p w14:paraId="3D9CEAFF" w14:textId="77777777" w:rsidR="00BB162C" w:rsidRDefault="00BB162C">
            <w:r>
              <w:t>-</w:t>
            </w:r>
          </w:p>
          <w:p w14:paraId="47EFFFBE" w14:textId="77777777" w:rsidR="00BB162C" w:rsidRDefault="00BB162C">
            <w:r>
              <w:t>-</w:t>
            </w:r>
          </w:p>
          <w:p w14:paraId="5D330452" w14:textId="77777777" w:rsidR="00BB162C" w:rsidRDefault="00BB162C">
            <w:r>
              <w:t>-</w:t>
            </w:r>
          </w:p>
          <w:p w14:paraId="0939B800" w14:textId="77777777" w:rsidR="00BB162C" w:rsidRDefault="00BB162C">
            <w:r>
              <w:lastRenderedPageBreak/>
              <w:t>-</w:t>
            </w:r>
          </w:p>
          <w:p w14:paraId="0654954C" w14:textId="77777777" w:rsidR="00BB162C" w:rsidRDefault="00BB162C">
            <w:r>
              <w:t>-</w:t>
            </w:r>
          </w:p>
        </w:tc>
        <w:tc>
          <w:tcPr>
            <w:tcW w:w="900" w:type="dxa"/>
          </w:tcPr>
          <w:p w14:paraId="75F0280C" w14:textId="77777777" w:rsidR="00BB162C" w:rsidRDefault="00BB162C">
            <w:r>
              <w:lastRenderedPageBreak/>
              <w:t>-</w:t>
            </w:r>
          </w:p>
          <w:p w14:paraId="193D5158" w14:textId="77777777" w:rsidR="00BB162C" w:rsidRDefault="00BB162C">
            <w:r>
              <w:t>-</w:t>
            </w:r>
          </w:p>
          <w:p w14:paraId="60664F8B" w14:textId="77777777" w:rsidR="00BB162C" w:rsidRDefault="00BB162C">
            <w:r>
              <w:t>-</w:t>
            </w:r>
          </w:p>
          <w:p w14:paraId="500678A3" w14:textId="77777777" w:rsidR="00BB162C" w:rsidRDefault="00BB162C">
            <w:r>
              <w:t>-</w:t>
            </w:r>
          </w:p>
          <w:p w14:paraId="234EE9B2" w14:textId="77777777" w:rsidR="00BB162C" w:rsidRDefault="00BB162C">
            <w:r>
              <w:t>3</w:t>
            </w:r>
          </w:p>
          <w:p w14:paraId="25681B65" w14:textId="77777777" w:rsidR="00BB162C" w:rsidRDefault="00BB162C">
            <w:r>
              <w:t>2</w:t>
            </w:r>
          </w:p>
          <w:p w14:paraId="25EFC158" w14:textId="77777777" w:rsidR="00BB162C" w:rsidRDefault="00BB162C">
            <w:r>
              <w:t>1</w:t>
            </w:r>
          </w:p>
          <w:p w14:paraId="79D903AA" w14:textId="77777777" w:rsidR="00BB162C" w:rsidRDefault="00BB162C">
            <w:r>
              <w:t>-</w:t>
            </w:r>
          </w:p>
          <w:p w14:paraId="156E8187" w14:textId="77777777" w:rsidR="00BB162C" w:rsidRDefault="00BB162C">
            <w:r>
              <w:t>-</w:t>
            </w:r>
          </w:p>
          <w:p w14:paraId="4B6BD9C1" w14:textId="77777777" w:rsidR="00BB162C" w:rsidRDefault="00BB162C">
            <w:r>
              <w:t>-</w:t>
            </w:r>
          </w:p>
          <w:p w14:paraId="038DA66C" w14:textId="77777777" w:rsidR="00BB162C" w:rsidRDefault="00BB162C">
            <w:r>
              <w:t>-</w:t>
            </w:r>
          </w:p>
          <w:p w14:paraId="6C362086" w14:textId="77777777" w:rsidR="00BB162C" w:rsidRDefault="00BB162C">
            <w:r>
              <w:t>-</w:t>
            </w:r>
          </w:p>
          <w:p w14:paraId="738AA3B8" w14:textId="77777777" w:rsidR="00BB162C" w:rsidRDefault="00BB162C">
            <w:r>
              <w:t>3 5</w:t>
            </w:r>
          </w:p>
          <w:p w14:paraId="28B7D18A" w14:textId="77777777" w:rsidR="00BB162C" w:rsidRDefault="00BB162C">
            <w:r>
              <w:t>2</w:t>
            </w:r>
          </w:p>
          <w:p w14:paraId="2EEE732D" w14:textId="77777777" w:rsidR="00BB162C" w:rsidRDefault="00BB162C">
            <w:r>
              <w:t>1 3 5 7</w:t>
            </w:r>
          </w:p>
          <w:p w14:paraId="0CC5493C" w14:textId="77777777" w:rsidR="00BB162C" w:rsidRDefault="00BB162C">
            <w:r>
              <w:t>-</w:t>
            </w:r>
          </w:p>
          <w:p w14:paraId="07974C01" w14:textId="77777777" w:rsidR="00BB162C" w:rsidRDefault="00BB162C">
            <w:r>
              <w:t>-</w:t>
            </w:r>
          </w:p>
          <w:p w14:paraId="524B8799" w14:textId="77777777" w:rsidR="00BB162C" w:rsidRDefault="00BB162C">
            <w:r>
              <w:t>-</w:t>
            </w:r>
          </w:p>
          <w:p w14:paraId="369DCC21" w14:textId="77777777" w:rsidR="00BB162C" w:rsidRDefault="00BB162C">
            <w:r>
              <w:t>-</w:t>
            </w:r>
          </w:p>
          <w:p w14:paraId="5EACD5C5" w14:textId="77777777" w:rsidR="00BB162C" w:rsidRDefault="00BB162C">
            <w:r>
              <w:t>-</w:t>
            </w:r>
          </w:p>
          <w:p w14:paraId="2791C0DB" w14:textId="77777777" w:rsidR="00BB162C" w:rsidRDefault="00BB162C">
            <w:r>
              <w:t>-</w:t>
            </w:r>
          </w:p>
          <w:p w14:paraId="1DA066AE" w14:textId="77777777" w:rsidR="00BB162C" w:rsidRDefault="00BB162C">
            <w:r>
              <w:t>-</w:t>
            </w:r>
          </w:p>
          <w:p w14:paraId="2D8FE1E0" w14:textId="77777777" w:rsidR="00BB162C" w:rsidRDefault="00BB162C">
            <w:r>
              <w:t>-</w:t>
            </w:r>
          </w:p>
          <w:p w14:paraId="03D91EDA" w14:textId="77777777" w:rsidR="00BB162C" w:rsidRDefault="00BB162C">
            <w:r>
              <w:t>-</w:t>
            </w:r>
          </w:p>
          <w:p w14:paraId="3B8147D2" w14:textId="77777777" w:rsidR="00BB162C" w:rsidRDefault="00BB162C">
            <w:r>
              <w:t>-</w:t>
            </w:r>
          </w:p>
          <w:p w14:paraId="69AD06B9" w14:textId="77777777" w:rsidR="00BB162C" w:rsidRDefault="00BB162C">
            <w:r>
              <w:t>-</w:t>
            </w:r>
          </w:p>
          <w:p w14:paraId="2DE7D354" w14:textId="77777777" w:rsidR="00BB162C" w:rsidRDefault="00BB162C">
            <w:r>
              <w:t>-</w:t>
            </w:r>
          </w:p>
          <w:p w14:paraId="31A31B7A" w14:textId="77777777" w:rsidR="00BB162C" w:rsidRDefault="00BB162C">
            <w:r>
              <w:t>-</w:t>
            </w:r>
          </w:p>
          <w:p w14:paraId="5961E89E" w14:textId="77777777" w:rsidR="00BB162C" w:rsidRDefault="00BB162C">
            <w:r>
              <w:t>-</w:t>
            </w:r>
          </w:p>
          <w:p w14:paraId="1C25D250" w14:textId="77777777" w:rsidR="00BB162C" w:rsidRDefault="00BB162C">
            <w:r>
              <w:t>-</w:t>
            </w:r>
          </w:p>
          <w:p w14:paraId="72020387" w14:textId="77777777" w:rsidR="00BB162C" w:rsidRDefault="00BB162C">
            <w:r>
              <w:t>3 5</w:t>
            </w:r>
          </w:p>
          <w:p w14:paraId="524E4249" w14:textId="77777777" w:rsidR="00BB162C" w:rsidRDefault="00BB162C">
            <w:r>
              <w:t>2 4 6</w:t>
            </w:r>
          </w:p>
          <w:p w14:paraId="1F51C842" w14:textId="77777777" w:rsidR="00BB162C" w:rsidRDefault="00BB162C">
            <w:r>
              <w:t>1 3 5 7</w:t>
            </w:r>
          </w:p>
          <w:p w14:paraId="1F7C485F" w14:textId="77777777" w:rsidR="00BB162C" w:rsidRDefault="00BB162C">
            <w:r>
              <w:t>-</w:t>
            </w:r>
          </w:p>
          <w:p w14:paraId="7DF1276B" w14:textId="77777777" w:rsidR="00BB162C" w:rsidRDefault="00BB162C">
            <w:r>
              <w:t>-</w:t>
            </w:r>
          </w:p>
          <w:p w14:paraId="27823BF1" w14:textId="77777777" w:rsidR="00BB162C" w:rsidRDefault="00BB162C">
            <w:r>
              <w:t>-</w:t>
            </w:r>
          </w:p>
          <w:p w14:paraId="4A4260FF" w14:textId="77777777" w:rsidR="00BB162C" w:rsidRDefault="00BB162C">
            <w:r>
              <w:t>-</w:t>
            </w:r>
          </w:p>
          <w:p w14:paraId="6F8FE54F" w14:textId="77777777" w:rsidR="00BB162C" w:rsidRDefault="00BB162C">
            <w:r>
              <w:t>-</w:t>
            </w:r>
          </w:p>
          <w:p w14:paraId="7E5CFD42" w14:textId="77777777" w:rsidR="00BB162C" w:rsidRDefault="00BB162C">
            <w:r>
              <w:t>-</w:t>
            </w:r>
          </w:p>
          <w:p w14:paraId="506CCD07" w14:textId="77777777" w:rsidR="00BB162C" w:rsidRDefault="00BB162C">
            <w:r>
              <w:t>-</w:t>
            </w:r>
          </w:p>
          <w:p w14:paraId="79026FB7" w14:textId="77777777" w:rsidR="00BB162C" w:rsidRDefault="00BB162C">
            <w:r>
              <w:t>-</w:t>
            </w:r>
          </w:p>
          <w:p w14:paraId="6D84A814" w14:textId="77777777" w:rsidR="00BB162C" w:rsidRDefault="00BB162C">
            <w:r>
              <w:t>-</w:t>
            </w:r>
          </w:p>
          <w:p w14:paraId="1530F6FD" w14:textId="77777777" w:rsidR="00BB162C" w:rsidRDefault="00BB162C">
            <w:r>
              <w:t>-</w:t>
            </w:r>
          </w:p>
          <w:p w14:paraId="127FF4CC" w14:textId="77777777" w:rsidR="00BB162C" w:rsidRDefault="00BB162C">
            <w:r>
              <w:t>-</w:t>
            </w:r>
          </w:p>
          <w:p w14:paraId="51DEE204" w14:textId="77777777" w:rsidR="00BB162C" w:rsidRDefault="00BB162C">
            <w:r>
              <w:t>-</w:t>
            </w:r>
          </w:p>
          <w:p w14:paraId="6E919E39" w14:textId="77777777" w:rsidR="00BB162C" w:rsidRDefault="00BB162C">
            <w:r>
              <w:t>-</w:t>
            </w:r>
          </w:p>
          <w:p w14:paraId="636FEAB0" w14:textId="77777777" w:rsidR="00BB162C" w:rsidRDefault="00BB162C">
            <w:r>
              <w:lastRenderedPageBreak/>
              <w:t>-</w:t>
            </w:r>
          </w:p>
          <w:p w14:paraId="578B570D" w14:textId="77777777" w:rsidR="00BB162C" w:rsidRDefault="00BB162C">
            <w:r>
              <w:t>-</w:t>
            </w:r>
          </w:p>
          <w:p w14:paraId="179763E5" w14:textId="77777777" w:rsidR="00BB162C" w:rsidRDefault="00BB162C">
            <w:r>
              <w:t>3 5</w:t>
            </w:r>
          </w:p>
          <w:p w14:paraId="25DFF753" w14:textId="77777777" w:rsidR="00BB162C" w:rsidRDefault="00BB162C">
            <w:r>
              <w:t>2 4 6</w:t>
            </w:r>
          </w:p>
          <w:p w14:paraId="1C1FE84C" w14:textId="77777777" w:rsidR="00BB162C" w:rsidRDefault="00BB162C">
            <w:r>
              <w:t>1 3 5 7</w:t>
            </w:r>
          </w:p>
          <w:p w14:paraId="0F1F677B" w14:textId="77777777" w:rsidR="00BB162C" w:rsidRDefault="00BB162C">
            <w:r>
              <w:t>-</w:t>
            </w:r>
          </w:p>
          <w:p w14:paraId="42D1922E" w14:textId="77777777" w:rsidR="00BB162C" w:rsidRDefault="00BB162C">
            <w:r>
              <w:t>-</w:t>
            </w:r>
          </w:p>
          <w:p w14:paraId="7CE1C6E6" w14:textId="77777777" w:rsidR="00BB162C" w:rsidRDefault="00BB162C">
            <w:r>
              <w:t>-</w:t>
            </w:r>
          </w:p>
          <w:p w14:paraId="7C985DBC" w14:textId="77777777" w:rsidR="00BB162C" w:rsidRDefault="00BB162C">
            <w:r>
              <w:t>-</w:t>
            </w:r>
          </w:p>
          <w:p w14:paraId="7C5102FC" w14:textId="77777777" w:rsidR="00BB162C" w:rsidRDefault="00BB162C">
            <w:r>
              <w:t>-</w:t>
            </w:r>
          </w:p>
          <w:p w14:paraId="4AEC69F8" w14:textId="77777777" w:rsidR="00BB162C" w:rsidRDefault="00BB162C">
            <w:r>
              <w:t>-</w:t>
            </w:r>
          </w:p>
          <w:p w14:paraId="6AAA22A3" w14:textId="77777777" w:rsidR="00BB162C" w:rsidRDefault="00BB162C">
            <w:r>
              <w:t>-</w:t>
            </w:r>
          </w:p>
          <w:p w14:paraId="1BFFB55D" w14:textId="77777777" w:rsidR="00BB162C" w:rsidRDefault="00BB162C">
            <w:r>
              <w:t>-</w:t>
            </w:r>
          </w:p>
          <w:p w14:paraId="3BDD64B6" w14:textId="77777777" w:rsidR="00BB162C" w:rsidRDefault="00BB162C">
            <w:r>
              <w:t>-</w:t>
            </w:r>
          </w:p>
          <w:p w14:paraId="376D6F3D" w14:textId="77777777" w:rsidR="00BB162C" w:rsidRDefault="00BB162C">
            <w:r>
              <w:t>-</w:t>
            </w:r>
          </w:p>
          <w:p w14:paraId="7C5137D2" w14:textId="77777777" w:rsidR="00BB162C" w:rsidRDefault="00BB162C">
            <w:r>
              <w:t>-</w:t>
            </w:r>
          </w:p>
          <w:p w14:paraId="52D76A20" w14:textId="77777777" w:rsidR="00BB162C" w:rsidRDefault="00BB162C">
            <w:r>
              <w:t>-</w:t>
            </w:r>
          </w:p>
          <w:p w14:paraId="2D0F2AC3" w14:textId="77777777" w:rsidR="00BB162C" w:rsidRDefault="00BB162C">
            <w:r>
              <w:t>-</w:t>
            </w:r>
          </w:p>
          <w:p w14:paraId="39E84C36" w14:textId="77777777" w:rsidR="00BB162C" w:rsidRDefault="00BB162C">
            <w:r>
              <w:t>-</w:t>
            </w:r>
          </w:p>
          <w:p w14:paraId="1FC09780" w14:textId="77777777" w:rsidR="00BB162C" w:rsidRDefault="00BB162C">
            <w:r>
              <w:t>-</w:t>
            </w:r>
          </w:p>
          <w:p w14:paraId="3A80C1D9" w14:textId="77777777" w:rsidR="00BB162C" w:rsidRDefault="00BB162C">
            <w:r>
              <w:t>-</w:t>
            </w:r>
          </w:p>
          <w:p w14:paraId="78996C15" w14:textId="77777777" w:rsidR="00BB162C" w:rsidRDefault="00BB162C">
            <w:r>
              <w:t>-</w:t>
            </w:r>
          </w:p>
          <w:p w14:paraId="30D4620F" w14:textId="77777777" w:rsidR="00BB162C" w:rsidRDefault="00BB162C">
            <w:r>
              <w:t>-</w:t>
            </w:r>
          </w:p>
          <w:p w14:paraId="5EC299D0" w14:textId="77777777" w:rsidR="00BB162C" w:rsidRDefault="00BB162C">
            <w:r>
              <w:t>-</w:t>
            </w:r>
          </w:p>
          <w:p w14:paraId="6A939B86" w14:textId="77777777" w:rsidR="00BB162C" w:rsidRDefault="00BB162C">
            <w:r>
              <w:t>-</w:t>
            </w:r>
          </w:p>
          <w:p w14:paraId="3BC25127" w14:textId="77777777" w:rsidR="00BB162C" w:rsidRDefault="00BB162C">
            <w:r>
              <w:t>-</w:t>
            </w:r>
          </w:p>
          <w:p w14:paraId="28B0071B" w14:textId="77777777" w:rsidR="00BB162C" w:rsidRDefault="00BB162C">
            <w:r>
              <w:t>-</w:t>
            </w:r>
          </w:p>
          <w:p w14:paraId="040D6AA8" w14:textId="77777777" w:rsidR="00BB162C" w:rsidRDefault="00BB162C">
            <w:r>
              <w:t>-</w:t>
            </w:r>
          </w:p>
          <w:p w14:paraId="11C16C53" w14:textId="77777777" w:rsidR="00BB162C" w:rsidRDefault="00BB162C">
            <w:r>
              <w:t>-</w:t>
            </w:r>
          </w:p>
          <w:p w14:paraId="446575F5" w14:textId="77777777" w:rsidR="00BB162C" w:rsidRDefault="00BB162C">
            <w:r>
              <w:t>-</w:t>
            </w:r>
          </w:p>
          <w:p w14:paraId="036B0EA0" w14:textId="77777777" w:rsidR="00BB162C" w:rsidRDefault="00BB162C">
            <w:r>
              <w:t>-</w:t>
            </w:r>
          </w:p>
          <w:p w14:paraId="3D1CC2B4" w14:textId="77777777" w:rsidR="00BB162C" w:rsidRDefault="00BB162C">
            <w:r>
              <w:t>-</w:t>
            </w:r>
          </w:p>
          <w:p w14:paraId="13663E2C" w14:textId="77777777" w:rsidR="00BB162C" w:rsidRDefault="00BB162C">
            <w:r>
              <w:t>-</w:t>
            </w:r>
          </w:p>
          <w:p w14:paraId="546BDC19" w14:textId="77777777" w:rsidR="00BB162C" w:rsidRDefault="00BB162C">
            <w:r>
              <w:t>-</w:t>
            </w:r>
          </w:p>
          <w:p w14:paraId="48E79B2D" w14:textId="77777777" w:rsidR="00BB162C" w:rsidRDefault="00BB162C">
            <w:r>
              <w:t>3 5</w:t>
            </w:r>
          </w:p>
          <w:p w14:paraId="7838DCFE" w14:textId="77777777" w:rsidR="00BB162C" w:rsidRDefault="00BB162C">
            <w:r>
              <w:t>2 4 6</w:t>
            </w:r>
          </w:p>
          <w:p w14:paraId="3882FFB3" w14:textId="77777777" w:rsidR="00BB162C" w:rsidRDefault="00BB162C">
            <w:r>
              <w:t>1 3 5 7</w:t>
            </w:r>
          </w:p>
          <w:p w14:paraId="14984095" w14:textId="77777777" w:rsidR="00BB162C" w:rsidRDefault="00BB162C">
            <w:r>
              <w:t>-</w:t>
            </w:r>
          </w:p>
          <w:p w14:paraId="2FF263B4" w14:textId="77777777" w:rsidR="00BB162C" w:rsidRDefault="00BB162C">
            <w:r>
              <w:t>-</w:t>
            </w:r>
          </w:p>
          <w:p w14:paraId="00E7C67D" w14:textId="77777777" w:rsidR="00BB162C" w:rsidRDefault="00BB162C">
            <w:r>
              <w:t>-</w:t>
            </w:r>
          </w:p>
          <w:p w14:paraId="56B65192" w14:textId="77777777" w:rsidR="00BB162C" w:rsidRDefault="00BB162C">
            <w:r>
              <w:t>-</w:t>
            </w:r>
          </w:p>
          <w:p w14:paraId="2B6435AB" w14:textId="77777777" w:rsidR="00BB162C" w:rsidRDefault="00BB162C">
            <w:r>
              <w:t>-</w:t>
            </w:r>
          </w:p>
          <w:p w14:paraId="3E6BA814" w14:textId="77777777" w:rsidR="00BB162C" w:rsidRDefault="00BB162C">
            <w:r>
              <w:t>-</w:t>
            </w:r>
          </w:p>
          <w:p w14:paraId="431BE1A1" w14:textId="77777777" w:rsidR="00BB162C" w:rsidRDefault="00BB162C">
            <w:r>
              <w:t>-</w:t>
            </w:r>
          </w:p>
          <w:p w14:paraId="1FABB994" w14:textId="77777777" w:rsidR="00BB162C" w:rsidRDefault="00BB162C">
            <w:r>
              <w:t>-</w:t>
            </w:r>
          </w:p>
          <w:p w14:paraId="19FB1F4F" w14:textId="77777777" w:rsidR="00BB162C" w:rsidRDefault="00BB162C">
            <w:r>
              <w:t>-</w:t>
            </w:r>
          </w:p>
          <w:p w14:paraId="51ECEA8C" w14:textId="77777777" w:rsidR="00BB162C" w:rsidRDefault="00BB162C">
            <w:r>
              <w:t>-</w:t>
            </w:r>
          </w:p>
          <w:p w14:paraId="08EED654" w14:textId="77777777" w:rsidR="00BB162C" w:rsidRDefault="00BB162C">
            <w:r>
              <w:t>-</w:t>
            </w:r>
          </w:p>
          <w:p w14:paraId="4DA10358" w14:textId="77777777" w:rsidR="00BB162C" w:rsidRDefault="00BB162C">
            <w:r>
              <w:t>-</w:t>
            </w:r>
          </w:p>
          <w:p w14:paraId="350A34F7" w14:textId="77777777" w:rsidR="00BB162C" w:rsidRDefault="00BB162C">
            <w:r>
              <w:t>-</w:t>
            </w:r>
          </w:p>
          <w:p w14:paraId="639EB415" w14:textId="77777777" w:rsidR="00BB162C" w:rsidRDefault="00BB162C">
            <w:r>
              <w:t>-</w:t>
            </w:r>
          </w:p>
          <w:p w14:paraId="5A6F66FD" w14:textId="77777777" w:rsidR="00BB162C" w:rsidRDefault="00BB162C">
            <w:r>
              <w:t>-</w:t>
            </w:r>
          </w:p>
          <w:p w14:paraId="7ECEDE2F" w14:textId="77777777" w:rsidR="00BB162C" w:rsidRDefault="00BB162C">
            <w:r>
              <w:t>-</w:t>
            </w:r>
          </w:p>
          <w:p w14:paraId="612EAEF4" w14:textId="77777777" w:rsidR="00BB162C" w:rsidRDefault="00BB162C">
            <w:r>
              <w:t>-</w:t>
            </w:r>
          </w:p>
          <w:p w14:paraId="56FAA679" w14:textId="77777777" w:rsidR="00BB162C" w:rsidRDefault="00BB162C">
            <w:r>
              <w:t>-</w:t>
            </w:r>
          </w:p>
          <w:p w14:paraId="68D15602" w14:textId="77777777" w:rsidR="00BB162C" w:rsidRDefault="00BB162C">
            <w:r>
              <w:t>-</w:t>
            </w:r>
          </w:p>
          <w:p w14:paraId="41DD73B4" w14:textId="77777777" w:rsidR="00BB162C" w:rsidRDefault="00BB162C">
            <w:r>
              <w:lastRenderedPageBreak/>
              <w:t>-</w:t>
            </w:r>
          </w:p>
          <w:p w14:paraId="67AC8639" w14:textId="77777777" w:rsidR="00BB162C" w:rsidRDefault="00BB162C">
            <w:r>
              <w:t>-</w:t>
            </w:r>
          </w:p>
        </w:tc>
        <w:tc>
          <w:tcPr>
            <w:tcW w:w="900" w:type="dxa"/>
          </w:tcPr>
          <w:p w14:paraId="60A61DA2" w14:textId="77777777" w:rsidR="00BB162C" w:rsidRDefault="00BB162C">
            <w:r>
              <w:lastRenderedPageBreak/>
              <w:t>-</w:t>
            </w:r>
          </w:p>
          <w:p w14:paraId="5FCBC364" w14:textId="77777777" w:rsidR="00BB162C" w:rsidRDefault="00BB162C">
            <w:r>
              <w:t>-</w:t>
            </w:r>
          </w:p>
          <w:p w14:paraId="2713B09E" w14:textId="77777777" w:rsidR="00BB162C" w:rsidRDefault="00BB162C">
            <w:r>
              <w:t>-</w:t>
            </w:r>
          </w:p>
          <w:p w14:paraId="396B5658" w14:textId="77777777" w:rsidR="00BB162C" w:rsidRDefault="00BB162C">
            <w:r>
              <w:t>-</w:t>
            </w:r>
          </w:p>
          <w:p w14:paraId="65DC499B" w14:textId="77777777" w:rsidR="00BB162C" w:rsidRDefault="00BB162C">
            <w:r>
              <w:t>4</w:t>
            </w:r>
          </w:p>
          <w:p w14:paraId="4F009EC4" w14:textId="77777777" w:rsidR="00BB162C" w:rsidRDefault="00BB162C">
            <w:r>
              <w:t>3</w:t>
            </w:r>
          </w:p>
          <w:p w14:paraId="65D7AEC6" w14:textId="77777777" w:rsidR="00BB162C" w:rsidRDefault="00BB162C">
            <w:r>
              <w:t>2</w:t>
            </w:r>
          </w:p>
          <w:p w14:paraId="1E58DF83" w14:textId="77777777" w:rsidR="00BB162C" w:rsidRDefault="00BB162C">
            <w:r>
              <w:t>1</w:t>
            </w:r>
          </w:p>
          <w:p w14:paraId="5283688D" w14:textId="77777777" w:rsidR="00BB162C" w:rsidRDefault="00BB162C">
            <w:r>
              <w:t>-</w:t>
            </w:r>
          </w:p>
          <w:p w14:paraId="164EB966" w14:textId="77777777" w:rsidR="00BB162C" w:rsidRDefault="00BB162C">
            <w:r>
              <w:t>-</w:t>
            </w:r>
          </w:p>
          <w:p w14:paraId="652B3F2A" w14:textId="77777777" w:rsidR="00BB162C" w:rsidRDefault="00BB162C">
            <w:r>
              <w:t>-</w:t>
            </w:r>
          </w:p>
          <w:p w14:paraId="4723288A" w14:textId="77777777" w:rsidR="00BB162C" w:rsidRDefault="00BB162C">
            <w:r>
              <w:t>-</w:t>
            </w:r>
          </w:p>
          <w:p w14:paraId="2AD720C2" w14:textId="77777777" w:rsidR="00BB162C" w:rsidRDefault="00BB162C">
            <w:r>
              <w:t>4</w:t>
            </w:r>
          </w:p>
          <w:p w14:paraId="1A10782A" w14:textId="77777777" w:rsidR="00BB162C" w:rsidRDefault="00BB162C">
            <w:r>
              <w:t>3 5</w:t>
            </w:r>
          </w:p>
          <w:p w14:paraId="04DE93E4" w14:textId="77777777" w:rsidR="00BB162C" w:rsidRDefault="00BB162C">
            <w:r>
              <w:t>2 4 6</w:t>
            </w:r>
          </w:p>
          <w:p w14:paraId="69DC40E2" w14:textId="77777777" w:rsidR="00BB162C" w:rsidRDefault="00BB162C">
            <w:r>
              <w:t>1 3 5 7</w:t>
            </w:r>
          </w:p>
          <w:p w14:paraId="41B1FAA3" w14:textId="77777777" w:rsidR="00BB162C" w:rsidRDefault="00BB162C">
            <w:r>
              <w:t>-</w:t>
            </w:r>
          </w:p>
          <w:p w14:paraId="63E92591" w14:textId="77777777" w:rsidR="00BB162C" w:rsidRDefault="00BB162C">
            <w:r>
              <w:t>-</w:t>
            </w:r>
          </w:p>
          <w:p w14:paraId="02530A2A" w14:textId="77777777" w:rsidR="00BB162C" w:rsidRDefault="00BB162C">
            <w:r>
              <w:t>-</w:t>
            </w:r>
          </w:p>
          <w:p w14:paraId="46B9A29B" w14:textId="77777777" w:rsidR="00BB162C" w:rsidRDefault="00BB162C">
            <w:r>
              <w:t>-</w:t>
            </w:r>
          </w:p>
          <w:p w14:paraId="5A9FFABD" w14:textId="77777777" w:rsidR="00BB162C" w:rsidRDefault="00BB162C">
            <w:r>
              <w:t>-</w:t>
            </w:r>
          </w:p>
          <w:p w14:paraId="4662FAC1" w14:textId="77777777" w:rsidR="00BB162C" w:rsidRDefault="00BB162C">
            <w:r>
              <w:t>-</w:t>
            </w:r>
          </w:p>
          <w:p w14:paraId="5E3A8CA3" w14:textId="77777777" w:rsidR="00BB162C" w:rsidRDefault="00BB162C">
            <w:r>
              <w:t>-</w:t>
            </w:r>
          </w:p>
          <w:p w14:paraId="073230D8" w14:textId="77777777" w:rsidR="00BB162C" w:rsidRDefault="00BB162C">
            <w:r>
              <w:t>-</w:t>
            </w:r>
          </w:p>
          <w:p w14:paraId="2B8889F7" w14:textId="77777777" w:rsidR="00BB162C" w:rsidRDefault="00BB162C">
            <w:r>
              <w:t>-</w:t>
            </w:r>
          </w:p>
          <w:p w14:paraId="302184C0" w14:textId="77777777" w:rsidR="00BB162C" w:rsidRDefault="00BB162C">
            <w:r>
              <w:t>-</w:t>
            </w:r>
          </w:p>
          <w:p w14:paraId="10EE8030" w14:textId="77777777" w:rsidR="00BB162C" w:rsidRDefault="00BB162C">
            <w:r>
              <w:t>-</w:t>
            </w:r>
          </w:p>
          <w:p w14:paraId="28B85B06" w14:textId="77777777" w:rsidR="00BB162C" w:rsidRDefault="00BB162C">
            <w:r>
              <w:t>-</w:t>
            </w:r>
          </w:p>
          <w:p w14:paraId="4388C7C0" w14:textId="77777777" w:rsidR="00BB162C" w:rsidRDefault="00BB162C">
            <w:r>
              <w:t>-</w:t>
            </w:r>
          </w:p>
          <w:p w14:paraId="7163F108" w14:textId="77777777" w:rsidR="00BB162C" w:rsidRDefault="00BB162C">
            <w:r>
              <w:t>-</w:t>
            </w:r>
          </w:p>
          <w:p w14:paraId="2222A968" w14:textId="77777777" w:rsidR="00BB162C" w:rsidRDefault="00BB162C">
            <w:r>
              <w:t>4</w:t>
            </w:r>
          </w:p>
          <w:p w14:paraId="26C9CB08" w14:textId="77777777" w:rsidR="00BB162C" w:rsidRDefault="00BB162C">
            <w:r>
              <w:t>3 5</w:t>
            </w:r>
          </w:p>
          <w:p w14:paraId="267EB9FD" w14:textId="77777777" w:rsidR="00BB162C" w:rsidRDefault="00BB162C">
            <w:r>
              <w:t>2 4 6</w:t>
            </w:r>
          </w:p>
          <w:p w14:paraId="66B1EEB5" w14:textId="77777777" w:rsidR="00BB162C" w:rsidRDefault="00BB162C">
            <w:r>
              <w:t>1 3 5 7</w:t>
            </w:r>
          </w:p>
          <w:p w14:paraId="531F80C0" w14:textId="77777777" w:rsidR="00BB162C" w:rsidRDefault="00BB162C">
            <w:r>
              <w:t>-</w:t>
            </w:r>
          </w:p>
          <w:p w14:paraId="7A9B2E46" w14:textId="77777777" w:rsidR="00BB162C" w:rsidRDefault="00BB162C">
            <w:r>
              <w:t>-</w:t>
            </w:r>
          </w:p>
          <w:p w14:paraId="2E4B1C2E" w14:textId="77777777" w:rsidR="00BB162C" w:rsidRDefault="00BB162C">
            <w:r>
              <w:t>-</w:t>
            </w:r>
          </w:p>
          <w:p w14:paraId="1284E828" w14:textId="77777777" w:rsidR="00BB162C" w:rsidRDefault="00BB162C">
            <w:r>
              <w:t>-</w:t>
            </w:r>
          </w:p>
          <w:p w14:paraId="0FCAF909" w14:textId="77777777" w:rsidR="00BB162C" w:rsidRDefault="00BB162C">
            <w:r>
              <w:t>-</w:t>
            </w:r>
          </w:p>
          <w:p w14:paraId="78C09214" w14:textId="77777777" w:rsidR="00BB162C" w:rsidRDefault="00BB162C">
            <w:r>
              <w:t>-</w:t>
            </w:r>
          </w:p>
          <w:p w14:paraId="0EB0F1DE" w14:textId="77777777" w:rsidR="00BB162C" w:rsidRDefault="00BB162C">
            <w:r>
              <w:t>-</w:t>
            </w:r>
          </w:p>
          <w:p w14:paraId="353B9B01" w14:textId="77777777" w:rsidR="00BB162C" w:rsidRDefault="00BB162C">
            <w:r>
              <w:t>-</w:t>
            </w:r>
          </w:p>
          <w:p w14:paraId="4AB64889" w14:textId="77777777" w:rsidR="00BB162C" w:rsidRDefault="00BB162C">
            <w:r>
              <w:t>-</w:t>
            </w:r>
          </w:p>
          <w:p w14:paraId="4E097B12" w14:textId="77777777" w:rsidR="00BB162C" w:rsidRDefault="00BB162C">
            <w:r>
              <w:t>-</w:t>
            </w:r>
          </w:p>
          <w:p w14:paraId="5CC3506E" w14:textId="77777777" w:rsidR="00BB162C" w:rsidRDefault="00BB162C">
            <w:r>
              <w:t>-</w:t>
            </w:r>
          </w:p>
          <w:p w14:paraId="4BF18592" w14:textId="77777777" w:rsidR="00BB162C" w:rsidRDefault="00BB162C">
            <w:r>
              <w:t>-</w:t>
            </w:r>
          </w:p>
          <w:p w14:paraId="0B9E0450" w14:textId="77777777" w:rsidR="00BB162C" w:rsidRDefault="00BB162C">
            <w:r>
              <w:lastRenderedPageBreak/>
              <w:t>-</w:t>
            </w:r>
          </w:p>
          <w:p w14:paraId="48183579" w14:textId="77777777" w:rsidR="00BB162C" w:rsidRDefault="00BB162C">
            <w:r>
              <w:t>-</w:t>
            </w:r>
          </w:p>
          <w:p w14:paraId="63C83693" w14:textId="77777777" w:rsidR="00BB162C" w:rsidRDefault="00BB162C">
            <w:r>
              <w:t>2 4</w:t>
            </w:r>
          </w:p>
          <w:p w14:paraId="12E29A85" w14:textId="77777777" w:rsidR="00BB162C" w:rsidRDefault="00BB162C">
            <w:r>
              <w:t>3 5</w:t>
            </w:r>
          </w:p>
          <w:p w14:paraId="1A4E9020" w14:textId="77777777" w:rsidR="00BB162C" w:rsidRDefault="00BB162C">
            <w:r>
              <w:t>2 4 6</w:t>
            </w:r>
          </w:p>
          <w:p w14:paraId="52FBCAC1" w14:textId="77777777" w:rsidR="00BB162C" w:rsidRDefault="00BB162C">
            <w:r>
              <w:t>1 3 5 7</w:t>
            </w:r>
          </w:p>
          <w:p w14:paraId="209E319F" w14:textId="77777777" w:rsidR="00BB162C" w:rsidRDefault="00BB162C">
            <w:r>
              <w:t>-</w:t>
            </w:r>
          </w:p>
          <w:p w14:paraId="6FE25CA0" w14:textId="77777777" w:rsidR="00BB162C" w:rsidRDefault="00BB162C">
            <w:r>
              <w:t>-</w:t>
            </w:r>
          </w:p>
          <w:p w14:paraId="5A086B59" w14:textId="77777777" w:rsidR="00BB162C" w:rsidRDefault="00BB162C">
            <w:r>
              <w:t>-</w:t>
            </w:r>
          </w:p>
          <w:p w14:paraId="100B0DAD" w14:textId="77777777" w:rsidR="00BB162C" w:rsidRDefault="00BB162C">
            <w:r>
              <w:t>-</w:t>
            </w:r>
          </w:p>
          <w:p w14:paraId="13185F3F" w14:textId="77777777" w:rsidR="00BB162C" w:rsidRDefault="00BB162C">
            <w:r>
              <w:t>-</w:t>
            </w:r>
          </w:p>
          <w:p w14:paraId="290AAC9C" w14:textId="77777777" w:rsidR="00BB162C" w:rsidRDefault="00BB162C">
            <w:r>
              <w:t>-</w:t>
            </w:r>
          </w:p>
          <w:p w14:paraId="198CA368" w14:textId="77777777" w:rsidR="00BB162C" w:rsidRDefault="00BB162C">
            <w:r>
              <w:t>-</w:t>
            </w:r>
          </w:p>
          <w:p w14:paraId="4365923D" w14:textId="77777777" w:rsidR="00BB162C" w:rsidRDefault="00BB162C">
            <w:r>
              <w:t>-</w:t>
            </w:r>
          </w:p>
          <w:p w14:paraId="2AA8169D" w14:textId="77777777" w:rsidR="00BB162C" w:rsidRDefault="00BB162C">
            <w:r>
              <w:t>-</w:t>
            </w:r>
          </w:p>
          <w:p w14:paraId="0D784075" w14:textId="77777777" w:rsidR="00BB162C" w:rsidRDefault="00BB162C">
            <w:r>
              <w:t>-</w:t>
            </w:r>
          </w:p>
          <w:p w14:paraId="594D7D8D" w14:textId="77777777" w:rsidR="00BB162C" w:rsidRDefault="00BB162C">
            <w:r>
              <w:t>-</w:t>
            </w:r>
          </w:p>
          <w:p w14:paraId="0CD67B25" w14:textId="77777777" w:rsidR="00BB162C" w:rsidRDefault="00BB162C">
            <w:r>
              <w:t>-</w:t>
            </w:r>
          </w:p>
          <w:p w14:paraId="1B3EE3A8" w14:textId="77777777" w:rsidR="00BB162C" w:rsidRDefault="00BB162C">
            <w:r>
              <w:t>-</w:t>
            </w:r>
          </w:p>
          <w:p w14:paraId="56B053C2" w14:textId="77777777" w:rsidR="00BB162C" w:rsidRDefault="00BB162C">
            <w:r>
              <w:t>-</w:t>
            </w:r>
          </w:p>
          <w:p w14:paraId="458A2E5D" w14:textId="77777777" w:rsidR="00BB162C" w:rsidRDefault="00BB162C">
            <w:r>
              <w:t>-</w:t>
            </w:r>
          </w:p>
          <w:p w14:paraId="61218D69" w14:textId="77777777" w:rsidR="00BB162C" w:rsidRDefault="00BB162C">
            <w:r>
              <w:t>-</w:t>
            </w:r>
          </w:p>
          <w:p w14:paraId="5F3AD700" w14:textId="77777777" w:rsidR="00BB162C" w:rsidRDefault="00BB162C">
            <w:r>
              <w:t>-</w:t>
            </w:r>
          </w:p>
          <w:p w14:paraId="6F56FD61" w14:textId="77777777" w:rsidR="00BB162C" w:rsidRDefault="00BB162C">
            <w:r>
              <w:t>-</w:t>
            </w:r>
          </w:p>
          <w:p w14:paraId="77435F08" w14:textId="77777777" w:rsidR="00BB162C" w:rsidRDefault="00BB162C">
            <w:r>
              <w:t>-</w:t>
            </w:r>
          </w:p>
          <w:p w14:paraId="6EA1AC37" w14:textId="77777777" w:rsidR="00BB162C" w:rsidRDefault="00BB162C">
            <w:r>
              <w:t>-</w:t>
            </w:r>
          </w:p>
          <w:p w14:paraId="4B58B2FD" w14:textId="77777777" w:rsidR="00BB162C" w:rsidRDefault="00BB162C">
            <w:r>
              <w:t>-</w:t>
            </w:r>
          </w:p>
          <w:p w14:paraId="24D77B3D" w14:textId="77777777" w:rsidR="00BB162C" w:rsidRDefault="00BB162C">
            <w:r>
              <w:t>-</w:t>
            </w:r>
          </w:p>
          <w:p w14:paraId="799F9924" w14:textId="77777777" w:rsidR="00BB162C" w:rsidRDefault="00BB162C">
            <w:r>
              <w:t>-</w:t>
            </w:r>
          </w:p>
          <w:p w14:paraId="7AC2ECF1" w14:textId="77777777" w:rsidR="00BB162C" w:rsidRDefault="00BB162C">
            <w:r>
              <w:t>-</w:t>
            </w:r>
          </w:p>
          <w:p w14:paraId="2308C4ED" w14:textId="77777777" w:rsidR="00BB162C" w:rsidRDefault="00BB162C">
            <w:r>
              <w:t>-</w:t>
            </w:r>
          </w:p>
          <w:p w14:paraId="227776D1" w14:textId="77777777" w:rsidR="00BB162C" w:rsidRDefault="00BB162C">
            <w:r>
              <w:t>-</w:t>
            </w:r>
          </w:p>
          <w:p w14:paraId="5C15E4AD" w14:textId="77777777" w:rsidR="00BB162C" w:rsidRDefault="00BB162C">
            <w:r>
              <w:t>-</w:t>
            </w:r>
          </w:p>
          <w:p w14:paraId="4EF295E4" w14:textId="77777777" w:rsidR="00BB162C" w:rsidRDefault="00BB162C">
            <w:r>
              <w:t>-</w:t>
            </w:r>
          </w:p>
          <w:p w14:paraId="4B6D2BE3" w14:textId="77777777" w:rsidR="00BB162C" w:rsidRDefault="00BB162C">
            <w:r>
              <w:t>2 4</w:t>
            </w:r>
          </w:p>
          <w:p w14:paraId="3639780F" w14:textId="77777777" w:rsidR="00BB162C" w:rsidRDefault="00BB162C">
            <w:r>
              <w:t>3 5</w:t>
            </w:r>
          </w:p>
          <w:p w14:paraId="55BFB40F" w14:textId="77777777" w:rsidR="00BB162C" w:rsidRDefault="00BB162C">
            <w:r>
              <w:t>2 4 6</w:t>
            </w:r>
          </w:p>
          <w:p w14:paraId="366B90C5" w14:textId="77777777" w:rsidR="00BB162C" w:rsidRDefault="00BB162C">
            <w:r>
              <w:t>1 3 5 7</w:t>
            </w:r>
          </w:p>
          <w:p w14:paraId="579DAFEE" w14:textId="77777777" w:rsidR="00BB162C" w:rsidRDefault="00BB162C">
            <w:r>
              <w:t>-</w:t>
            </w:r>
          </w:p>
          <w:p w14:paraId="5773198C" w14:textId="77777777" w:rsidR="00BB162C" w:rsidRDefault="00BB162C">
            <w:r>
              <w:t>-</w:t>
            </w:r>
          </w:p>
          <w:p w14:paraId="75A7F2C3" w14:textId="77777777" w:rsidR="00BB162C" w:rsidRDefault="00BB162C">
            <w:r>
              <w:t>-</w:t>
            </w:r>
          </w:p>
          <w:p w14:paraId="47191A0D" w14:textId="77777777" w:rsidR="00BB162C" w:rsidRDefault="00BB162C">
            <w:r>
              <w:t>-</w:t>
            </w:r>
          </w:p>
          <w:p w14:paraId="29093E44" w14:textId="77777777" w:rsidR="00BB162C" w:rsidRDefault="00BB162C">
            <w:r>
              <w:t>-</w:t>
            </w:r>
          </w:p>
          <w:p w14:paraId="62A66C80" w14:textId="77777777" w:rsidR="00BB162C" w:rsidRDefault="00BB162C">
            <w:r>
              <w:t>-</w:t>
            </w:r>
          </w:p>
          <w:p w14:paraId="259D5460" w14:textId="77777777" w:rsidR="00BB162C" w:rsidRDefault="00BB162C">
            <w:r>
              <w:t>-</w:t>
            </w:r>
          </w:p>
          <w:p w14:paraId="1FBAB39B" w14:textId="77777777" w:rsidR="00BB162C" w:rsidRDefault="00BB162C">
            <w:r>
              <w:t>-</w:t>
            </w:r>
          </w:p>
          <w:p w14:paraId="5888F4C8" w14:textId="77777777" w:rsidR="00BB162C" w:rsidRDefault="00BB162C">
            <w:r>
              <w:t>-</w:t>
            </w:r>
          </w:p>
          <w:p w14:paraId="192394B2" w14:textId="77777777" w:rsidR="00BB162C" w:rsidRDefault="00BB162C">
            <w:r>
              <w:t>-</w:t>
            </w:r>
          </w:p>
          <w:p w14:paraId="050C23B2" w14:textId="77777777" w:rsidR="00BB162C" w:rsidRDefault="00BB162C">
            <w:r>
              <w:t>-</w:t>
            </w:r>
          </w:p>
          <w:p w14:paraId="3DC20B87" w14:textId="77777777" w:rsidR="00BB162C" w:rsidRDefault="00BB162C">
            <w:r>
              <w:t>-</w:t>
            </w:r>
          </w:p>
          <w:p w14:paraId="584105CB" w14:textId="77777777" w:rsidR="00BB162C" w:rsidRDefault="00BB162C">
            <w:r>
              <w:t>-</w:t>
            </w:r>
          </w:p>
          <w:p w14:paraId="51882F16" w14:textId="77777777" w:rsidR="00BB162C" w:rsidRDefault="00BB162C">
            <w:r>
              <w:t>-</w:t>
            </w:r>
          </w:p>
          <w:p w14:paraId="70833FDF" w14:textId="77777777" w:rsidR="00BB162C" w:rsidRDefault="00BB162C">
            <w:r>
              <w:t>-</w:t>
            </w:r>
          </w:p>
          <w:p w14:paraId="763648E4" w14:textId="77777777" w:rsidR="00BB162C" w:rsidRDefault="00BB162C">
            <w:r>
              <w:t>-</w:t>
            </w:r>
          </w:p>
          <w:p w14:paraId="1B974ED6" w14:textId="77777777" w:rsidR="00BB162C" w:rsidRDefault="00BB162C">
            <w:r>
              <w:t>-</w:t>
            </w:r>
          </w:p>
          <w:p w14:paraId="16B832E6" w14:textId="77777777" w:rsidR="00BB162C" w:rsidRDefault="00BB162C">
            <w:r>
              <w:t>-</w:t>
            </w:r>
          </w:p>
          <w:p w14:paraId="33855C26" w14:textId="77777777" w:rsidR="00BB162C" w:rsidRDefault="00BB162C">
            <w:r>
              <w:lastRenderedPageBreak/>
              <w:t>-</w:t>
            </w:r>
          </w:p>
          <w:p w14:paraId="1E2CF94B" w14:textId="77777777" w:rsidR="00BB162C" w:rsidRDefault="00BB162C">
            <w:r>
              <w:t>-</w:t>
            </w:r>
          </w:p>
        </w:tc>
        <w:tc>
          <w:tcPr>
            <w:tcW w:w="900" w:type="dxa"/>
          </w:tcPr>
          <w:p w14:paraId="3E6483C5" w14:textId="77777777" w:rsidR="00BB162C" w:rsidRDefault="00BB162C">
            <w:r>
              <w:lastRenderedPageBreak/>
              <w:t>1</w:t>
            </w:r>
          </w:p>
          <w:p w14:paraId="311FE805" w14:textId="77777777" w:rsidR="00BB162C" w:rsidRDefault="00BB162C">
            <w:r>
              <w:t>-</w:t>
            </w:r>
          </w:p>
          <w:p w14:paraId="3014DE49" w14:textId="77777777" w:rsidR="00BB162C" w:rsidRDefault="00BB162C">
            <w:r>
              <w:t>1</w:t>
            </w:r>
          </w:p>
          <w:p w14:paraId="2BA06186" w14:textId="77777777" w:rsidR="00BB162C" w:rsidRDefault="00BB162C">
            <w:r>
              <w:t>2</w:t>
            </w:r>
          </w:p>
          <w:p w14:paraId="42CA24B3" w14:textId="77777777" w:rsidR="00BB162C" w:rsidRDefault="00BB162C">
            <w:r>
              <w:t>3</w:t>
            </w:r>
          </w:p>
          <w:p w14:paraId="5FEECAC1" w14:textId="77777777" w:rsidR="00BB162C" w:rsidRDefault="00BB162C">
            <w:r>
              <w:t>4</w:t>
            </w:r>
          </w:p>
          <w:p w14:paraId="66E5453F" w14:textId="77777777" w:rsidR="00BB162C" w:rsidRDefault="00BB162C">
            <w:r>
              <w:t>3 5*</w:t>
            </w:r>
          </w:p>
          <w:p w14:paraId="049E7AC0" w14:textId="77777777" w:rsidR="00BB162C" w:rsidRDefault="00BB162C">
            <w:r>
              <w:t>2</w:t>
            </w:r>
          </w:p>
          <w:p w14:paraId="4ED7CAB3" w14:textId="77777777" w:rsidR="00BB162C" w:rsidRDefault="00BB162C">
            <w:r>
              <w:t>1</w:t>
            </w:r>
          </w:p>
          <w:p w14:paraId="478822A6" w14:textId="77777777" w:rsidR="00BB162C" w:rsidRDefault="00BB162C">
            <w:r>
              <w:t>-</w:t>
            </w:r>
          </w:p>
          <w:p w14:paraId="4CA60A2E" w14:textId="77777777" w:rsidR="00BB162C" w:rsidRDefault="00BB162C">
            <w:r>
              <w:t>1</w:t>
            </w:r>
          </w:p>
          <w:p w14:paraId="18E15251" w14:textId="77777777" w:rsidR="00BB162C" w:rsidRDefault="00BB162C">
            <w:r>
              <w:t>2</w:t>
            </w:r>
          </w:p>
          <w:p w14:paraId="171FAB78" w14:textId="77777777" w:rsidR="00BB162C" w:rsidRDefault="00BB162C">
            <w:r>
              <w:t>3</w:t>
            </w:r>
          </w:p>
          <w:p w14:paraId="3501DD5B" w14:textId="77777777" w:rsidR="00BB162C" w:rsidRDefault="00BB162C">
            <w:r>
              <w:t>4</w:t>
            </w:r>
          </w:p>
          <w:p w14:paraId="2395BFD5" w14:textId="77777777" w:rsidR="00BB162C" w:rsidRDefault="00BB162C">
            <w:r>
              <w:t>3 5</w:t>
            </w:r>
          </w:p>
          <w:p w14:paraId="42ED04B4" w14:textId="77777777" w:rsidR="00BB162C" w:rsidRDefault="00BB162C">
            <w:r>
              <w:t>2 4* 6</w:t>
            </w:r>
          </w:p>
          <w:p w14:paraId="19DA3B52" w14:textId="77777777" w:rsidR="00BB162C" w:rsidRDefault="00BB162C">
            <w:r>
              <w:t>1 3 5 7</w:t>
            </w:r>
          </w:p>
          <w:p w14:paraId="642268AB" w14:textId="77777777" w:rsidR="00BB162C" w:rsidRDefault="00BB162C">
            <w:r>
              <w:t>-</w:t>
            </w:r>
          </w:p>
          <w:p w14:paraId="17164496" w14:textId="77777777" w:rsidR="00BB162C" w:rsidRDefault="00BB162C">
            <w:r>
              <w:t>1</w:t>
            </w:r>
          </w:p>
          <w:p w14:paraId="4C51E783" w14:textId="77777777" w:rsidR="00BB162C" w:rsidRDefault="00BB162C">
            <w:r>
              <w:t>2</w:t>
            </w:r>
          </w:p>
          <w:p w14:paraId="7D2B6F31" w14:textId="77777777" w:rsidR="00BB162C" w:rsidRDefault="00BB162C">
            <w:r>
              <w:t>3</w:t>
            </w:r>
          </w:p>
          <w:p w14:paraId="0655AC81" w14:textId="77777777" w:rsidR="00BB162C" w:rsidRDefault="00BB162C">
            <w:r>
              <w:t>3 4</w:t>
            </w:r>
          </w:p>
          <w:p w14:paraId="1FC79487" w14:textId="77777777" w:rsidR="00BB162C" w:rsidRDefault="00BB162C">
            <w:r>
              <w:t>2 3 4 5</w:t>
            </w:r>
          </w:p>
          <w:p w14:paraId="4699B358" w14:textId="77777777" w:rsidR="00BB162C" w:rsidRDefault="00BB162C">
            <w:r>
              <w:t>2 3 6</w:t>
            </w:r>
          </w:p>
          <w:p w14:paraId="11820892" w14:textId="77777777" w:rsidR="00BB162C" w:rsidRDefault="00BB162C">
            <w:r>
              <w:t>2 3 4 6</w:t>
            </w:r>
          </w:p>
          <w:p w14:paraId="448F7519" w14:textId="77777777" w:rsidR="00BB162C" w:rsidRDefault="00BB162C">
            <w:r>
              <w:t>2 3 4 6</w:t>
            </w:r>
          </w:p>
          <w:p w14:paraId="4E8C126D" w14:textId="77777777" w:rsidR="00BB162C" w:rsidRDefault="00BB162C">
            <w:r>
              <w:t>2 3</w:t>
            </w:r>
          </w:p>
          <w:p w14:paraId="6EABD156" w14:textId="77777777" w:rsidR="00BB162C" w:rsidRDefault="00BB162C">
            <w:r>
              <w:t>2 3</w:t>
            </w:r>
          </w:p>
          <w:p w14:paraId="508AC61B" w14:textId="77777777" w:rsidR="00BB162C" w:rsidRDefault="00BB162C">
            <w:r>
              <w:t>1 2</w:t>
            </w:r>
          </w:p>
          <w:p w14:paraId="76DEC901" w14:textId="77777777" w:rsidR="00BB162C" w:rsidRDefault="00BB162C">
            <w:r>
              <w:t>2</w:t>
            </w:r>
          </w:p>
          <w:p w14:paraId="5BD22B57" w14:textId="77777777" w:rsidR="00BB162C" w:rsidRDefault="00BB162C">
            <w:r>
              <w:t>3</w:t>
            </w:r>
          </w:p>
          <w:p w14:paraId="28D58BBD" w14:textId="77777777" w:rsidR="00BB162C" w:rsidRDefault="00BB162C">
            <w:r>
              <w:t>4</w:t>
            </w:r>
          </w:p>
          <w:p w14:paraId="235E910D" w14:textId="77777777" w:rsidR="00BB162C" w:rsidRDefault="00BB162C">
            <w:r>
              <w:t>3 5</w:t>
            </w:r>
          </w:p>
          <w:p w14:paraId="7DEF6CD2" w14:textId="77777777" w:rsidR="00BB162C" w:rsidRDefault="00BB162C">
            <w:r>
              <w:t>2 4 6</w:t>
            </w:r>
          </w:p>
          <w:p w14:paraId="652EB0F8" w14:textId="77777777" w:rsidR="00BB162C" w:rsidRDefault="00BB162C">
            <w:r>
              <w:t>1 3 5 7</w:t>
            </w:r>
          </w:p>
          <w:p w14:paraId="4B47FD86" w14:textId="77777777" w:rsidR="00BB162C" w:rsidRDefault="00BB162C">
            <w:r>
              <w:t>-</w:t>
            </w:r>
          </w:p>
          <w:p w14:paraId="23D5D8F2" w14:textId="77777777" w:rsidR="00BB162C" w:rsidRDefault="00BB162C">
            <w:r>
              <w:t>1</w:t>
            </w:r>
          </w:p>
          <w:p w14:paraId="5DF07888" w14:textId="77777777" w:rsidR="00BB162C" w:rsidRDefault="00BB162C">
            <w:r>
              <w:t>2</w:t>
            </w:r>
          </w:p>
          <w:p w14:paraId="6D4CD138" w14:textId="77777777" w:rsidR="00BB162C" w:rsidRDefault="00BB162C">
            <w:r>
              <w:t>3</w:t>
            </w:r>
          </w:p>
          <w:p w14:paraId="37034D0D" w14:textId="77777777" w:rsidR="00BB162C" w:rsidRDefault="00BB162C">
            <w:r>
              <w:t>4</w:t>
            </w:r>
          </w:p>
          <w:p w14:paraId="14AFC15E" w14:textId="77777777" w:rsidR="00BB162C" w:rsidRDefault="00BB162C">
            <w:r>
              <w:t>3 5</w:t>
            </w:r>
          </w:p>
          <w:p w14:paraId="3599FE3A" w14:textId="77777777" w:rsidR="00BB162C" w:rsidRDefault="00BB162C">
            <w:r>
              <w:t>3 4 5 6</w:t>
            </w:r>
          </w:p>
          <w:p w14:paraId="6FBAD10E" w14:textId="77777777" w:rsidR="00BB162C" w:rsidRDefault="00BB162C">
            <w:r>
              <w:t>7</w:t>
            </w:r>
          </w:p>
          <w:p w14:paraId="6CF30C0E" w14:textId="77777777" w:rsidR="00BB162C" w:rsidRDefault="00BB162C">
            <w:r>
              <w:t>2 3 4 6</w:t>
            </w:r>
          </w:p>
          <w:p w14:paraId="43226C99" w14:textId="77777777" w:rsidR="00BB162C" w:rsidRDefault="00BB162C">
            <w:r>
              <w:t>2 3 4</w:t>
            </w:r>
          </w:p>
          <w:p w14:paraId="1AACF8A2" w14:textId="77777777" w:rsidR="00BB162C" w:rsidRDefault="00BB162C">
            <w:r>
              <w:t>2 4</w:t>
            </w:r>
          </w:p>
          <w:p w14:paraId="78CB2A87" w14:textId="77777777" w:rsidR="00BB162C" w:rsidRDefault="00BB162C">
            <w:r>
              <w:lastRenderedPageBreak/>
              <w:t>1</w:t>
            </w:r>
          </w:p>
          <w:p w14:paraId="252B686B" w14:textId="77777777" w:rsidR="00BB162C" w:rsidRDefault="00BB162C">
            <w:r>
              <w:t>2</w:t>
            </w:r>
          </w:p>
          <w:p w14:paraId="0D518F97" w14:textId="77777777" w:rsidR="00BB162C" w:rsidRDefault="00BB162C">
            <w:r>
              <w:t>3</w:t>
            </w:r>
          </w:p>
          <w:p w14:paraId="0CFE489C" w14:textId="77777777" w:rsidR="00BB162C" w:rsidRDefault="00BB162C">
            <w:r>
              <w:t>2 4</w:t>
            </w:r>
          </w:p>
          <w:p w14:paraId="1234375B" w14:textId="77777777" w:rsidR="00BB162C" w:rsidRDefault="00BB162C">
            <w:r>
              <w:t>3 5</w:t>
            </w:r>
          </w:p>
          <w:p w14:paraId="783C57C0" w14:textId="77777777" w:rsidR="00BB162C" w:rsidRDefault="00BB162C">
            <w:r>
              <w:t>2 4 6</w:t>
            </w:r>
          </w:p>
          <w:p w14:paraId="3DFF5BB5" w14:textId="77777777" w:rsidR="00BB162C" w:rsidRDefault="00BB162C">
            <w:r>
              <w:t>1 3 5 7</w:t>
            </w:r>
          </w:p>
          <w:p w14:paraId="086E0B72" w14:textId="77777777" w:rsidR="00BB162C" w:rsidRDefault="00BB162C">
            <w:r>
              <w:t>-</w:t>
            </w:r>
          </w:p>
          <w:p w14:paraId="00B9BBFB" w14:textId="77777777" w:rsidR="00BB162C" w:rsidRDefault="00BB162C">
            <w:r>
              <w:t>1</w:t>
            </w:r>
          </w:p>
          <w:p w14:paraId="706D3C0F" w14:textId="77777777" w:rsidR="00BB162C" w:rsidRDefault="00BB162C">
            <w:r>
              <w:t>2</w:t>
            </w:r>
          </w:p>
          <w:p w14:paraId="29A60E47" w14:textId="77777777" w:rsidR="00BB162C" w:rsidRDefault="00BB162C">
            <w:r>
              <w:t>3</w:t>
            </w:r>
          </w:p>
          <w:p w14:paraId="627E7E5A" w14:textId="77777777" w:rsidR="00BB162C" w:rsidRDefault="00BB162C">
            <w:r>
              <w:t>3 4</w:t>
            </w:r>
          </w:p>
          <w:p w14:paraId="29C22441" w14:textId="77777777" w:rsidR="00BB162C" w:rsidRDefault="00BB162C">
            <w:r>
              <w:t>3 4</w:t>
            </w:r>
          </w:p>
          <w:p w14:paraId="17F59820" w14:textId="77777777" w:rsidR="00BB162C" w:rsidRDefault="00BB162C">
            <w:r>
              <w:t>3</w:t>
            </w:r>
          </w:p>
          <w:p w14:paraId="43D9B42E" w14:textId="77777777" w:rsidR="00BB162C" w:rsidRDefault="00BB162C">
            <w:r>
              <w:t>3</w:t>
            </w:r>
          </w:p>
          <w:p w14:paraId="11E2172A" w14:textId="77777777" w:rsidR="00BB162C" w:rsidRDefault="00BB162C">
            <w:r>
              <w:t>2 3</w:t>
            </w:r>
          </w:p>
          <w:p w14:paraId="299F608E" w14:textId="77777777" w:rsidR="00BB162C" w:rsidRDefault="00BB162C">
            <w:r>
              <w:t>2 3</w:t>
            </w:r>
          </w:p>
          <w:p w14:paraId="6247E733" w14:textId="77777777" w:rsidR="00BB162C" w:rsidRDefault="00BB162C">
            <w:r>
              <w:t>3</w:t>
            </w:r>
          </w:p>
          <w:p w14:paraId="7B7D7188" w14:textId="77777777" w:rsidR="00BB162C" w:rsidRDefault="00BB162C">
            <w:r>
              <w:t>3 4</w:t>
            </w:r>
          </w:p>
          <w:p w14:paraId="16795EBA" w14:textId="77777777" w:rsidR="00BB162C" w:rsidRDefault="00BB162C">
            <w:r>
              <w:t>3</w:t>
            </w:r>
          </w:p>
          <w:p w14:paraId="4933C3D6" w14:textId="77777777" w:rsidR="00BB162C" w:rsidRDefault="00BB162C">
            <w:r>
              <w:t>3</w:t>
            </w:r>
          </w:p>
          <w:p w14:paraId="61ECC068" w14:textId="77777777" w:rsidR="00BB162C" w:rsidRDefault="00BB162C">
            <w:r>
              <w:t>3</w:t>
            </w:r>
          </w:p>
          <w:p w14:paraId="529E438D" w14:textId="77777777" w:rsidR="00BB162C" w:rsidRDefault="00BB162C">
            <w:r>
              <w:t>2 3</w:t>
            </w:r>
          </w:p>
          <w:p w14:paraId="1C925609" w14:textId="77777777" w:rsidR="00BB162C" w:rsidRDefault="00BB162C">
            <w:r>
              <w:t>2 3</w:t>
            </w:r>
          </w:p>
          <w:p w14:paraId="34FB5AA2" w14:textId="77777777" w:rsidR="00BB162C" w:rsidRDefault="00BB162C">
            <w:r>
              <w:t>3</w:t>
            </w:r>
          </w:p>
          <w:p w14:paraId="29D0B7A5" w14:textId="77777777" w:rsidR="00BB162C" w:rsidRDefault="00BB162C">
            <w:r>
              <w:t>4</w:t>
            </w:r>
          </w:p>
          <w:p w14:paraId="4721F0A9" w14:textId="77777777" w:rsidR="00BB162C" w:rsidRDefault="00BB162C">
            <w:r>
              <w:t>5</w:t>
            </w:r>
          </w:p>
          <w:p w14:paraId="7C1A5450" w14:textId="77777777" w:rsidR="00BB162C" w:rsidRDefault="00BB162C">
            <w:r>
              <w:t>3 4 5 6</w:t>
            </w:r>
          </w:p>
          <w:p w14:paraId="192187DC" w14:textId="77777777" w:rsidR="00BB162C" w:rsidRDefault="00BB162C">
            <w:r>
              <w:t>2 4 6 7</w:t>
            </w:r>
          </w:p>
          <w:p w14:paraId="3665D412" w14:textId="77777777" w:rsidR="00BB162C" w:rsidRDefault="00BB162C">
            <w:r>
              <w:t>2 3 4 6</w:t>
            </w:r>
          </w:p>
          <w:p w14:paraId="7B858583" w14:textId="77777777" w:rsidR="00BB162C" w:rsidRDefault="00BB162C">
            <w:r>
              <w:t>2 3 4 6</w:t>
            </w:r>
          </w:p>
          <w:p w14:paraId="4C5FDDA9" w14:textId="77777777" w:rsidR="00BB162C" w:rsidRDefault="00BB162C">
            <w:r>
              <w:t>2 4</w:t>
            </w:r>
          </w:p>
          <w:p w14:paraId="14C78BF7" w14:textId="77777777" w:rsidR="00BB162C" w:rsidRDefault="00BB162C">
            <w:r>
              <w:t>1 3</w:t>
            </w:r>
          </w:p>
          <w:p w14:paraId="465147F7" w14:textId="77777777" w:rsidR="00BB162C" w:rsidRDefault="00BB162C">
            <w:r>
              <w:t>1 2</w:t>
            </w:r>
          </w:p>
          <w:p w14:paraId="3742A247" w14:textId="77777777" w:rsidR="00BB162C" w:rsidRDefault="00BB162C">
            <w:r>
              <w:t>1 3</w:t>
            </w:r>
          </w:p>
          <w:p w14:paraId="12584594" w14:textId="77777777" w:rsidR="00BB162C" w:rsidRDefault="00BB162C">
            <w:r>
              <w:t>2 4</w:t>
            </w:r>
          </w:p>
          <w:p w14:paraId="5F71F2B0" w14:textId="77777777" w:rsidR="00BB162C" w:rsidRDefault="00BB162C">
            <w:r>
              <w:t>3 5</w:t>
            </w:r>
          </w:p>
          <w:p w14:paraId="3178456C" w14:textId="77777777" w:rsidR="00BB162C" w:rsidRDefault="00BB162C">
            <w:r>
              <w:t>2 4 6</w:t>
            </w:r>
          </w:p>
          <w:p w14:paraId="6E0C00E5" w14:textId="77777777" w:rsidR="00BB162C" w:rsidRDefault="00BB162C">
            <w:r>
              <w:t>1 3 5 7</w:t>
            </w:r>
          </w:p>
          <w:p w14:paraId="5D8B4807" w14:textId="77777777" w:rsidR="00BB162C" w:rsidRDefault="00BB162C">
            <w:r>
              <w:t>-</w:t>
            </w:r>
          </w:p>
          <w:p w14:paraId="435711AE" w14:textId="77777777" w:rsidR="00BB162C" w:rsidRDefault="00BB162C">
            <w:r>
              <w:t>1</w:t>
            </w:r>
          </w:p>
          <w:p w14:paraId="7E4E1194" w14:textId="77777777" w:rsidR="00BB162C" w:rsidRDefault="00BB162C">
            <w:r>
              <w:t>2</w:t>
            </w:r>
          </w:p>
          <w:p w14:paraId="14056503" w14:textId="77777777" w:rsidR="00BB162C" w:rsidRDefault="00BB162C">
            <w:r>
              <w:t>3</w:t>
            </w:r>
          </w:p>
          <w:p w14:paraId="2E00DC83" w14:textId="77777777" w:rsidR="00BB162C" w:rsidRDefault="00BB162C">
            <w:r>
              <w:t>3 4</w:t>
            </w:r>
          </w:p>
          <w:p w14:paraId="72185ECF" w14:textId="77777777" w:rsidR="00BB162C" w:rsidRDefault="00BB162C">
            <w:r>
              <w:t>3 4 5</w:t>
            </w:r>
          </w:p>
          <w:p w14:paraId="2BFA2782" w14:textId="77777777" w:rsidR="00BB162C" w:rsidRDefault="00BB162C">
            <w:r>
              <w:t>3 4 5 6</w:t>
            </w:r>
          </w:p>
          <w:p w14:paraId="36CA66E4" w14:textId="77777777" w:rsidR="00BB162C" w:rsidRDefault="00BB162C">
            <w:r>
              <w:t>3 4 5 6</w:t>
            </w:r>
          </w:p>
          <w:p w14:paraId="0DDA094E" w14:textId="77777777" w:rsidR="00BB162C" w:rsidRDefault="00BB162C">
            <w:r>
              <w:t>3 4 5 6</w:t>
            </w:r>
          </w:p>
          <w:p w14:paraId="00A3ABF6" w14:textId="77777777" w:rsidR="00BB162C" w:rsidRDefault="00BB162C">
            <w:r>
              <w:t>3 4 5 6</w:t>
            </w:r>
          </w:p>
          <w:p w14:paraId="2208BFCE" w14:textId="77777777" w:rsidR="00BB162C" w:rsidRDefault="00BB162C">
            <w:r>
              <w:t>3</w:t>
            </w:r>
          </w:p>
          <w:p w14:paraId="44B30798" w14:textId="77777777" w:rsidR="00BB162C" w:rsidRDefault="00BB162C">
            <w:r>
              <w:t>3 4</w:t>
            </w:r>
          </w:p>
          <w:p w14:paraId="23373BAF" w14:textId="77777777" w:rsidR="00BB162C" w:rsidRDefault="00BB162C">
            <w:r>
              <w:t>3</w:t>
            </w:r>
          </w:p>
          <w:p w14:paraId="18F9621F" w14:textId="77777777" w:rsidR="00BB162C" w:rsidRDefault="00BB162C">
            <w:r>
              <w:t>3</w:t>
            </w:r>
          </w:p>
          <w:p w14:paraId="323605EC" w14:textId="77777777" w:rsidR="00BB162C" w:rsidRDefault="00BB162C">
            <w:r>
              <w:t>3</w:t>
            </w:r>
          </w:p>
          <w:p w14:paraId="5D8DED39" w14:textId="77777777" w:rsidR="00BB162C" w:rsidRDefault="00BB162C">
            <w:r>
              <w:t>3</w:t>
            </w:r>
          </w:p>
          <w:p w14:paraId="28D29048" w14:textId="77777777" w:rsidR="00BB162C" w:rsidRDefault="00C008A9">
            <w:r>
              <w:t>2</w:t>
            </w:r>
          </w:p>
          <w:p w14:paraId="30F5D533" w14:textId="77777777" w:rsidR="00BB162C" w:rsidRDefault="00C008A9">
            <w:r>
              <w:lastRenderedPageBreak/>
              <w:t>3</w:t>
            </w:r>
          </w:p>
          <w:p w14:paraId="6200E476" w14:textId="77777777" w:rsidR="00BB162C" w:rsidRDefault="00C008A9">
            <w:r>
              <w:t>4</w:t>
            </w:r>
          </w:p>
        </w:tc>
        <w:tc>
          <w:tcPr>
            <w:tcW w:w="900" w:type="dxa"/>
          </w:tcPr>
          <w:p w14:paraId="57496206" w14:textId="77777777" w:rsidR="00BB162C" w:rsidRDefault="00BB162C">
            <w:r>
              <w:lastRenderedPageBreak/>
              <w:t>-</w:t>
            </w:r>
          </w:p>
          <w:p w14:paraId="3542743F" w14:textId="77777777" w:rsidR="00BB162C" w:rsidRDefault="00BB162C">
            <w:r>
              <w:t>-</w:t>
            </w:r>
          </w:p>
          <w:p w14:paraId="51725639" w14:textId="77777777" w:rsidR="00BB162C" w:rsidRDefault="00BB162C">
            <w:r>
              <w:t>-</w:t>
            </w:r>
          </w:p>
          <w:p w14:paraId="2A62B189" w14:textId="77777777" w:rsidR="00BB162C" w:rsidRDefault="00BB162C">
            <w:r>
              <w:t>1</w:t>
            </w:r>
          </w:p>
          <w:p w14:paraId="27418CAB" w14:textId="77777777" w:rsidR="00BB162C" w:rsidRDefault="00BB162C">
            <w:r>
              <w:t>2</w:t>
            </w:r>
          </w:p>
          <w:p w14:paraId="18BE42EE" w14:textId="77777777" w:rsidR="00BB162C" w:rsidRDefault="00BB162C">
            <w:r>
              <w:t>3</w:t>
            </w:r>
          </w:p>
          <w:p w14:paraId="561A70E3" w14:textId="77777777" w:rsidR="00BB162C" w:rsidRDefault="00BB162C">
            <w:r>
              <w:t>4</w:t>
            </w:r>
          </w:p>
          <w:p w14:paraId="4F6998CB" w14:textId="77777777" w:rsidR="00BB162C" w:rsidRDefault="00BB162C">
            <w:r>
              <w:t>3 5</w:t>
            </w:r>
          </w:p>
          <w:p w14:paraId="211785E8" w14:textId="77777777" w:rsidR="00BB162C" w:rsidRDefault="00BB162C">
            <w:r>
              <w:t>2</w:t>
            </w:r>
          </w:p>
          <w:p w14:paraId="1E78C6D0" w14:textId="77777777" w:rsidR="00BB162C" w:rsidRDefault="00BB162C">
            <w:r>
              <w:t>-</w:t>
            </w:r>
          </w:p>
          <w:p w14:paraId="1A6FCF83" w14:textId="77777777" w:rsidR="00BB162C" w:rsidRDefault="00BB162C">
            <w:r>
              <w:t>-</w:t>
            </w:r>
          </w:p>
          <w:p w14:paraId="4E78A609" w14:textId="77777777" w:rsidR="00BB162C" w:rsidRDefault="00BB162C">
            <w:r>
              <w:t>1</w:t>
            </w:r>
          </w:p>
          <w:p w14:paraId="0586921F" w14:textId="77777777" w:rsidR="00BB162C" w:rsidRDefault="00BB162C">
            <w:r>
              <w:t>2</w:t>
            </w:r>
          </w:p>
          <w:p w14:paraId="16A0637D" w14:textId="77777777" w:rsidR="00BB162C" w:rsidRDefault="00BB162C">
            <w:r>
              <w:t>3</w:t>
            </w:r>
          </w:p>
          <w:p w14:paraId="22157D0A" w14:textId="77777777" w:rsidR="00BB162C" w:rsidRDefault="00BB162C">
            <w:r>
              <w:t>4</w:t>
            </w:r>
          </w:p>
          <w:p w14:paraId="2D6ABF2D" w14:textId="77777777" w:rsidR="00BB162C" w:rsidRDefault="00BB162C">
            <w:r>
              <w:t>3 5</w:t>
            </w:r>
          </w:p>
          <w:p w14:paraId="7334F351" w14:textId="77777777" w:rsidR="00BB162C" w:rsidRDefault="00BB162C">
            <w:r>
              <w:t>2 4 6</w:t>
            </w:r>
          </w:p>
          <w:p w14:paraId="51675FB0" w14:textId="77777777" w:rsidR="00BB162C" w:rsidRDefault="00BB162C">
            <w:r>
              <w:t>-</w:t>
            </w:r>
          </w:p>
          <w:p w14:paraId="05CEC71F" w14:textId="77777777" w:rsidR="00BB162C" w:rsidRDefault="00BB162C">
            <w:r>
              <w:t>-</w:t>
            </w:r>
          </w:p>
          <w:p w14:paraId="68B99E1E" w14:textId="77777777" w:rsidR="00BB162C" w:rsidRDefault="00BB162C">
            <w:r>
              <w:t>1</w:t>
            </w:r>
          </w:p>
          <w:p w14:paraId="33F3C508" w14:textId="77777777" w:rsidR="00BB162C" w:rsidRDefault="00BB162C">
            <w:r>
              <w:t>-</w:t>
            </w:r>
          </w:p>
          <w:p w14:paraId="29DA9F78" w14:textId="77777777" w:rsidR="00BB162C" w:rsidRDefault="00BB162C">
            <w:r>
              <w:t>-</w:t>
            </w:r>
          </w:p>
          <w:p w14:paraId="43249716" w14:textId="77777777" w:rsidR="00BB162C" w:rsidRDefault="00BB162C">
            <w:r>
              <w:t>-</w:t>
            </w:r>
          </w:p>
          <w:p w14:paraId="6DC4EE52" w14:textId="77777777" w:rsidR="00BB162C" w:rsidRDefault="00BB162C">
            <w:r>
              <w:t>-</w:t>
            </w:r>
          </w:p>
          <w:p w14:paraId="36F7BCFF" w14:textId="77777777" w:rsidR="00BB162C" w:rsidRDefault="00BB162C">
            <w:r>
              <w:t>-</w:t>
            </w:r>
          </w:p>
          <w:p w14:paraId="591A4A31" w14:textId="77777777" w:rsidR="00BB162C" w:rsidRDefault="00BB162C">
            <w:r>
              <w:t>-</w:t>
            </w:r>
          </w:p>
          <w:p w14:paraId="609D258C" w14:textId="77777777" w:rsidR="00BB162C" w:rsidRDefault="00BB162C">
            <w:r>
              <w:t>-</w:t>
            </w:r>
          </w:p>
          <w:p w14:paraId="07B64D58" w14:textId="77777777" w:rsidR="00BB162C" w:rsidRDefault="00BB162C">
            <w:r>
              <w:t>-</w:t>
            </w:r>
          </w:p>
          <w:p w14:paraId="77C1E881" w14:textId="77777777" w:rsidR="00BB162C" w:rsidRDefault="00BB162C">
            <w:r>
              <w:t>-</w:t>
            </w:r>
          </w:p>
          <w:p w14:paraId="65019E43" w14:textId="77777777" w:rsidR="00BB162C" w:rsidRDefault="00BB162C">
            <w:r>
              <w:t>-</w:t>
            </w:r>
          </w:p>
          <w:p w14:paraId="0A2164DB" w14:textId="77777777" w:rsidR="00BB162C" w:rsidRDefault="00BB162C">
            <w:r>
              <w:t>-</w:t>
            </w:r>
          </w:p>
          <w:p w14:paraId="3E26EA58" w14:textId="77777777" w:rsidR="00BB162C" w:rsidRDefault="00BB162C">
            <w:r>
              <w:t>3</w:t>
            </w:r>
          </w:p>
          <w:p w14:paraId="75F90210" w14:textId="77777777" w:rsidR="00BB162C" w:rsidRDefault="00BB162C">
            <w:r>
              <w:t>4</w:t>
            </w:r>
          </w:p>
          <w:p w14:paraId="6CD126AE" w14:textId="77777777" w:rsidR="00BB162C" w:rsidRDefault="00BB162C">
            <w:r>
              <w:t>3 5</w:t>
            </w:r>
          </w:p>
          <w:p w14:paraId="2EC5DF9E" w14:textId="77777777" w:rsidR="00BB162C" w:rsidRDefault="00BB162C">
            <w:r>
              <w:t>2 4 6</w:t>
            </w:r>
          </w:p>
          <w:p w14:paraId="7820745B" w14:textId="77777777" w:rsidR="00BB162C" w:rsidRDefault="00BB162C">
            <w:r>
              <w:t>-</w:t>
            </w:r>
          </w:p>
          <w:p w14:paraId="101CBD99" w14:textId="77777777" w:rsidR="00BB162C" w:rsidRDefault="00BB162C">
            <w:r>
              <w:t>-</w:t>
            </w:r>
          </w:p>
          <w:p w14:paraId="39A257D8" w14:textId="77777777" w:rsidR="00BB162C" w:rsidRDefault="00BB162C">
            <w:r>
              <w:t>1</w:t>
            </w:r>
          </w:p>
          <w:p w14:paraId="2410DB54" w14:textId="77777777" w:rsidR="00BB162C" w:rsidRDefault="00BB162C">
            <w:r>
              <w:t>-</w:t>
            </w:r>
          </w:p>
          <w:p w14:paraId="35BAE189" w14:textId="77777777" w:rsidR="00BB162C" w:rsidRDefault="00BB162C">
            <w:r>
              <w:t>-</w:t>
            </w:r>
          </w:p>
          <w:p w14:paraId="5D6B0B33" w14:textId="77777777" w:rsidR="00BB162C" w:rsidRDefault="00BB162C">
            <w:r>
              <w:t>-</w:t>
            </w:r>
          </w:p>
          <w:p w14:paraId="6E9999D6" w14:textId="77777777" w:rsidR="00BB162C" w:rsidRDefault="00BB162C">
            <w:r>
              <w:t>-</w:t>
            </w:r>
          </w:p>
          <w:p w14:paraId="15AF9FAE" w14:textId="77777777" w:rsidR="00BB162C" w:rsidRDefault="00BB162C">
            <w:r>
              <w:t>-</w:t>
            </w:r>
          </w:p>
          <w:p w14:paraId="0D8D9049" w14:textId="77777777" w:rsidR="00BB162C" w:rsidRDefault="00BB162C">
            <w:r>
              <w:t>-</w:t>
            </w:r>
          </w:p>
          <w:p w14:paraId="0AE4EB3B" w14:textId="77777777" w:rsidR="00BB162C" w:rsidRDefault="00BB162C">
            <w:r>
              <w:t>-</w:t>
            </w:r>
          </w:p>
          <w:p w14:paraId="0B20FE71" w14:textId="77777777" w:rsidR="00BB162C" w:rsidRDefault="00BB162C">
            <w:r>
              <w:t>-</w:t>
            </w:r>
          </w:p>
          <w:p w14:paraId="0BCDFDE2" w14:textId="77777777" w:rsidR="00BB162C" w:rsidRDefault="00BB162C">
            <w:r>
              <w:lastRenderedPageBreak/>
              <w:t>-</w:t>
            </w:r>
          </w:p>
          <w:p w14:paraId="78918FDB" w14:textId="77777777" w:rsidR="00BB162C" w:rsidRDefault="00BB162C">
            <w:r>
              <w:t>-</w:t>
            </w:r>
          </w:p>
          <w:p w14:paraId="0348ACB7" w14:textId="77777777" w:rsidR="00BB162C" w:rsidRDefault="00BB162C">
            <w:r>
              <w:t>-</w:t>
            </w:r>
          </w:p>
          <w:p w14:paraId="1616882E" w14:textId="77777777" w:rsidR="00BB162C" w:rsidRDefault="00BB162C">
            <w:r>
              <w:t>3</w:t>
            </w:r>
          </w:p>
          <w:p w14:paraId="7972F9D1" w14:textId="77777777" w:rsidR="00BB162C" w:rsidRDefault="00BB162C">
            <w:r>
              <w:t>2 4</w:t>
            </w:r>
          </w:p>
          <w:p w14:paraId="4AE6C51B" w14:textId="77777777" w:rsidR="00BB162C" w:rsidRDefault="00BB162C">
            <w:r>
              <w:t>3 5</w:t>
            </w:r>
          </w:p>
          <w:p w14:paraId="12247228" w14:textId="77777777" w:rsidR="00BB162C" w:rsidRDefault="00BB162C">
            <w:r>
              <w:t>2 4 6</w:t>
            </w:r>
          </w:p>
          <w:p w14:paraId="1B3C17BD" w14:textId="77777777" w:rsidR="00BB162C" w:rsidRDefault="00BB162C">
            <w:r>
              <w:t>-</w:t>
            </w:r>
          </w:p>
          <w:p w14:paraId="6B6771C5" w14:textId="77777777" w:rsidR="00BB162C" w:rsidRDefault="00BB162C">
            <w:r>
              <w:t>-</w:t>
            </w:r>
          </w:p>
          <w:p w14:paraId="7A8470AC" w14:textId="77777777" w:rsidR="00BB162C" w:rsidRDefault="00BB162C">
            <w:r>
              <w:t>1</w:t>
            </w:r>
          </w:p>
          <w:p w14:paraId="45E37C15" w14:textId="77777777" w:rsidR="00BB162C" w:rsidRDefault="00BB162C">
            <w:r>
              <w:t>-</w:t>
            </w:r>
          </w:p>
          <w:p w14:paraId="431C065F" w14:textId="77777777" w:rsidR="00BB162C" w:rsidRDefault="00BB162C">
            <w:r>
              <w:t>-</w:t>
            </w:r>
          </w:p>
          <w:p w14:paraId="252D5510" w14:textId="77777777" w:rsidR="00BB162C" w:rsidRDefault="00BB162C">
            <w:r>
              <w:t>-</w:t>
            </w:r>
          </w:p>
          <w:p w14:paraId="57250587" w14:textId="77777777" w:rsidR="00BB162C" w:rsidRDefault="00BB162C">
            <w:r>
              <w:t>-</w:t>
            </w:r>
          </w:p>
          <w:p w14:paraId="4251E728" w14:textId="77777777" w:rsidR="00BB162C" w:rsidRDefault="00BB162C">
            <w:r>
              <w:t>-</w:t>
            </w:r>
          </w:p>
          <w:p w14:paraId="5B1DBE93" w14:textId="77777777" w:rsidR="00BB162C" w:rsidRDefault="00BB162C">
            <w:r>
              <w:t>-</w:t>
            </w:r>
          </w:p>
          <w:p w14:paraId="1F24ED76" w14:textId="77777777" w:rsidR="00BB162C" w:rsidRDefault="00BB162C">
            <w:r>
              <w:t>-</w:t>
            </w:r>
          </w:p>
          <w:p w14:paraId="66B69C76" w14:textId="77777777" w:rsidR="00BB162C" w:rsidRDefault="00BB162C">
            <w:r>
              <w:t>-</w:t>
            </w:r>
          </w:p>
          <w:p w14:paraId="069D377B" w14:textId="77777777" w:rsidR="00BB162C" w:rsidRDefault="00BB162C">
            <w:r>
              <w:t>-</w:t>
            </w:r>
          </w:p>
          <w:p w14:paraId="586630A4" w14:textId="77777777" w:rsidR="00BB162C" w:rsidRDefault="00BB162C">
            <w:r>
              <w:t>-</w:t>
            </w:r>
          </w:p>
          <w:p w14:paraId="6364DDF1" w14:textId="77777777" w:rsidR="00BB162C" w:rsidRDefault="00BB162C">
            <w:r>
              <w:t>-</w:t>
            </w:r>
          </w:p>
          <w:p w14:paraId="2FA342A4" w14:textId="77777777" w:rsidR="00BB162C" w:rsidRDefault="00BB162C">
            <w:r>
              <w:t>-</w:t>
            </w:r>
          </w:p>
          <w:p w14:paraId="25404A1F" w14:textId="77777777" w:rsidR="00BB162C" w:rsidRDefault="00BB162C">
            <w:r>
              <w:t>-</w:t>
            </w:r>
          </w:p>
          <w:p w14:paraId="2E68581C" w14:textId="77777777" w:rsidR="00BB162C" w:rsidRDefault="00BB162C">
            <w:r>
              <w:t>-</w:t>
            </w:r>
          </w:p>
          <w:p w14:paraId="740903A2" w14:textId="77777777" w:rsidR="00BB162C" w:rsidRDefault="00BB162C">
            <w:r>
              <w:t>-</w:t>
            </w:r>
          </w:p>
          <w:p w14:paraId="18DD5969" w14:textId="77777777" w:rsidR="00BB162C" w:rsidRDefault="00BB162C">
            <w:r>
              <w:t>-</w:t>
            </w:r>
          </w:p>
          <w:p w14:paraId="7EBBD8D9" w14:textId="77777777" w:rsidR="00BB162C" w:rsidRDefault="00BB162C">
            <w:r>
              <w:t>-</w:t>
            </w:r>
          </w:p>
          <w:p w14:paraId="077AF685" w14:textId="77777777" w:rsidR="00BB162C" w:rsidRDefault="00BB162C">
            <w:r>
              <w:t>-</w:t>
            </w:r>
          </w:p>
          <w:p w14:paraId="134FFF32" w14:textId="77777777" w:rsidR="00BB162C" w:rsidRDefault="00BB162C">
            <w:r>
              <w:t>-</w:t>
            </w:r>
          </w:p>
          <w:p w14:paraId="7EFDE173" w14:textId="77777777" w:rsidR="00BB162C" w:rsidRDefault="00BB162C">
            <w:r>
              <w:t>-</w:t>
            </w:r>
          </w:p>
          <w:p w14:paraId="6CBEF322" w14:textId="77777777" w:rsidR="00BB162C" w:rsidRDefault="00BB162C">
            <w:r>
              <w:t>-</w:t>
            </w:r>
          </w:p>
          <w:p w14:paraId="74825104" w14:textId="77777777" w:rsidR="00BB162C" w:rsidRDefault="00BB162C">
            <w:r>
              <w:t>-</w:t>
            </w:r>
          </w:p>
          <w:p w14:paraId="466AF56C" w14:textId="77777777" w:rsidR="00BB162C" w:rsidRDefault="00BB162C">
            <w:r>
              <w:t>-</w:t>
            </w:r>
          </w:p>
          <w:p w14:paraId="10560A87" w14:textId="77777777" w:rsidR="00BB162C" w:rsidRDefault="00BB162C">
            <w:r>
              <w:t>-</w:t>
            </w:r>
          </w:p>
          <w:p w14:paraId="4FDE8BCC" w14:textId="77777777" w:rsidR="00BB162C" w:rsidRDefault="00BB162C">
            <w:r>
              <w:t>-</w:t>
            </w:r>
          </w:p>
          <w:p w14:paraId="27A5F823" w14:textId="77777777" w:rsidR="00BB162C" w:rsidRDefault="00BB162C">
            <w:r>
              <w:t>3</w:t>
            </w:r>
          </w:p>
          <w:p w14:paraId="252D2731" w14:textId="77777777" w:rsidR="00BB162C" w:rsidRDefault="00BB162C">
            <w:r>
              <w:t>2 4</w:t>
            </w:r>
          </w:p>
          <w:p w14:paraId="5045396C" w14:textId="77777777" w:rsidR="00BB162C" w:rsidRDefault="00BB162C">
            <w:r>
              <w:t>3 5</w:t>
            </w:r>
          </w:p>
          <w:p w14:paraId="0AB8CE09" w14:textId="77777777" w:rsidR="00BB162C" w:rsidRDefault="00BB162C">
            <w:r>
              <w:t>2 4 6</w:t>
            </w:r>
          </w:p>
          <w:p w14:paraId="6EC4F506" w14:textId="77777777" w:rsidR="00BB162C" w:rsidRDefault="00BB162C">
            <w:r>
              <w:t>-</w:t>
            </w:r>
          </w:p>
          <w:p w14:paraId="14F8EB82" w14:textId="77777777" w:rsidR="00BB162C" w:rsidRDefault="00BB162C">
            <w:r>
              <w:t>-</w:t>
            </w:r>
          </w:p>
          <w:p w14:paraId="2C6F8550" w14:textId="77777777" w:rsidR="00BB162C" w:rsidRDefault="00BB162C">
            <w:r>
              <w:t>1</w:t>
            </w:r>
          </w:p>
          <w:p w14:paraId="4D5A128C" w14:textId="77777777" w:rsidR="00BB162C" w:rsidRDefault="00BB162C">
            <w:r>
              <w:t>-</w:t>
            </w:r>
          </w:p>
          <w:p w14:paraId="13865F73" w14:textId="77777777" w:rsidR="00BB162C" w:rsidRDefault="00BB162C">
            <w:r>
              <w:t>-</w:t>
            </w:r>
          </w:p>
          <w:p w14:paraId="25088968" w14:textId="77777777" w:rsidR="00BB162C" w:rsidRDefault="00BB162C">
            <w:r>
              <w:t>-</w:t>
            </w:r>
          </w:p>
          <w:p w14:paraId="538C3153" w14:textId="77777777" w:rsidR="00BB162C" w:rsidRDefault="00BB162C">
            <w:r>
              <w:t>-</w:t>
            </w:r>
          </w:p>
          <w:p w14:paraId="444D0F20" w14:textId="77777777" w:rsidR="00BB162C" w:rsidRDefault="00BB162C">
            <w:r>
              <w:t>-</w:t>
            </w:r>
          </w:p>
          <w:p w14:paraId="5B4A0D86" w14:textId="77777777" w:rsidR="00BB162C" w:rsidRDefault="00BB162C">
            <w:r>
              <w:t>-</w:t>
            </w:r>
          </w:p>
          <w:p w14:paraId="42F5B1C9" w14:textId="77777777" w:rsidR="00BB162C" w:rsidRDefault="00BB162C">
            <w:r>
              <w:t>-</w:t>
            </w:r>
          </w:p>
          <w:p w14:paraId="66B23945" w14:textId="77777777" w:rsidR="00BB162C" w:rsidRDefault="00BB162C">
            <w:r>
              <w:t>-</w:t>
            </w:r>
          </w:p>
          <w:p w14:paraId="5E4BF052" w14:textId="77777777" w:rsidR="00BB162C" w:rsidRDefault="00BB162C">
            <w:r>
              <w:t>-</w:t>
            </w:r>
          </w:p>
          <w:p w14:paraId="224F54FB" w14:textId="77777777" w:rsidR="00BB162C" w:rsidRDefault="00BB162C">
            <w:r>
              <w:t>-</w:t>
            </w:r>
          </w:p>
          <w:p w14:paraId="587BD6D5" w14:textId="77777777" w:rsidR="00BB162C" w:rsidRDefault="00BB162C">
            <w:r>
              <w:t>-</w:t>
            </w:r>
          </w:p>
          <w:p w14:paraId="21ED8551" w14:textId="77777777" w:rsidR="00BB162C" w:rsidRDefault="00BB162C">
            <w:r>
              <w:t>-</w:t>
            </w:r>
          </w:p>
          <w:p w14:paraId="30204965" w14:textId="77777777" w:rsidR="00BB162C" w:rsidRDefault="00BB162C">
            <w:r>
              <w:t>-</w:t>
            </w:r>
          </w:p>
          <w:p w14:paraId="61AC80C8" w14:textId="77777777" w:rsidR="00BB162C" w:rsidRDefault="00BB162C">
            <w:r>
              <w:t>-</w:t>
            </w:r>
          </w:p>
          <w:p w14:paraId="31D5515F" w14:textId="77777777" w:rsidR="00BB162C" w:rsidRDefault="00BB162C">
            <w:r>
              <w:lastRenderedPageBreak/>
              <w:t>-</w:t>
            </w:r>
          </w:p>
          <w:p w14:paraId="5F9F85BF" w14:textId="77777777" w:rsidR="00BB162C" w:rsidRDefault="00BB162C">
            <w:r>
              <w:t>-</w:t>
            </w:r>
          </w:p>
        </w:tc>
        <w:tc>
          <w:tcPr>
            <w:tcW w:w="810" w:type="dxa"/>
          </w:tcPr>
          <w:p w14:paraId="05DAE13C" w14:textId="77777777" w:rsidR="00BB162C" w:rsidRDefault="00BB162C">
            <w:r>
              <w:lastRenderedPageBreak/>
              <w:t>-</w:t>
            </w:r>
          </w:p>
          <w:p w14:paraId="38FF5D0A" w14:textId="77777777" w:rsidR="00BB162C" w:rsidRDefault="00BB162C">
            <w:r>
              <w:t>-</w:t>
            </w:r>
          </w:p>
          <w:p w14:paraId="37A122D9" w14:textId="77777777" w:rsidR="00BB162C" w:rsidRDefault="00BB162C">
            <w:r>
              <w:t>-</w:t>
            </w:r>
          </w:p>
          <w:p w14:paraId="3BC2ACFC" w14:textId="77777777" w:rsidR="00BB162C" w:rsidRDefault="00BB162C">
            <w:r>
              <w:t>-</w:t>
            </w:r>
          </w:p>
          <w:p w14:paraId="36730455" w14:textId="77777777" w:rsidR="00BB162C" w:rsidRDefault="00BB162C">
            <w:r>
              <w:t>1</w:t>
            </w:r>
          </w:p>
          <w:p w14:paraId="757A00F9" w14:textId="77777777" w:rsidR="00BB162C" w:rsidRDefault="00BB162C">
            <w:r>
              <w:t>2</w:t>
            </w:r>
          </w:p>
          <w:p w14:paraId="64845753" w14:textId="77777777" w:rsidR="00BB162C" w:rsidRDefault="00BB162C">
            <w:r>
              <w:t>3</w:t>
            </w:r>
          </w:p>
          <w:p w14:paraId="4417098E" w14:textId="77777777" w:rsidR="00BB162C" w:rsidRDefault="00BB162C">
            <w:r>
              <w:t>4</w:t>
            </w:r>
          </w:p>
          <w:p w14:paraId="42D676D6" w14:textId="77777777" w:rsidR="00BB162C" w:rsidRDefault="00BB162C">
            <w:r>
              <w:t>3 5</w:t>
            </w:r>
          </w:p>
          <w:p w14:paraId="3899B8F3" w14:textId="77777777" w:rsidR="00BB162C" w:rsidRDefault="00BB162C">
            <w:r>
              <w:t>-</w:t>
            </w:r>
          </w:p>
          <w:p w14:paraId="7C590782" w14:textId="77777777" w:rsidR="00BB162C" w:rsidRDefault="00BB162C">
            <w:r>
              <w:t>-</w:t>
            </w:r>
          </w:p>
          <w:p w14:paraId="7E820022" w14:textId="77777777" w:rsidR="00BB162C" w:rsidRDefault="00BB162C">
            <w:r>
              <w:t>-</w:t>
            </w:r>
          </w:p>
          <w:p w14:paraId="5C4C0692" w14:textId="77777777" w:rsidR="00BB162C" w:rsidRDefault="00BB162C">
            <w:r>
              <w:t>1</w:t>
            </w:r>
          </w:p>
          <w:p w14:paraId="6BA4F05E" w14:textId="77777777" w:rsidR="00BB162C" w:rsidRDefault="00BB162C">
            <w:r>
              <w:t>2</w:t>
            </w:r>
          </w:p>
          <w:p w14:paraId="31A6447B" w14:textId="77777777" w:rsidR="00BB162C" w:rsidRDefault="00BB162C">
            <w:r>
              <w:t>3</w:t>
            </w:r>
          </w:p>
          <w:p w14:paraId="529DDFC0" w14:textId="77777777" w:rsidR="00BB162C" w:rsidRDefault="00BB162C">
            <w:r>
              <w:t>4</w:t>
            </w:r>
          </w:p>
          <w:p w14:paraId="0D9DA404" w14:textId="77777777" w:rsidR="00BB162C" w:rsidRDefault="00BB162C">
            <w:r>
              <w:t>3 5</w:t>
            </w:r>
          </w:p>
          <w:p w14:paraId="73A9EA11" w14:textId="77777777" w:rsidR="00BB162C" w:rsidRDefault="00BB162C">
            <w:r>
              <w:t>-</w:t>
            </w:r>
          </w:p>
          <w:p w14:paraId="58858C5B" w14:textId="77777777" w:rsidR="00BB162C" w:rsidRDefault="00BB162C">
            <w:r>
              <w:t>-</w:t>
            </w:r>
          </w:p>
          <w:p w14:paraId="16665468" w14:textId="77777777" w:rsidR="00BB162C" w:rsidRDefault="00BB162C">
            <w:r>
              <w:t>-</w:t>
            </w:r>
          </w:p>
          <w:p w14:paraId="6EC0C8FC" w14:textId="77777777" w:rsidR="00BB162C" w:rsidRDefault="00BB162C">
            <w:r>
              <w:t>-</w:t>
            </w:r>
          </w:p>
          <w:p w14:paraId="74EB5604" w14:textId="77777777" w:rsidR="00BB162C" w:rsidRDefault="00BB162C">
            <w:r>
              <w:t>-</w:t>
            </w:r>
          </w:p>
          <w:p w14:paraId="034FDC01" w14:textId="77777777" w:rsidR="00BB162C" w:rsidRDefault="00BB162C">
            <w:r>
              <w:t>-</w:t>
            </w:r>
          </w:p>
          <w:p w14:paraId="29B7D247" w14:textId="77777777" w:rsidR="00BB162C" w:rsidRDefault="00BB162C">
            <w:r>
              <w:t>-</w:t>
            </w:r>
          </w:p>
          <w:p w14:paraId="0C0AC551" w14:textId="77777777" w:rsidR="00BB162C" w:rsidRDefault="00BB162C">
            <w:r>
              <w:t>-</w:t>
            </w:r>
          </w:p>
          <w:p w14:paraId="14405E8A" w14:textId="77777777" w:rsidR="00BB162C" w:rsidRDefault="00BB162C">
            <w:r>
              <w:t>-</w:t>
            </w:r>
          </w:p>
          <w:p w14:paraId="04778AC2" w14:textId="77777777" w:rsidR="00BB162C" w:rsidRDefault="00BB162C">
            <w:r>
              <w:t>-</w:t>
            </w:r>
          </w:p>
          <w:p w14:paraId="7912F7E9" w14:textId="77777777" w:rsidR="00BB162C" w:rsidRDefault="00BB162C">
            <w:r>
              <w:t>-</w:t>
            </w:r>
          </w:p>
          <w:p w14:paraId="67BD91C4" w14:textId="77777777" w:rsidR="00BB162C" w:rsidRDefault="00BB162C">
            <w:r>
              <w:t>-</w:t>
            </w:r>
          </w:p>
          <w:p w14:paraId="6E8DEA3C" w14:textId="77777777" w:rsidR="00BB162C" w:rsidRDefault="00BB162C">
            <w:r>
              <w:t>-</w:t>
            </w:r>
          </w:p>
          <w:p w14:paraId="555FFE6D" w14:textId="77777777" w:rsidR="00BB162C" w:rsidRDefault="00BB162C">
            <w:r>
              <w:t>1</w:t>
            </w:r>
          </w:p>
          <w:p w14:paraId="5EB07489" w14:textId="77777777" w:rsidR="00BB162C" w:rsidRDefault="00BB162C">
            <w:r>
              <w:t>-</w:t>
            </w:r>
          </w:p>
          <w:p w14:paraId="32739CEA" w14:textId="77777777" w:rsidR="00BB162C" w:rsidRDefault="00BB162C">
            <w:r>
              <w:t>3</w:t>
            </w:r>
          </w:p>
          <w:p w14:paraId="18577B20" w14:textId="77777777" w:rsidR="00BB162C" w:rsidRDefault="00BB162C">
            <w:r>
              <w:t>4</w:t>
            </w:r>
          </w:p>
          <w:p w14:paraId="6F1B445A" w14:textId="77777777" w:rsidR="00BB162C" w:rsidRDefault="00BB162C">
            <w:r>
              <w:t>3 5</w:t>
            </w:r>
          </w:p>
          <w:p w14:paraId="041A26B6" w14:textId="77777777" w:rsidR="00BB162C" w:rsidRDefault="00BB162C">
            <w:r>
              <w:t>-</w:t>
            </w:r>
          </w:p>
          <w:p w14:paraId="7A4BCAE3" w14:textId="77777777" w:rsidR="00BB162C" w:rsidRDefault="00BB162C">
            <w:r>
              <w:t>-</w:t>
            </w:r>
          </w:p>
          <w:p w14:paraId="48B35E33" w14:textId="77777777" w:rsidR="00BB162C" w:rsidRDefault="00BB162C">
            <w:r>
              <w:t>-</w:t>
            </w:r>
          </w:p>
          <w:p w14:paraId="2431AE8F" w14:textId="77777777" w:rsidR="00BB162C" w:rsidRDefault="00BB162C">
            <w:r>
              <w:t>-</w:t>
            </w:r>
          </w:p>
          <w:p w14:paraId="21026A3C" w14:textId="77777777" w:rsidR="00BB162C" w:rsidRDefault="00BB162C">
            <w:r>
              <w:t>-</w:t>
            </w:r>
          </w:p>
          <w:p w14:paraId="74B241CE" w14:textId="77777777" w:rsidR="00BB162C" w:rsidRDefault="00BB162C">
            <w:r>
              <w:t>-</w:t>
            </w:r>
          </w:p>
          <w:p w14:paraId="75937D02" w14:textId="77777777" w:rsidR="00BB162C" w:rsidRDefault="00BB162C">
            <w:r>
              <w:t>-</w:t>
            </w:r>
          </w:p>
          <w:p w14:paraId="362FBBA0" w14:textId="77777777" w:rsidR="00BB162C" w:rsidRDefault="00BB162C">
            <w:r>
              <w:t>-</w:t>
            </w:r>
          </w:p>
          <w:p w14:paraId="603DB361" w14:textId="77777777" w:rsidR="00BB162C" w:rsidRDefault="00BB162C">
            <w:r>
              <w:t>-</w:t>
            </w:r>
          </w:p>
          <w:p w14:paraId="3A176A4E" w14:textId="77777777" w:rsidR="00BB162C" w:rsidRDefault="00BB162C">
            <w:r>
              <w:t>-</w:t>
            </w:r>
          </w:p>
          <w:p w14:paraId="2F55F28D" w14:textId="77777777" w:rsidR="00BB162C" w:rsidRDefault="00BB162C">
            <w:r>
              <w:t>-</w:t>
            </w:r>
          </w:p>
          <w:p w14:paraId="0F46D841" w14:textId="77777777" w:rsidR="00BB162C" w:rsidRDefault="00BB162C">
            <w:r>
              <w:lastRenderedPageBreak/>
              <w:t>-</w:t>
            </w:r>
          </w:p>
          <w:p w14:paraId="2BE2DE9A" w14:textId="77777777" w:rsidR="00BB162C" w:rsidRDefault="00BB162C">
            <w:r>
              <w:t>-</w:t>
            </w:r>
          </w:p>
          <w:p w14:paraId="39827B22" w14:textId="77777777" w:rsidR="00BB162C" w:rsidRDefault="00BB162C">
            <w:r>
              <w:t>1</w:t>
            </w:r>
          </w:p>
          <w:p w14:paraId="5DBAA23D" w14:textId="77777777" w:rsidR="00BB162C" w:rsidRDefault="00BB162C">
            <w:r>
              <w:t>-</w:t>
            </w:r>
          </w:p>
          <w:p w14:paraId="5BEEE4A9" w14:textId="77777777" w:rsidR="00BB162C" w:rsidRDefault="00BB162C">
            <w:r>
              <w:t>3</w:t>
            </w:r>
          </w:p>
          <w:p w14:paraId="76C713D0" w14:textId="77777777" w:rsidR="00BB162C" w:rsidRDefault="00BB162C">
            <w:r>
              <w:t>2 4</w:t>
            </w:r>
          </w:p>
          <w:p w14:paraId="4E500C65" w14:textId="77777777" w:rsidR="00BB162C" w:rsidRDefault="00BB162C">
            <w:r>
              <w:t>3 5</w:t>
            </w:r>
          </w:p>
          <w:p w14:paraId="6FF86604" w14:textId="77777777" w:rsidR="00BB162C" w:rsidRDefault="00BB162C">
            <w:r>
              <w:t>-</w:t>
            </w:r>
          </w:p>
          <w:p w14:paraId="276E93CD" w14:textId="77777777" w:rsidR="00BB162C" w:rsidRDefault="00BB162C">
            <w:r>
              <w:t>-</w:t>
            </w:r>
          </w:p>
          <w:p w14:paraId="5828EC20" w14:textId="77777777" w:rsidR="00BB162C" w:rsidRDefault="00BB162C">
            <w:r>
              <w:t>-</w:t>
            </w:r>
          </w:p>
          <w:p w14:paraId="34F75A7F" w14:textId="77777777" w:rsidR="00BB162C" w:rsidRDefault="00BB162C">
            <w:r>
              <w:t>-</w:t>
            </w:r>
          </w:p>
          <w:p w14:paraId="10578FEF" w14:textId="77777777" w:rsidR="00BB162C" w:rsidRDefault="00BB162C">
            <w:r>
              <w:t>-</w:t>
            </w:r>
          </w:p>
          <w:p w14:paraId="0A39767B" w14:textId="77777777" w:rsidR="00BB162C" w:rsidRDefault="00BB162C">
            <w:r>
              <w:t>-</w:t>
            </w:r>
          </w:p>
          <w:p w14:paraId="5982F811" w14:textId="77777777" w:rsidR="00BB162C" w:rsidRDefault="00BB162C">
            <w:r>
              <w:t>-</w:t>
            </w:r>
          </w:p>
          <w:p w14:paraId="10738489" w14:textId="77777777" w:rsidR="00BB162C" w:rsidRDefault="00BB162C">
            <w:r>
              <w:t>-</w:t>
            </w:r>
          </w:p>
          <w:p w14:paraId="3AB045E0" w14:textId="77777777" w:rsidR="00BB162C" w:rsidRDefault="00BB162C">
            <w:r>
              <w:t>-</w:t>
            </w:r>
          </w:p>
          <w:p w14:paraId="17756E81" w14:textId="77777777" w:rsidR="00BB162C" w:rsidRDefault="00BB162C">
            <w:r>
              <w:t>-</w:t>
            </w:r>
          </w:p>
          <w:p w14:paraId="0F1D1352" w14:textId="77777777" w:rsidR="00BB162C" w:rsidRDefault="00BB162C">
            <w:r>
              <w:t>-</w:t>
            </w:r>
          </w:p>
          <w:p w14:paraId="697AFD10" w14:textId="77777777" w:rsidR="00BB162C" w:rsidRDefault="00BB162C">
            <w:r>
              <w:t>-</w:t>
            </w:r>
          </w:p>
          <w:p w14:paraId="2E4B4B92" w14:textId="77777777" w:rsidR="00BB162C" w:rsidRDefault="00BB162C">
            <w:r>
              <w:t>-</w:t>
            </w:r>
          </w:p>
          <w:p w14:paraId="199EE414" w14:textId="77777777" w:rsidR="00BB162C" w:rsidRDefault="00BB162C">
            <w:r>
              <w:t>-</w:t>
            </w:r>
          </w:p>
          <w:p w14:paraId="7FA0840A" w14:textId="77777777" w:rsidR="00BB162C" w:rsidRDefault="00BB162C">
            <w:r>
              <w:t>-</w:t>
            </w:r>
          </w:p>
          <w:p w14:paraId="4BF67D5A" w14:textId="77777777" w:rsidR="00BB162C" w:rsidRDefault="00BB162C">
            <w:r>
              <w:t>-</w:t>
            </w:r>
          </w:p>
          <w:p w14:paraId="4A33BA24" w14:textId="77777777" w:rsidR="00BB162C" w:rsidRDefault="00BB162C">
            <w:r>
              <w:t>-</w:t>
            </w:r>
          </w:p>
          <w:p w14:paraId="3D78C5C1" w14:textId="77777777" w:rsidR="00BB162C" w:rsidRDefault="00BB162C">
            <w:r>
              <w:t>-</w:t>
            </w:r>
          </w:p>
          <w:p w14:paraId="5D474C50" w14:textId="77777777" w:rsidR="00BB162C" w:rsidRDefault="00BB162C">
            <w:r>
              <w:t>-</w:t>
            </w:r>
          </w:p>
          <w:p w14:paraId="134772AE" w14:textId="77777777" w:rsidR="00BB162C" w:rsidRDefault="00BB162C">
            <w:r>
              <w:t>-</w:t>
            </w:r>
          </w:p>
          <w:p w14:paraId="370739FB" w14:textId="77777777" w:rsidR="00BB162C" w:rsidRDefault="00BB162C">
            <w:r>
              <w:t>-</w:t>
            </w:r>
          </w:p>
          <w:p w14:paraId="2B481193" w14:textId="77777777" w:rsidR="00BB162C" w:rsidRDefault="00BB162C">
            <w:r>
              <w:t>-</w:t>
            </w:r>
          </w:p>
          <w:p w14:paraId="06D70182" w14:textId="77777777" w:rsidR="00BB162C" w:rsidRDefault="00BB162C">
            <w:r>
              <w:t>-</w:t>
            </w:r>
          </w:p>
          <w:p w14:paraId="0161882F" w14:textId="77777777" w:rsidR="00BB162C" w:rsidRDefault="00BB162C">
            <w:r>
              <w:t>-</w:t>
            </w:r>
          </w:p>
          <w:p w14:paraId="15B23025" w14:textId="77777777" w:rsidR="00BB162C" w:rsidRDefault="00BB162C">
            <w:r>
              <w:t>-</w:t>
            </w:r>
          </w:p>
          <w:p w14:paraId="6FEDB057" w14:textId="77777777" w:rsidR="00BB162C" w:rsidRDefault="00BB162C">
            <w:r>
              <w:t>-</w:t>
            </w:r>
          </w:p>
          <w:p w14:paraId="0C92E817" w14:textId="77777777" w:rsidR="00BB162C" w:rsidRDefault="00BB162C">
            <w:r>
              <w:t>-</w:t>
            </w:r>
          </w:p>
          <w:p w14:paraId="7ADE7A91" w14:textId="77777777" w:rsidR="00BB162C" w:rsidRDefault="00BB162C">
            <w:r>
              <w:t>-</w:t>
            </w:r>
          </w:p>
          <w:p w14:paraId="44110011" w14:textId="77777777" w:rsidR="00BB162C" w:rsidRDefault="00BB162C">
            <w:r>
              <w:t>-</w:t>
            </w:r>
          </w:p>
          <w:p w14:paraId="5B3C5B86" w14:textId="77777777" w:rsidR="00BB162C" w:rsidRDefault="00BB162C">
            <w:r>
              <w:t>3</w:t>
            </w:r>
          </w:p>
          <w:p w14:paraId="35900B3B" w14:textId="77777777" w:rsidR="00BB162C" w:rsidRDefault="00BB162C">
            <w:r>
              <w:t>2 4</w:t>
            </w:r>
          </w:p>
          <w:p w14:paraId="720BB152" w14:textId="77777777" w:rsidR="00BB162C" w:rsidRDefault="00BB162C">
            <w:r>
              <w:t>3 5</w:t>
            </w:r>
          </w:p>
          <w:p w14:paraId="459E7D4A" w14:textId="77777777" w:rsidR="00BB162C" w:rsidRDefault="00BB162C">
            <w:r>
              <w:t>-</w:t>
            </w:r>
          </w:p>
          <w:p w14:paraId="6C396C4D" w14:textId="77777777" w:rsidR="00BB162C" w:rsidRDefault="00BB162C">
            <w:r>
              <w:t>-</w:t>
            </w:r>
          </w:p>
          <w:p w14:paraId="71FCBFCE" w14:textId="77777777" w:rsidR="00BB162C" w:rsidRDefault="00BB162C">
            <w:r>
              <w:t>-</w:t>
            </w:r>
          </w:p>
          <w:p w14:paraId="0857292A" w14:textId="77777777" w:rsidR="00BB162C" w:rsidRDefault="00BB162C">
            <w:r>
              <w:t>-</w:t>
            </w:r>
          </w:p>
          <w:p w14:paraId="12D2F652" w14:textId="77777777" w:rsidR="00BB162C" w:rsidRDefault="00BB162C">
            <w:r>
              <w:t>-</w:t>
            </w:r>
          </w:p>
          <w:p w14:paraId="424054E5" w14:textId="77777777" w:rsidR="00BB162C" w:rsidRDefault="00BB162C">
            <w:r>
              <w:t>-</w:t>
            </w:r>
          </w:p>
          <w:p w14:paraId="3905BC5E" w14:textId="77777777" w:rsidR="00BB162C" w:rsidRDefault="00BB162C">
            <w:r>
              <w:t>-</w:t>
            </w:r>
          </w:p>
          <w:p w14:paraId="2C18408F" w14:textId="77777777" w:rsidR="00BB162C" w:rsidRDefault="00BB162C">
            <w:r>
              <w:t>-</w:t>
            </w:r>
          </w:p>
          <w:p w14:paraId="397182B2" w14:textId="77777777" w:rsidR="00BB162C" w:rsidRDefault="00BB162C">
            <w:r>
              <w:t>-</w:t>
            </w:r>
          </w:p>
          <w:p w14:paraId="52AFAAD9" w14:textId="77777777" w:rsidR="00BB162C" w:rsidRDefault="00BB162C">
            <w:r>
              <w:t>-</w:t>
            </w:r>
          </w:p>
          <w:p w14:paraId="383A2BE9" w14:textId="77777777" w:rsidR="00BB162C" w:rsidRDefault="00BB162C">
            <w:r>
              <w:t>-</w:t>
            </w:r>
          </w:p>
          <w:p w14:paraId="2AB364C2" w14:textId="77777777" w:rsidR="00BB162C" w:rsidRDefault="00BB162C">
            <w:r>
              <w:t>-</w:t>
            </w:r>
          </w:p>
          <w:p w14:paraId="3F2D3B85" w14:textId="77777777" w:rsidR="00BB162C" w:rsidRDefault="00BB162C">
            <w:r>
              <w:t>-</w:t>
            </w:r>
          </w:p>
          <w:p w14:paraId="45513D60" w14:textId="77777777" w:rsidR="00BB162C" w:rsidRDefault="00BB162C">
            <w:r>
              <w:t>-</w:t>
            </w:r>
          </w:p>
          <w:p w14:paraId="58AC6078" w14:textId="77777777" w:rsidR="00BB162C" w:rsidRDefault="00BB162C">
            <w:r>
              <w:t>-</w:t>
            </w:r>
          </w:p>
          <w:p w14:paraId="67FDB834" w14:textId="77777777" w:rsidR="00BB162C" w:rsidRDefault="00BB162C">
            <w:r>
              <w:t>-</w:t>
            </w:r>
          </w:p>
          <w:p w14:paraId="0B909037" w14:textId="77777777" w:rsidR="00BB162C" w:rsidRDefault="00BB162C">
            <w:r>
              <w:t>-</w:t>
            </w:r>
          </w:p>
          <w:p w14:paraId="43F941FB" w14:textId="77777777" w:rsidR="00BB162C" w:rsidRDefault="00BB162C">
            <w:r>
              <w:lastRenderedPageBreak/>
              <w:t>-</w:t>
            </w:r>
          </w:p>
          <w:p w14:paraId="4C651645" w14:textId="77777777" w:rsidR="00BB162C" w:rsidRDefault="00BB162C">
            <w:r>
              <w:t>-</w:t>
            </w:r>
          </w:p>
        </w:tc>
      </w:tr>
      <w:tr w:rsidR="000F10C5" w14:paraId="09EB9A7A" w14:textId="77777777" w:rsidTr="001B7821">
        <w:tc>
          <w:tcPr>
            <w:tcW w:w="648" w:type="dxa"/>
          </w:tcPr>
          <w:p w14:paraId="6BB41C4D" w14:textId="77777777" w:rsidR="000F10C5" w:rsidRDefault="000F10C5" w:rsidP="001B7821">
            <w:pPr>
              <w:rPr>
                <w:lang w:val="pt-BR"/>
              </w:rPr>
            </w:pPr>
            <w:r w:rsidRPr="005A2C47">
              <w:rPr>
                <w:bCs/>
              </w:rPr>
              <w:lastRenderedPageBreak/>
              <w:t>Db</w:t>
            </w:r>
          </w:p>
        </w:tc>
        <w:tc>
          <w:tcPr>
            <w:tcW w:w="720" w:type="dxa"/>
          </w:tcPr>
          <w:p w14:paraId="77AEB5CC" w14:textId="77777777" w:rsidR="000F10C5" w:rsidRPr="00D960CF" w:rsidRDefault="000F10C5" w:rsidP="001B7821">
            <w:r w:rsidRPr="00D960CF">
              <w:t>270</w:t>
            </w:r>
          </w:p>
        </w:tc>
        <w:tc>
          <w:tcPr>
            <w:tcW w:w="900" w:type="dxa"/>
          </w:tcPr>
          <w:p w14:paraId="04814ED2" w14:textId="77777777" w:rsidR="000F10C5" w:rsidRDefault="000F10C5" w:rsidP="001B7821">
            <w:r>
              <w:t>M1</w:t>
            </w:r>
          </w:p>
        </w:tc>
        <w:tc>
          <w:tcPr>
            <w:tcW w:w="720" w:type="dxa"/>
          </w:tcPr>
          <w:p w14:paraId="6FB97D91" w14:textId="77777777" w:rsidR="000F10C5" w:rsidRDefault="000F10C5" w:rsidP="001B7821">
            <w:r>
              <w:t>-</w:t>
            </w:r>
          </w:p>
        </w:tc>
        <w:tc>
          <w:tcPr>
            <w:tcW w:w="900" w:type="dxa"/>
          </w:tcPr>
          <w:p w14:paraId="3A13151E" w14:textId="77777777" w:rsidR="000F10C5" w:rsidRDefault="000F10C5" w:rsidP="001B7821">
            <w:r>
              <w:t>-</w:t>
            </w:r>
          </w:p>
        </w:tc>
        <w:tc>
          <w:tcPr>
            <w:tcW w:w="900" w:type="dxa"/>
          </w:tcPr>
          <w:p w14:paraId="091DFA0A" w14:textId="77777777" w:rsidR="000F10C5" w:rsidRDefault="000F10C5" w:rsidP="001B7821">
            <w:r>
              <w:t>-</w:t>
            </w:r>
          </w:p>
        </w:tc>
        <w:tc>
          <w:tcPr>
            <w:tcW w:w="900" w:type="dxa"/>
          </w:tcPr>
          <w:p w14:paraId="5E0E18D0" w14:textId="77777777" w:rsidR="000F10C5" w:rsidRDefault="000F10C5" w:rsidP="001B7821">
            <w:r w:rsidRPr="005A2C47">
              <w:rPr>
                <w:bCs/>
              </w:rPr>
              <w:t>5</w:t>
            </w:r>
          </w:p>
        </w:tc>
        <w:tc>
          <w:tcPr>
            <w:tcW w:w="900" w:type="dxa"/>
          </w:tcPr>
          <w:p w14:paraId="5DDAD2D4" w14:textId="77777777" w:rsidR="000F10C5" w:rsidRDefault="000F10C5" w:rsidP="001B7821">
            <w:r>
              <w:t>-</w:t>
            </w:r>
          </w:p>
        </w:tc>
        <w:tc>
          <w:tcPr>
            <w:tcW w:w="810" w:type="dxa"/>
          </w:tcPr>
          <w:p w14:paraId="2ED7051B" w14:textId="77777777" w:rsidR="000F10C5" w:rsidRDefault="000F10C5" w:rsidP="001B7821">
            <w:r>
              <w:t>-</w:t>
            </w:r>
          </w:p>
        </w:tc>
      </w:tr>
      <w:tr w:rsidR="000F10C5" w14:paraId="35D60C9D" w14:textId="77777777" w:rsidTr="001B7821">
        <w:tc>
          <w:tcPr>
            <w:tcW w:w="648" w:type="dxa"/>
          </w:tcPr>
          <w:p w14:paraId="2E92009B" w14:textId="77777777" w:rsidR="000F10C5" w:rsidRDefault="000F10C5" w:rsidP="001B7821">
            <w:pPr>
              <w:rPr>
                <w:lang w:val="pt-BR"/>
              </w:rPr>
            </w:pPr>
            <w:r w:rsidRPr="005A2C47">
              <w:rPr>
                <w:bCs/>
              </w:rPr>
              <w:t>Sg</w:t>
            </w:r>
          </w:p>
        </w:tc>
        <w:tc>
          <w:tcPr>
            <w:tcW w:w="720" w:type="dxa"/>
          </w:tcPr>
          <w:p w14:paraId="322DFC52" w14:textId="77777777" w:rsidR="000F10C5" w:rsidRPr="00D960CF" w:rsidRDefault="000F10C5" w:rsidP="001B7821">
            <w:r w:rsidRPr="00D960CF">
              <w:t>269</w:t>
            </w:r>
          </w:p>
        </w:tc>
        <w:tc>
          <w:tcPr>
            <w:tcW w:w="900" w:type="dxa"/>
          </w:tcPr>
          <w:p w14:paraId="2935B09B" w14:textId="77777777" w:rsidR="000F10C5" w:rsidRDefault="000F10C5" w:rsidP="001B7821">
            <w:r>
              <w:t>M1</w:t>
            </w:r>
          </w:p>
        </w:tc>
        <w:tc>
          <w:tcPr>
            <w:tcW w:w="720" w:type="dxa"/>
          </w:tcPr>
          <w:p w14:paraId="0BC4E37B" w14:textId="77777777" w:rsidR="000F10C5" w:rsidRDefault="000F10C5" w:rsidP="001B7821">
            <w:r>
              <w:t>-</w:t>
            </w:r>
          </w:p>
        </w:tc>
        <w:tc>
          <w:tcPr>
            <w:tcW w:w="900" w:type="dxa"/>
          </w:tcPr>
          <w:p w14:paraId="1B57AFDD" w14:textId="77777777" w:rsidR="000F10C5" w:rsidRDefault="000F10C5" w:rsidP="001B7821">
            <w:r>
              <w:t>-</w:t>
            </w:r>
          </w:p>
        </w:tc>
        <w:tc>
          <w:tcPr>
            <w:tcW w:w="900" w:type="dxa"/>
          </w:tcPr>
          <w:p w14:paraId="0E028462" w14:textId="77777777" w:rsidR="000F10C5" w:rsidRDefault="000F10C5" w:rsidP="001B7821">
            <w:r>
              <w:t>-</w:t>
            </w:r>
          </w:p>
        </w:tc>
        <w:tc>
          <w:tcPr>
            <w:tcW w:w="900" w:type="dxa"/>
          </w:tcPr>
          <w:p w14:paraId="119D67F0" w14:textId="77777777" w:rsidR="000F10C5" w:rsidRDefault="000F10C5" w:rsidP="001B7821">
            <w:r w:rsidRPr="005A2C47">
              <w:rPr>
                <w:bCs/>
              </w:rPr>
              <w:t>6</w:t>
            </w:r>
          </w:p>
        </w:tc>
        <w:tc>
          <w:tcPr>
            <w:tcW w:w="900" w:type="dxa"/>
          </w:tcPr>
          <w:p w14:paraId="5EA92ED6" w14:textId="77777777" w:rsidR="000F10C5" w:rsidRDefault="000F10C5" w:rsidP="001B7821">
            <w:r>
              <w:t>-</w:t>
            </w:r>
          </w:p>
        </w:tc>
        <w:tc>
          <w:tcPr>
            <w:tcW w:w="810" w:type="dxa"/>
          </w:tcPr>
          <w:p w14:paraId="1B76C0FB" w14:textId="77777777" w:rsidR="000F10C5" w:rsidRDefault="000F10C5" w:rsidP="001B7821">
            <w:r>
              <w:t>-</w:t>
            </w:r>
          </w:p>
        </w:tc>
      </w:tr>
      <w:tr w:rsidR="000F10C5" w14:paraId="5CD371BE" w14:textId="77777777" w:rsidTr="001B7821">
        <w:tc>
          <w:tcPr>
            <w:tcW w:w="648" w:type="dxa"/>
          </w:tcPr>
          <w:p w14:paraId="6FAEBC0C" w14:textId="77777777" w:rsidR="000F10C5" w:rsidRDefault="000F10C5" w:rsidP="001B7821">
            <w:pPr>
              <w:rPr>
                <w:lang w:val="pt-BR"/>
              </w:rPr>
            </w:pPr>
            <w:proofErr w:type="spellStart"/>
            <w:r w:rsidRPr="005A2C47">
              <w:rPr>
                <w:bCs/>
              </w:rPr>
              <w:t>Bh</w:t>
            </w:r>
            <w:proofErr w:type="spellEnd"/>
          </w:p>
        </w:tc>
        <w:tc>
          <w:tcPr>
            <w:tcW w:w="720" w:type="dxa"/>
          </w:tcPr>
          <w:p w14:paraId="1D711079" w14:textId="77777777" w:rsidR="000F10C5" w:rsidRPr="00D960CF" w:rsidRDefault="000F10C5" w:rsidP="001B7821">
            <w:r w:rsidRPr="00D960CF">
              <w:t>270</w:t>
            </w:r>
          </w:p>
        </w:tc>
        <w:tc>
          <w:tcPr>
            <w:tcW w:w="900" w:type="dxa"/>
          </w:tcPr>
          <w:p w14:paraId="1591AC08" w14:textId="77777777" w:rsidR="000F10C5" w:rsidRDefault="000F10C5" w:rsidP="001B7821">
            <w:r>
              <w:t>M1</w:t>
            </w:r>
          </w:p>
        </w:tc>
        <w:tc>
          <w:tcPr>
            <w:tcW w:w="720" w:type="dxa"/>
          </w:tcPr>
          <w:p w14:paraId="1081599E" w14:textId="77777777" w:rsidR="000F10C5" w:rsidRDefault="000F10C5" w:rsidP="001B7821">
            <w:r>
              <w:t>-</w:t>
            </w:r>
          </w:p>
        </w:tc>
        <w:tc>
          <w:tcPr>
            <w:tcW w:w="900" w:type="dxa"/>
          </w:tcPr>
          <w:p w14:paraId="4D57CA67" w14:textId="77777777" w:rsidR="000F10C5" w:rsidRDefault="000F10C5" w:rsidP="001B7821">
            <w:r>
              <w:t>-</w:t>
            </w:r>
          </w:p>
        </w:tc>
        <w:tc>
          <w:tcPr>
            <w:tcW w:w="900" w:type="dxa"/>
          </w:tcPr>
          <w:p w14:paraId="3BFCC09D" w14:textId="77777777" w:rsidR="000F10C5" w:rsidRDefault="000F10C5" w:rsidP="001B7821">
            <w:r>
              <w:t>-</w:t>
            </w:r>
          </w:p>
        </w:tc>
        <w:tc>
          <w:tcPr>
            <w:tcW w:w="900" w:type="dxa"/>
          </w:tcPr>
          <w:p w14:paraId="6A760FCA" w14:textId="77777777" w:rsidR="000F10C5" w:rsidRDefault="000F10C5" w:rsidP="001B7821">
            <w:r w:rsidRPr="005A2C47">
              <w:rPr>
                <w:bCs/>
              </w:rPr>
              <w:t>7</w:t>
            </w:r>
          </w:p>
        </w:tc>
        <w:tc>
          <w:tcPr>
            <w:tcW w:w="900" w:type="dxa"/>
          </w:tcPr>
          <w:p w14:paraId="4E48A088" w14:textId="77777777" w:rsidR="000F10C5" w:rsidRDefault="000F10C5" w:rsidP="001B7821">
            <w:r>
              <w:t>-</w:t>
            </w:r>
          </w:p>
        </w:tc>
        <w:tc>
          <w:tcPr>
            <w:tcW w:w="810" w:type="dxa"/>
          </w:tcPr>
          <w:p w14:paraId="53436DAD" w14:textId="77777777" w:rsidR="000F10C5" w:rsidRDefault="000F10C5" w:rsidP="001B7821">
            <w:r>
              <w:t>-</w:t>
            </w:r>
          </w:p>
        </w:tc>
      </w:tr>
      <w:tr w:rsidR="000F10C5" w14:paraId="0DE2AACA" w14:textId="77777777" w:rsidTr="001B7821">
        <w:tc>
          <w:tcPr>
            <w:tcW w:w="648" w:type="dxa"/>
          </w:tcPr>
          <w:p w14:paraId="36BF7571" w14:textId="77777777" w:rsidR="000F10C5" w:rsidRDefault="000F10C5" w:rsidP="001B7821">
            <w:pPr>
              <w:rPr>
                <w:lang w:val="pt-BR"/>
              </w:rPr>
            </w:pPr>
            <w:r w:rsidRPr="005A2C47">
              <w:rPr>
                <w:bCs/>
              </w:rPr>
              <w:t>Hs</w:t>
            </w:r>
          </w:p>
        </w:tc>
        <w:tc>
          <w:tcPr>
            <w:tcW w:w="720" w:type="dxa"/>
          </w:tcPr>
          <w:p w14:paraId="6A094DB5" w14:textId="77777777" w:rsidR="000F10C5" w:rsidRPr="00D960CF" w:rsidRDefault="000F10C5" w:rsidP="001B7821">
            <w:r w:rsidRPr="00D960CF">
              <w:t>270</w:t>
            </w:r>
          </w:p>
        </w:tc>
        <w:tc>
          <w:tcPr>
            <w:tcW w:w="900" w:type="dxa"/>
          </w:tcPr>
          <w:p w14:paraId="01F71AE9" w14:textId="77777777" w:rsidR="000F10C5" w:rsidRDefault="000F10C5" w:rsidP="001B7821">
            <w:r>
              <w:t>M1</w:t>
            </w:r>
          </w:p>
        </w:tc>
        <w:tc>
          <w:tcPr>
            <w:tcW w:w="720" w:type="dxa"/>
          </w:tcPr>
          <w:p w14:paraId="7FCFFD4F" w14:textId="77777777" w:rsidR="000F10C5" w:rsidRDefault="000F10C5" w:rsidP="001B7821">
            <w:r>
              <w:t>-</w:t>
            </w:r>
          </w:p>
        </w:tc>
        <w:tc>
          <w:tcPr>
            <w:tcW w:w="900" w:type="dxa"/>
          </w:tcPr>
          <w:p w14:paraId="6935C765" w14:textId="77777777" w:rsidR="000F10C5" w:rsidRDefault="000F10C5" w:rsidP="001B7821">
            <w:r>
              <w:t>-</w:t>
            </w:r>
          </w:p>
        </w:tc>
        <w:tc>
          <w:tcPr>
            <w:tcW w:w="900" w:type="dxa"/>
          </w:tcPr>
          <w:p w14:paraId="4F2F5CA9" w14:textId="77777777" w:rsidR="000F10C5" w:rsidRDefault="000F10C5" w:rsidP="001B7821">
            <w:r>
              <w:t>-</w:t>
            </w:r>
          </w:p>
        </w:tc>
        <w:tc>
          <w:tcPr>
            <w:tcW w:w="900" w:type="dxa"/>
          </w:tcPr>
          <w:p w14:paraId="6702999B" w14:textId="77777777" w:rsidR="000F10C5" w:rsidRDefault="000F10C5" w:rsidP="001B7821">
            <w:r>
              <w:t>1</w:t>
            </w:r>
          </w:p>
        </w:tc>
        <w:tc>
          <w:tcPr>
            <w:tcW w:w="900" w:type="dxa"/>
          </w:tcPr>
          <w:p w14:paraId="69CBC3D2" w14:textId="77777777" w:rsidR="000F10C5" w:rsidRDefault="000F10C5" w:rsidP="001B7821">
            <w:r>
              <w:t>-</w:t>
            </w:r>
          </w:p>
        </w:tc>
        <w:tc>
          <w:tcPr>
            <w:tcW w:w="810" w:type="dxa"/>
          </w:tcPr>
          <w:p w14:paraId="49243A70" w14:textId="77777777" w:rsidR="000F10C5" w:rsidRDefault="000F10C5" w:rsidP="001B7821">
            <w:r>
              <w:t>-</w:t>
            </w:r>
          </w:p>
        </w:tc>
      </w:tr>
      <w:tr w:rsidR="000F10C5" w14:paraId="70CC82CF" w14:textId="77777777" w:rsidTr="001B7821">
        <w:tc>
          <w:tcPr>
            <w:tcW w:w="648" w:type="dxa"/>
          </w:tcPr>
          <w:p w14:paraId="4BBEC187" w14:textId="77777777" w:rsidR="000F10C5" w:rsidRDefault="000F10C5" w:rsidP="001B7821">
            <w:pPr>
              <w:rPr>
                <w:lang w:val="pt-BR"/>
              </w:rPr>
            </w:pPr>
            <w:r w:rsidRPr="005A2C47">
              <w:rPr>
                <w:bCs/>
              </w:rPr>
              <w:t>Mt</w:t>
            </w:r>
          </w:p>
        </w:tc>
        <w:tc>
          <w:tcPr>
            <w:tcW w:w="720" w:type="dxa"/>
          </w:tcPr>
          <w:p w14:paraId="70133015" w14:textId="77777777" w:rsidR="000F10C5" w:rsidRPr="00D960CF" w:rsidRDefault="000F10C5" w:rsidP="001B7821">
            <w:r w:rsidRPr="00D960CF">
              <w:t>278</w:t>
            </w:r>
          </w:p>
        </w:tc>
        <w:tc>
          <w:tcPr>
            <w:tcW w:w="900" w:type="dxa"/>
          </w:tcPr>
          <w:p w14:paraId="2B287FE1" w14:textId="77777777" w:rsidR="000F10C5" w:rsidRDefault="000F10C5" w:rsidP="001B7821">
            <w:r>
              <w:t>M1</w:t>
            </w:r>
          </w:p>
        </w:tc>
        <w:tc>
          <w:tcPr>
            <w:tcW w:w="720" w:type="dxa"/>
          </w:tcPr>
          <w:p w14:paraId="4BBEA418" w14:textId="77777777" w:rsidR="000F10C5" w:rsidRDefault="000F10C5" w:rsidP="001B7821">
            <w:r>
              <w:t>-</w:t>
            </w:r>
          </w:p>
        </w:tc>
        <w:tc>
          <w:tcPr>
            <w:tcW w:w="900" w:type="dxa"/>
          </w:tcPr>
          <w:p w14:paraId="6BA9FFE3" w14:textId="77777777" w:rsidR="000F10C5" w:rsidRDefault="000F10C5" w:rsidP="001B7821">
            <w:r>
              <w:t>-</w:t>
            </w:r>
          </w:p>
        </w:tc>
        <w:tc>
          <w:tcPr>
            <w:tcW w:w="900" w:type="dxa"/>
          </w:tcPr>
          <w:p w14:paraId="73CA9921" w14:textId="77777777" w:rsidR="000F10C5" w:rsidRDefault="000F10C5" w:rsidP="001B7821">
            <w:r>
              <w:t>-</w:t>
            </w:r>
          </w:p>
        </w:tc>
        <w:tc>
          <w:tcPr>
            <w:tcW w:w="900" w:type="dxa"/>
          </w:tcPr>
          <w:p w14:paraId="3E6175F5" w14:textId="77777777" w:rsidR="000F10C5" w:rsidRDefault="000F10C5" w:rsidP="001B7821">
            <w:r>
              <w:t>1</w:t>
            </w:r>
          </w:p>
        </w:tc>
        <w:tc>
          <w:tcPr>
            <w:tcW w:w="900" w:type="dxa"/>
          </w:tcPr>
          <w:p w14:paraId="3BF7124B" w14:textId="77777777" w:rsidR="000F10C5" w:rsidRDefault="000F10C5" w:rsidP="001B7821">
            <w:r>
              <w:t>-</w:t>
            </w:r>
          </w:p>
        </w:tc>
        <w:tc>
          <w:tcPr>
            <w:tcW w:w="810" w:type="dxa"/>
          </w:tcPr>
          <w:p w14:paraId="10859C5E" w14:textId="77777777" w:rsidR="000F10C5" w:rsidRDefault="000F10C5" w:rsidP="001B7821">
            <w:r>
              <w:t>-</w:t>
            </w:r>
          </w:p>
        </w:tc>
      </w:tr>
      <w:tr w:rsidR="000F10C5" w14:paraId="6B0998DF" w14:textId="77777777" w:rsidTr="001B7821">
        <w:tc>
          <w:tcPr>
            <w:tcW w:w="648" w:type="dxa"/>
          </w:tcPr>
          <w:p w14:paraId="70C33608" w14:textId="77777777" w:rsidR="000F10C5" w:rsidRDefault="000F10C5" w:rsidP="001B7821">
            <w:pPr>
              <w:rPr>
                <w:lang w:val="pt-BR"/>
              </w:rPr>
            </w:pPr>
            <w:r w:rsidRPr="005A2C47">
              <w:rPr>
                <w:bCs/>
              </w:rPr>
              <w:t>Ds</w:t>
            </w:r>
          </w:p>
        </w:tc>
        <w:tc>
          <w:tcPr>
            <w:tcW w:w="720" w:type="dxa"/>
          </w:tcPr>
          <w:p w14:paraId="0BFCD469" w14:textId="77777777" w:rsidR="000F10C5" w:rsidRPr="00D960CF" w:rsidRDefault="000F10C5" w:rsidP="001B7821">
            <w:r w:rsidRPr="00D960CF">
              <w:t>281</w:t>
            </w:r>
          </w:p>
        </w:tc>
        <w:tc>
          <w:tcPr>
            <w:tcW w:w="900" w:type="dxa"/>
          </w:tcPr>
          <w:p w14:paraId="7D6D6B3A" w14:textId="77777777" w:rsidR="000F10C5" w:rsidRDefault="000F10C5" w:rsidP="001B7821">
            <w:r>
              <w:t>M1</w:t>
            </w:r>
          </w:p>
        </w:tc>
        <w:tc>
          <w:tcPr>
            <w:tcW w:w="720" w:type="dxa"/>
          </w:tcPr>
          <w:p w14:paraId="69B77AEA" w14:textId="77777777" w:rsidR="000F10C5" w:rsidRDefault="000F10C5" w:rsidP="001B7821">
            <w:r>
              <w:t>-</w:t>
            </w:r>
          </w:p>
        </w:tc>
        <w:tc>
          <w:tcPr>
            <w:tcW w:w="900" w:type="dxa"/>
          </w:tcPr>
          <w:p w14:paraId="3EF3641C" w14:textId="77777777" w:rsidR="000F10C5" w:rsidRDefault="000F10C5" w:rsidP="001B7821">
            <w:r>
              <w:t>-</w:t>
            </w:r>
          </w:p>
        </w:tc>
        <w:tc>
          <w:tcPr>
            <w:tcW w:w="900" w:type="dxa"/>
          </w:tcPr>
          <w:p w14:paraId="1A545EBD" w14:textId="77777777" w:rsidR="000F10C5" w:rsidRDefault="000F10C5" w:rsidP="001B7821">
            <w:r>
              <w:t>-</w:t>
            </w:r>
          </w:p>
        </w:tc>
        <w:tc>
          <w:tcPr>
            <w:tcW w:w="900" w:type="dxa"/>
          </w:tcPr>
          <w:p w14:paraId="31C346F6" w14:textId="77777777" w:rsidR="000F10C5" w:rsidRDefault="000F10C5" w:rsidP="001B7821">
            <w:r>
              <w:t>1</w:t>
            </w:r>
          </w:p>
        </w:tc>
        <w:tc>
          <w:tcPr>
            <w:tcW w:w="900" w:type="dxa"/>
          </w:tcPr>
          <w:p w14:paraId="2B861E17" w14:textId="77777777" w:rsidR="000F10C5" w:rsidRDefault="000F10C5" w:rsidP="001B7821">
            <w:r>
              <w:t>-</w:t>
            </w:r>
          </w:p>
        </w:tc>
        <w:tc>
          <w:tcPr>
            <w:tcW w:w="810" w:type="dxa"/>
          </w:tcPr>
          <w:p w14:paraId="533D2036" w14:textId="77777777" w:rsidR="000F10C5" w:rsidRDefault="000F10C5" w:rsidP="001B7821">
            <w:r>
              <w:t>-</w:t>
            </w:r>
          </w:p>
        </w:tc>
      </w:tr>
      <w:tr w:rsidR="000F10C5" w14:paraId="1A525462" w14:textId="77777777" w:rsidTr="001B7821">
        <w:tc>
          <w:tcPr>
            <w:tcW w:w="648" w:type="dxa"/>
          </w:tcPr>
          <w:p w14:paraId="6A3A9A5F" w14:textId="77777777" w:rsidR="000F10C5" w:rsidRDefault="000F10C5" w:rsidP="001B7821">
            <w:pPr>
              <w:rPr>
                <w:lang w:val="pt-BR"/>
              </w:rPr>
            </w:pPr>
            <w:proofErr w:type="spellStart"/>
            <w:r w:rsidRPr="005A2C47">
              <w:rPr>
                <w:bCs/>
              </w:rPr>
              <w:t>Rg</w:t>
            </w:r>
            <w:proofErr w:type="spellEnd"/>
          </w:p>
        </w:tc>
        <w:tc>
          <w:tcPr>
            <w:tcW w:w="720" w:type="dxa"/>
          </w:tcPr>
          <w:p w14:paraId="654115FC" w14:textId="77777777" w:rsidR="000F10C5" w:rsidRPr="00D960CF" w:rsidRDefault="000F10C5" w:rsidP="001B7821">
            <w:r w:rsidRPr="00D960CF">
              <w:t>281</w:t>
            </w:r>
          </w:p>
        </w:tc>
        <w:tc>
          <w:tcPr>
            <w:tcW w:w="900" w:type="dxa"/>
          </w:tcPr>
          <w:p w14:paraId="0CF55ED5" w14:textId="77777777" w:rsidR="000F10C5" w:rsidRDefault="000F10C5" w:rsidP="001B7821">
            <w:r>
              <w:t>M1</w:t>
            </w:r>
          </w:p>
        </w:tc>
        <w:tc>
          <w:tcPr>
            <w:tcW w:w="720" w:type="dxa"/>
          </w:tcPr>
          <w:p w14:paraId="3C43D5A4" w14:textId="77777777" w:rsidR="000F10C5" w:rsidRDefault="000F10C5" w:rsidP="001B7821">
            <w:r>
              <w:t>-</w:t>
            </w:r>
          </w:p>
        </w:tc>
        <w:tc>
          <w:tcPr>
            <w:tcW w:w="900" w:type="dxa"/>
          </w:tcPr>
          <w:p w14:paraId="1167BA44" w14:textId="77777777" w:rsidR="000F10C5" w:rsidRDefault="000F10C5" w:rsidP="001B7821">
            <w:r>
              <w:t>-</w:t>
            </w:r>
          </w:p>
        </w:tc>
        <w:tc>
          <w:tcPr>
            <w:tcW w:w="900" w:type="dxa"/>
          </w:tcPr>
          <w:p w14:paraId="53617355" w14:textId="77777777" w:rsidR="000F10C5" w:rsidRDefault="000F10C5" w:rsidP="001B7821">
            <w:r>
              <w:t>-</w:t>
            </w:r>
          </w:p>
        </w:tc>
        <w:tc>
          <w:tcPr>
            <w:tcW w:w="900" w:type="dxa"/>
          </w:tcPr>
          <w:p w14:paraId="5C92594C" w14:textId="77777777" w:rsidR="000F10C5" w:rsidRDefault="000F10C5" w:rsidP="001B7821">
            <w:r>
              <w:t>1</w:t>
            </w:r>
          </w:p>
        </w:tc>
        <w:tc>
          <w:tcPr>
            <w:tcW w:w="900" w:type="dxa"/>
          </w:tcPr>
          <w:p w14:paraId="75789525" w14:textId="77777777" w:rsidR="000F10C5" w:rsidRDefault="000F10C5" w:rsidP="001B7821">
            <w:r>
              <w:t>-</w:t>
            </w:r>
          </w:p>
        </w:tc>
        <w:tc>
          <w:tcPr>
            <w:tcW w:w="810" w:type="dxa"/>
          </w:tcPr>
          <w:p w14:paraId="2DFE92CB" w14:textId="77777777" w:rsidR="000F10C5" w:rsidRDefault="000F10C5" w:rsidP="001B7821">
            <w:r>
              <w:t>-</w:t>
            </w:r>
          </w:p>
        </w:tc>
      </w:tr>
      <w:tr w:rsidR="000F10C5" w14:paraId="1523E1F5" w14:textId="77777777" w:rsidTr="00304E17">
        <w:trPr>
          <w:trHeight w:val="261"/>
        </w:trPr>
        <w:tc>
          <w:tcPr>
            <w:tcW w:w="648" w:type="dxa"/>
          </w:tcPr>
          <w:p w14:paraId="637BF6E3" w14:textId="77777777" w:rsidR="000F10C5" w:rsidRDefault="000F10C5" w:rsidP="001B7821">
            <w:pPr>
              <w:rPr>
                <w:lang w:val="pt-BR"/>
              </w:rPr>
            </w:pPr>
            <w:r w:rsidRPr="005A2C47">
              <w:rPr>
                <w:bCs/>
              </w:rPr>
              <w:t>Cn</w:t>
            </w:r>
          </w:p>
        </w:tc>
        <w:tc>
          <w:tcPr>
            <w:tcW w:w="720" w:type="dxa"/>
          </w:tcPr>
          <w:p w14:paraId="25BB40A7" w14:textId="77777777" w:rsidR="000F10C5" w:rsidRPr="00D960CF" w:rsidRDefault="000F10C5" w:rsidP="001B7821">
            <w:r w:rsidRPr="00D960CF">
              <w:t>285</w:t>
            </w:r>
          </w:p>
        </w:tc>
        <w:tc>
          <w:tcPr>
            <w:tcW w:w="900" w:type="dxa"/>
          </w:tcPr>
          <w:p w14:paraId="1BAC0682" w14:textId="77777777" w:rsidR="000F10C5" w:rsidRDefault="000F10C5" w:rsidP="001B7821">
            <w:r>
              <w:t>M1</w:t>
            </w:r>
          </w:p>
        </w:tc>
        <w:tc>
          <w:tcPr>
            <w:tcW w:w="720" w:type="dxa"/>
          </w:tcPr>
          <w:p w14:paraId="318279C7" w14:textId="77777777" w:rsidR="000F10C5" w:rsidRDefault="000F10C5" w:rsidP="001B7821">
            <w:r>
              <w:t>-</w:t>
            </w:r>
          </w:p>
        </w:tc>
        <w:tc>
          <w:tcPr>
            <w:tcW w:w="900" w:type="dxa"/>
          </w:tcPr>
          <w:p w14:paraId="758684E2" w14:textId="77777777" w:rsidR="000F10C5" w:rsidRDefault="000F10C5" w:rsidP="001B7821">
            <w:r>
              <w:t>-</w:t>
            </w:r>
          </w:p>
        </w:tc>
        <w:tc>
          <w:tcPr>
            <w:tcW w:w="900" w:type="dxa"/>
          </w:tcPr>
          <w:p w14:paraId="44A4B7C8" w14:textId="77777777" w:rsidR="000F10C5" w:rsidRDefault="000F10C5" w:rsidP="001B7821">
            <w:r>
              <w:t>-</w:t>
            </w:r>
          </w:p>
        </w:tc>
        <w:tc>
          <w:tcPr>
            <w:tcW w:w="900" w:type="dxa"/>
          </w:tcPr>
          <w:p w14:paraId="7E2B39DC" w14:textId="77777777" w:rsidR="000F10C5" w:rsidRDefault="000F10C5" w:rsidP="001B7821">
            <w:r>
              <w:t>1</w:t>
            </w:r>
          </w:p>
        </w:tc>
        <w:tc>
          <w:tcPr>
            <w:tcW w:w="900" w:type="dxa"/>
          </w:tcPr>
          <w:p w14:paraId="5B57B4B1" w14:textId="77777777" w:rsidR="000F10C5" w:rsidRDefault="000F10C5" w:rsidP="001B7821">
            <w:r>
              <w:t>-</w:t>
            </w:r>
          </w:p>
        </w:tc>
        <w:tc>
          <w:tcPr>
            <w:tcW w:w="810" w:type="dxa"/>
          </w:tcPr>
          <w:p w14:paraId="4EBBC93C" w14:textId="77777777" w:rsidR="000F10C5" w:rsidRDefault="000F10C5" w:rsidP="001B7821">
            <w:r>
              <w:t>-</w:t>
            </w:r>
          </w:p>
        </w:tc>
      </w:tr>
      <w:tr w:rsidR="000B74EE" w14:paraId="77CD3220" w14:textId="77777777" w:rsidTr="001B7821">
        <w:tc>
          <w:tcPr>
            <w:tcW w:w="648" w:type="dxa"/>
          </w:tcPr>
          <w:p w14:paraId="1CA041B5" w14:textId="77777777" w:rsidR="000B74EE" w:rsidRDefault="000B74EE" w:rsidP="000B74EE">
            <w:pPr>
              <w:rPr>
                <w:bCs/>
              </w:rPr>
            </w:pPr>
            <w:proofErr w:type="spellStart"/>
            <w:r>
              <w:rPr>
                <w:bCs/>
              </w:rPr>
              <w:t>Nh</w:t>
            </w:r>
            <w:proofErr w:type="spellEnd"/>
          </w:p>
        </w:tc>
        <w:tc>
          <w:tcPr>
            <w:tcW w:w="720" w:type="dxa"/>
          </w:tcPr>
          <w:p w14:paraId="4B057E17" w14:textId="77777777" w:rsidR="000B74EE" w:rsidRPr="00D960CF" w:rsidRDefault="000B74EE" w:rsidP="000B74EE">
            <w:r>
              <w:t>278</w:t>
            </w:r>
          </w:p>
        </w:tc>
        <w:tc>
          <w:tcPr>
            <w:tcW w:w="900" w:type="dxa"/>
          </w:tcPr>
          <w:p w14:paraId="2CC3212F" w14:textId="77777777" w:rsidR="000B74EE" w:rsidRDefault="000B74EE" w:rsidP="000B74EE">
            <w:r>
              <w:t>M1</w:t>
            </w:r>
          </w:p>
        </w:tc>
        <w:tc>
          <w:tcPr>
            <w:tcW w:w="720" w:type="dxa"/>
          </w:tcPr>
          <w:p w14:paraId="54DCBFF8" w14:textId="77777777" w:rsidR="000B74EE" w:rsidRDefault="000B74EE" w:rsidP="000B74EE">
            <w:r>
              <w:t>-</w:t>
            </w:r>
          </w:p>
        </w:tc>
        <w:tc>
          <w:tcPr>
            <w:tcW w:w="900" w:type="dxa"/>
          </w:tcPr>
          <w:p w14:paraId="33BD7A44" w14:textId="77777777" w:rsidR="000B74EE" w:rsidRDefault="000B74EE" w:rsidP="000B74EE">
            <w:r>
              <w:t>-</w:t>
            </w:r>
          </w:p>
        </w:tc>
        <w:tc>
          <w:tcPr>
            <w:tcW w:w="900" w:type="dxa"/>
          </w:tcPr>
          <w:p w14:paraId="07084F22" w14:textId="77777777" w:rsidR="000B74EE" w:rsidRDefault="000B74EE" w:rsidP="000B74EE">
            <w:r>
              <w:t>-</w:t>
            </w:r>
          </w:p>
        </w:tc>
        <w:tc>
          <w:tcPr>
            <w:tcW w:w="900" w:type="dxa"/>
          </w:tcPr>
          <w:p w14:paraId="64D08951" w14:textId="77777777" w:rsidR="000B74EE" w:rsidRDefault="000B74EE" w:rsidP="000B74EE">
            <w:r>
              <w:t>1</w:t>
            </w:r>
          </w:p>
        </w:tc>
        <w:tc>
          <w:tcPr>
            <w:tcW w:w="900" w:type="dxa"/>
          </w:tcPr>
          <w:p w14:paraId="2F30CA95" w14:textId="77777777" w:rsidR="000B74EE" w:rsidRDefault="000B74EE" w:rsidP="000B74EE">
            <w:r>
              <w:t>-</w:t>
            </w:r>
          </w:p>
        </w:tc>
        <w:tc>
          <w:tcPr>
            <w:tcW w:w="810" w:type="dxa"/>
          </w:tcPr>
          <w:p w14:paraId="7DD88E04" w14:textId="77777777" w:rsidR="000B74EE" w:rsidRDefault="000B74EE" w:rsidP="000B74EE">
            <w:r>
              <w:t>-</w:t>
            </w:r>
          </w:p>
        </w:tc>
      </w:tr>
      <w:tr w:rsidR="000B74EE" w14:paraId="43ED2E34" w14:textId="77777777" w:rsidTr="001B7821">
        <w:tc>
          <w:tcPr>
            <w:tcW w:w="648" w:type="dxa"/>
          </w:tcPr>
          <w:p w14:paraId="1608ED70" w14:textId="77777777" w:rsidR="000B74EE" w:rsidRPr="005A2C47" w:rsidRDefault="000B74EE" w:rsidP="000B74EE">
            <w:pPr>
              <w:rPr>
                <w:bCs/>
              </w:rPr>
            </w:pPr>
            <w:proofErr w:type="spellStart"/>
            <w:r>
              <w:rPr>
                <w:bCs/>
              </w:rPr>
              <w:t>Fl</w:t>
            </w:r>
            <w:proofErr w:type="spellEnd"/>
          </w:p>
        </w:tc>
        <w:tc>
          <w:tcPr>
            <w:tcW w:w="720" w:type="dxa"/>
          </w:tcPr>
          <w:p w14:paraId="6F89A63F" w14:textId="77777777" w:rsidR="000B74EE" w:rsidRPr="00D960CF" w:rsidRDefault="000B74EE" w:rsidP="000B74EE">
            <w:r w:rsidRPr="00D960CF">
              <w:t>289</w:t>
            </w:r>
          </w:p>
        </w:tc>
        <w:tc>
          <w:tcPr>
            <w:tcW w:w="900" w:type="dxa"/>
          </w:tcPr>
          <w:p w14:paraId="0EBBA072" w14:textId="77777777" w:rsidR="000B74EE" w:rsidRDefault="000B74EE" w:rsidP="000B74EE">
            <w:r>
              <w:t>M1</w:t>
            </w:r>
          </w:p>
        </w:tc>
        <w:tc>
          <w:tcPr>
            <w:tcW w:w="720" w:type="dxa"/>
          </w:tcPr>
          <w:p w14:paraId="4F06FC12" w14:textId="77777777" w:rsidR="000B74EE" w:rsidRDefault="000B74EE" w:rsidP="000B74EE">
            <w:r>
              <w:t>-</w:t>
            </w:r>
          </w:p>
        </w:tc>
        <w:tc>
          <w:tcPr>
            <w:tcW w:w="900" w:type="dxa"/>
          </w:tcPr>
          <w:p w14:paraId="5A012364" w14:textId="77777777" w:rsidR="000B74EE" w:rsidRDefault="000B74EE" w:rsidP="000B74EE">
            <w:r>
              <w:t>-</w:t>
            </w:r>
          </w:p>
        </w:tc>
        <w:tc>
          <w:tcPr>
            <w:tcW w:w="900" w:type="dxa"/>
          </w:tcPr>
          <w:p w14:paraId="78B79FE5" w14:textId="77777777" w:rsidR="000B74EE" w:rsidRDefault="000B74EE" w:rsidP="000B74EE">
            <w:r>
              <w:t>-</w:t>
            </w:r>
          </w:p>
        </w:tc>
        <w:tc>
          <w:tcPr>
            <w:tcW w:w="900" w:type="dxa"/>
          </w:tcPr>
          <w:p w14:paraId="377E1BF6" w14:textId="77777777" w:rsidR="000B74EE" w:rsidRDefault="000B74EE" w:rsidP="000B74EE">
            <w:r>
              <w:t>1</w:t>
            </w:r>
          </w:p>
        </w:tc>
        <w:tc>
          <w:tcPr>
            <w:tcW w:w="900" w:type="dxa"/>
          </w:tcPr>
          <w:p w14:paraId="7C038B4C" w14:textId="77777777" w:rsidR="000B74EE" w:rsidRDefault="000B74EE" w:rsidP="000B74EE">
            <w:r>
              <w:t>-</w:t>
            </w:r>
          </w:p>
        </w:tc>
        <w:tc>
          <w:tcPr>
            <w:tcW w:w="810" w:type="dxa"/>
          </w:tcPr>
          <w:p w14:paraId="2F03E822" w14:textId="77777777" w:rsidR="000B74EE" w:rsidRDefault="000B74EE" w:rsidP="000B74EE">
            <w:r>
              <w:t>-</w:t>
            </w:r>
          </w:p>
        </w:tc>
      </w:tr>
      <w:tr w:rsidR="000B74EE" w14:paraId="348321C4" w14:textId="77777777" w:rsidTr="001B7821">
        <w:tc>
          <w:tcPr>
            <w:tcW w:w="648" w:type="dxa"/>
          </w:tcPr>
          <w:p w14:paraId="7D125029" w14:textId="77777777" w:rsidR="000B74EE" w:rsidRDefault="000B74EE" w:rsidP="000B74EE">
            <w:pPr>
              <w:rPr>
                <w:bCs/>
              </w:rPr>
            </w:pPr>
            <w:r>
              <w:rPr>
                <w:bCs/>
              </w:rPr>
              <w:t>Mc</w:t>
            </w:r>
          </w:p>
        </w:tc>
        <w:tc>
          <w:tcPr>
            <w:tcW w:w="720" w:type="dxa"/>
          </w:tcPr>
          <w:p w14:paraId="429A3BD7" w14:textId="77777777" w:rsidR="000B74EE" w:rsidRPr="00D960CF" w:rsidRDefault="000B74EE" w:rsidP="000B74EE">
            <w:r>
              <w:t>289</w:t>
            </w:r>
          </w:p>
        </w:tc>
        <w:tc>
          <w:tcPr>
            <w:tcW w:w="900" w:type="dxa"/>
          </w:tcPr>
          <w:p w14:paraId="31F68631" w14:textId="77777777" w:rsidR="000B74EE" w:rsidRDefault="000B74EE" w:rsidP="000B74EE">
            <w:r>
              <w:t>M1</w:t>
            </w:r>
          </w:p>
        </w:tc>
        <w:tc>
          <w:tcPr>
            <w:tcW w:w="720" w:type="dxa"/>
          </w:tcPr>
          <w:p w14:paraId="5986CC88" w14:textId="77777777" w:rsidR="000B74EE" w:rsidRDefault="000B74EE" w:rsidP="000B74EE">
            <w:r>
              <w:t>-</w:t>
            </w:r>
          </w:p>
        </w:tc>
        <w:tc>
          <w:tcPr>
            <w:tcW w:w="900" w:type="dxa"/>
          </w:tcPr>
          <w:p w14:paraId="2361693B" w14:textId="77777777" w:rsidR="000B74EE" w:rsidRDefault="000B74EE" w:rsidP="000B74EE">
            <w:r>
              <w:t>-</w:t>
            </w:r>
          </w:p>
        </w:tc>
        <w:tc>
          <w:tcPr>
            <w:tcW w:w="900" w:type="dxa"/>
          </w:tcPr>
          <w:p w14:paraId="6B0EBE85" w14:textId="77777777" w:rsidR="000B74EE" w:rsidRDefault="000B74EE" w:rsidP="000B74EE">
            <w:r>
              <w:t>-</w:t>
            </w:r>
          </w:p>
        </w:tc>
        <w:tc>
          <w:tcPr>
            <w:tcW w:w="900" w:type="dxa"/>
          </w:tcPr>
          <w:p w14:paraId="2FAFD619" w14:textId="77777777" w:rsidR="000B74EE" w:rsidRDefault="000B74EE" w:rsidP="000B74EE">
            <w:r>
              <w:t>1</w:t>
            </w:r>
          </w:p>
        </w:tc>
        <w:tc>
          <w:tcPr>
            <w:tcW w:w="900" w:type="dxa"/>
          </w:tcPr>
          <w:p w14:paraId="07B55893" w14:textId="77777777" w:rsidR="000B74EE" w:rsidRDefault="000B74EE" w:rsidP="000B74EE">
            <w:r>
              <w:t>-</w:t>
            </w:r>
          </w:p>
        </w:tc>
        <w:tc>
          <w:tcPr>
            <w:tcW w:w="810" w:type="dxa"/>
          </w:tcPr>
          <w:p w14:paraId="5313AA8F" w14:textId="77777777" w:rsidR="000B74EE" w:rsidRDefault="000B74EE" w:rsidP="000B74EE">
            <w:r>
              <w:t>-</w:t>
            </w:r>
          </w:p>
        </w:tc>
      </w:tr>
      <w:tr w:rsidR="000B74EE" w14:paraId="7ECC4EA6" w14:textId="77777777" w:rsidTr="001B7821">
        <w:tc>
          <w:tcPr>
            <w:tcW w:w="648" w:type="dxa"/>
          </w:tcPr>
          <w:p w14:paraId="25B332AC" w14:textId="77777777" w:rsidR="000B74EE" w:rsidRPr="005A2C47" w:rsidRDefault="000B74EE" w:rsidP="000B74EE">
            <w:pPr>
              <w:rPr>
                <w:bCs/>
              </w:rPr>
            </w:pPr>
            <w:proofErr w:type="spellStart"/>
            <w:r>
              <w:rPr>
                <w:bCs/>
              </w:rPr>
              <w:t>Lv</w:t>
            </w:r>
            <w:proofErr w:type="spellEnd"/>
          </w:p>
        </w:tc>
        <w:tc>
          <w:tcPr>
            <w:tcW w:w="720" w:type="dxa"/>
          </w:tcPr>
          <w:p w14:paraId="66ABBB7C" w14:textId="77777777" w:rsidR="000B74EE" w:rsidRDefault="000B74EE" w:rsidP="000B74EE">
            <w:r w:rsidRPr="00D960CF">
              <w:t>293</w:t>
            </w:r>
          </w:p>
        </w:tc>
        <w:tc>
          <w:tcPr>
            <w:tcW w:w="900" w:type="dxa"/>
          </w:tcPr>
          <w:p w14:paraId="65447D6E" w14:textId="77777777" w:rsidR="000B74EE" w:rsidRDefault="000B74EE" w:rsidP="000B74EE">
            <w:r>
              <w:t>M1</w:t>
            </w:r>
          </w:p>
        </w:tc>
        <w:tc>
          <w:tcPr>
            <w:tcW w:w="720" w:type="dxa"/>
          </w:tcPr>
          <w:p w14:paraId="0F8CC8B2" w14:textId="77777777" w:rsidR="000B74EE" w:rsidRDefault="000B74EE" w:rsidP="000B74EE">
            <w:r>
              <w:t>-</w:t>
            </w:r>
          </w:p>
        </w:tc>
        <w:tc>
          <w:tcPr>
            <w:tcW w:w="900" w:type="dxa"/>
          </w:tcPr>
          <w:p w14:paraId="26FBFF13" w14:textId="77777777" w:rsidR="000B74EE" w:rsidRDefault="000B74EE" w:rsidP="000B74EE">
            <w:r>
              <w:t>-</w:t>
            </w:r>
          </w:p>
        </w:tc>
        <w:tc>
          <w:tcPr>
            <w:tcW w:w="900" w:type="dxa"/>
          </w:tcPr>
          <w:p w14:paraId="2C754E66" w14:textId="77777777" w:rsidR="000B74EE" w:rsidRDefault="000B74EE" w:rsidP="000B74EE">
            <w:r>
              <w:t>-</w:t>
            </w:r>
          </w:p>
        </w:tc>
        <w:tc>
          <w:tcPr>
            <w:tcW w:w="900" w:type="dxa"/>
          </w:tcPr>
          <w:p w14:paraId="2B4D785F" w14:textId="77777777" w:rsidR="000B74EE" w:rsidRDefault="000B74EE" w:rsidP="000B74EE">
            <w:r>
              <w:t>1</w:t>
            </w:r>
          </w:p>
        </w:tc>
        <w:tc>
          <w:tcPr>
            <w:tcW w:w="900" w:type="dxa"/>
          </w:tcPr>
          <w:p w14:paraId="560F9BC4" w14:textId="77777777" w:rsidR="000B74EE" w:rsidRDefault="000B74EE" w:rsidP="000B74EE">
            <w:r>
              <w:t>-</w:t>
            </w:r>
          </w:p>
        </w:tc>
        <w:tc>
          <w:tcPr>
            <w:tcW w:w="810" w:type="dxa"/>
          </w:tcPr>
          <w:p w14:paraId="2FD7A471" w14:textId="77777777" w:rsidR="000B74EE" w:rsidRDefault="000B74EE" w:rsidP="000B74EE">
            <w:r>
              <w:t>-</w:t>
            </w:r>
          </w:p>
        </w:tc>
      </w:tr>
      <w:tr w:rsidR="000B74EE" w14:paraId="30F56E1C" w14:textId="77777777" w:rsidTr="001B7821">
        <w:tc>
          <w:tcPr>
            <w:tcW w:w="648" w:type="dxa"/>
          </w:tcPr>
          <w:p w14:paraId="7EF24112" w14:textId="77777777" w:rsidR="000B74EE" w:rsidRDefault="000B74EE" w:rsidP="000B74EE">
            <w:pPr>
              <w:rPr>
                <w:lang w:val="pt-BR"/>
              </w:rPr>
            </w:pPr>
            <w:r>
              <w:rPr>
                <w:lang w:val="pt-BR"/>
              </w:rPr>
              <w:t>Ts</w:t>
            </w:r>
          </w:p>
        </w:tc>
        <w:tc>
          <w:tcPr>
            <w:tcW w:w="720" w:type="dxa"/>
          </w:tcPr>
          <w:p w14:paraId="2EB738AA" w14:textId="77777777" w:rsidR="000B74EE" w:rsidRDefault="000B74EE" w:rsidP="000B74EE">
            <w:pPr>
              <w:rPr>
                <w:lang w:val="pt-BR"/>
              </w:rPr>
            </w:pPr>
            <w:r w:rsidRPr="00D960CF">
              <w:t>29</w:t>
            </w:r>
            <w:r>
              <w:t>7</w:t>
            </w:r>
          </w:p>
        </w:tc>
        <w:tc>
          <w:tcPr>
            <w:tcW w:w="900" w:type="dxa"/>
          </w:tcPr>
          <w:p w14:paraId="4605A59A" w14:textId="77777777" w:rsidR="000B74EE" w:rsidRDefault="000B74EE" w:rsidP="000B74EE">
            <w:r>
              <w:t>M1</w:t>
            </w:r>
          </w:p>
        </w:tc>
        <w:tc>
          <w:tcPr>
            <w:tcW w:w="720" w:type="dxa"/>
          </w:tcPr>
          <w:p w14:paraId="61AEE899" w14:textId="77777777" w:rsidR="000B74EE" w:rsidRDefault="000B74EE" w:rsidP="000B74EE">
            <w:r>
              <w:t>-</w:t>
            </w:r>
          </w:p>
        </w:tc>
        <w:tc>
          <w:tcPr>
            <w:tcW w:w="900" w:type="dxa"/>
          </w:tcPr>
          <w:p w14:paraId="0E1E25C1" w14:textId="77777777" w:rsidR="000B74EE" w:rsidRDefault="000B74EE" w:rsidP="000B74EE">
            <w:r>
              <w:t>-</w:t>
            </w:r>
          </w:p>
        </w:tc>
        <w:tc>
          <w:tcPr>
            <w:tcW w:w="900" w:type="dxa"/>
          </w:tcPr>
          <w:p w14:paraId="359B0D5E" w14:textId="77777777" w:rsidR="000B74EE" w:rsidRDefault="000B74EE" w:rsidP="000B74EE">
            <w:r>
              <w:t>-</w:t>
            </w:r>
          </w:p>
        </w:tc>
        <w:tc>
          <w:tcPr>
            <w:tcW w:w="900" w:type="dxa"/>
          </w:tcPr>
          <w:p w14:paraId="185CA817" w14:textId="77777777" w:rsidR="000B74EE" w:rsidRDefault="000B74EE" w:rsidP="000B74EE">
            <w:r>
              <w:t>1</w:t>
            </w:r>
          </w:p>
        </w:tc>
        <w:tc>
          <w:tcPr>
            <w:tcW w:w="900" w:type="dxa"/>
          </w:tcPr>
          <w:p w14:paraId="35A94523" w14:textId="77777777" w:rsidR="000B74EE" w:rsidRDefault="000B74EE" w:rsidP="000B74EE">
            <w:r>
              <w:t>-</w:t>
            </w:r>
          </w:p>
        </w:tc>
        <w:tc>
          <w:tcPr>
            <w:tcW w:w="810" w:type="dxa"/>
          </w:tcPr>
          <w:p w14:paraId="39CE0DD5" w14:textId="77777777" w:rsidR="000B74EE" w:rsidRDefault="000B74EE" w:rsidP="000B74EE">
            <w:r>
              <w:t>-</w:t>
            </w:r>
          </w:p>
        </w:tc>
      </w:tr>
      <w:tr w:rsidR="000B74EE" w14:paraId="0BE44EDB" w14:textId="77777777">
        <w:tc>
          <w:tcPr>
            <w:tcW w:w="648" w:type="dxa"/>
          </w:tcPr>
          <w:p w14:paraId="528DF7D2" w14:textId="77777777" w:rsidR="000B74EE" w:rsidRPr="005A2C47" w:rsidRDefault="000B74EE" w:rsidP="000B74EE">
            <w:pPr>
              <w:rPr>
                <w:bCs/>
              </w:rPr>
            </w:pPr>
            <w:r>
              <w:rPr>
                <w:lang w:val="pt-BR"/>
              </w:rPr>
              <w:t>Og</w:t>
            </w:r>
          </w:p>
        </w:tc>
        <w:tc>
          <w:tcPr>
            <w:tcW w:w="720" w:type="dxa"/>
          </w:tcPr>
          <w:p w14:paraId="2B69105A" w14:textId="77777777" w:rsidR="000B74EE" w:rsidRPr="005A2C47" w:rsidRDefault="000B74EE" w:rsidP="000B74EE">
            <w:pPr>
              <w:rPr>
                <w:bCs/>
              </w:rPr>
            </w:pPr>
            <w:r w:rsidRPr="00D960CF">
              <w:t>29</w:t>
            </w:r>
            <w:r>
              <w:t>4</w:t>
            </w:r>
          </w:p>
        </w:tc>
        <w:tc>
          <w:tcPr>
            <w:tcW w:w="900" w:type="dxa"/>
          </w:tcPr>
          <w:p w14:paraId="78A51719" w14:textId="77777777" w:rsidR="000B74EE" w:rsidRDefault="000B74EE" w:rsidP="000B74EE">
            <w:r>
              <w:t>M1</w:t>
            </w:r>
          </w:p>
        </w:tc>
        <w:tc>
          <w:tcPr>
            <w:tcW w:w="720" w:type="dxa"/>
          </w:tcPr>
          <w:p w14:paraId="70740214" w14:textId="77777777" w:rsidR="000B74EE" w:rsidRDefault="000B74EE" w:rsidP="000B74EE">
            <w:r>
              <w:t>-</w:t>
            </w:r>
          </w:p>
        </w:tc>
        <w:tc>
          <w:tcPr>
            <w:tcW w:w="900" w:type="dxa"/>
          </w:tcPr>
          <w:p w14:paraId="2D80BDF7" w14:textId="77777777" w:rsidR="000B74EE" w:rsidRDefault="000B74EE" w:rsidP="000B74EE">
            <w:r>
              <w:t>-</w:t>
            </w:r>
          </w:p>
        </w:tc>
        <w:tc>
          <w:tcPr>
            <w:tcW w:w="900" w:type="dxa"/>
          </w:tcPr>
          <w:p w14:paraId="3F047A95" w14:textId="77777777" w:rsidR="000B74EE" w:rsidRDefault="000B74EE" w:rsidP="000B74EE">
            <w:r>
              <w:t>-</w:t>
            </w:r>
          </w:p>
        </w:tc>
        <w:tc>
          <w:tcPr>
            <w:tcW w:w="900" w:type="dxa"/>
          </w:tcPr>
          <w:p w14:paraId="29DF7568" w14:textId="77777777" w:rsidR="000B74EE" w:rsidRDefault="000B74EE" w:rsidP="000B74EE">
            <w:r>
              <w:t>1</w:t>
            </w:r>
          </w:p>
        </w:tc>
        <w:tc>
          <w:tcPr>
            <w:tcW w:w="900" w:type="dxa"/>
          </w:tcPr>
          <w:p w14:paraId="7CA7D0FF" w14:textId="77777777" w:rsidR="000B74EE" w:rsidRDefault="000B74EE" w:rsidP="000B74EE">
            <w:r>
              <w:t>-</w:t>
            </w:r>
          </w:p>
        </w:tc>
        <w:tc>
          <w:tcPr>
            <w:tcW w:w="810" w:type="dxa"/>
          </w:tcPr>
          <w:p w14:paraId="4D09CC02" w14:textId="77777777" w:rsidR="000B74EE" w:rsidRDefault="000B74EE" w:rsidP="000B74EE">
            <w:r>
              <w:t>-</w:t>
            </w:r>
          </w:p>
        </w:tc>
      </w:tr>
      <w:tr w:rsidR="000B74EE" w14:paraId="35BB9085" w14:textId="77777777">
        <w:tc>
          <w:tcPr>
            <w:tcW w:w="648" w:type="dxa"/>
          </w:tcPr>
          <w:p w14:paraId="50B1F123" w14:textId="77777777" w:rsidR="000B74EE" w:rsidRPr="005A2C47" w:rsidRDefault="000B74EE" w:rsidP="000B74EE">
            <w:pPr>
              <w:rPr>
                <w:bCs/>
              </w:rPr>
            </w:pPr>
          </w:p>
        </w:tc>
        <w:tc>
          <w:tcPr>
            <w:tcW w:w="720" w:type="dxa"/>
          </w:tcPr>
          <w:p w14:paraId="557CB3CA" w14:textId="77777777" w:rsidR="000B74EE" w:rsidRPr="005A2C47" w:rsidRDefault="000B74EE" w:rsidP="000B74EE">
            <w:pPr>
              <w:rPr>
                <w:bCs/>
              </w:rPr>
            </w:pPr>
          </w:p>
        </w:tc>
        <w:tc>
          <w:tcPr>
            <w:tcW w:w="900" w:type="dxa"/>
          </w:tcPr>
          <w:p w14:paraId="2C0A31B0" w14:textId="77777777" w:rsidR="000B74EE" w:rsidRDefault="000B74EE" w:rsidP="000B74EE"/>
        </w:tc>
        <w:tc>
          <w:tcPr>
            <w:tcW w:w="720" w:type="dxa"/>
          </w:tcPr>
          <w:p w14:paraId="1E20F698" w14:textId="77777777" w:rsidR="000B74EE" w:rsidRDefault="000B74EE" w:rsidP="000B74EE"/>
        </w:tc>
        <w:tc>
          <w:tcPr>
            <w:tcW w:w="900" w:type="dxa"/>
          </w:tcPr>
          <w:p w14:paraId="71A0EDE6" w14:textId="77777777" w:rsidR="000B74EE" w:rsidRDefault="000B74EE" w:rsidP="000B74EE"/>
        </w:tc>
        <w:tc>
          <w:tcPr>
            <w:tcW w:w="900" w:type="dxa"/>
          </w:tcPr>
          <w:p w14:paraId="45D371BD" w14:textId="77777777" w:rsidR="000B74EE" w:rsidRDefault="000B74EE" w:rsidP="000B74EE"/>
        </w:tc>
        <w:tc>
          <w:tcPr>
            <w:tcW w:w="900" w:type="dxa"/>
          </w:tcPr>
          <w:p w14:paraId="5BBF29C3" w14:textId="77777777" w:rsidR="000B74EE" w:rsidRDefault="000B74EE" w:rsidP="000B74EE"/>
        </w:tc>
        <w:tc>
          <w:tcPr>
            <w:tcW w:w="900" w:type="dxa"/>
          </w:tcPr>
          <w:p w14:paraId="4FB21054" w14:textId="77777777" w:rsidR="000B74EE" w:rsidRDefault="000B74EE" w:rsidP="000B74EE"/>
        </w:tc>
        <w:tc>
          <w:tcPr>
            <w:tcW w:w="810" w:type="dxa"/>
          </w:tcPr>
          <w:p w14:paraId="7D295555" w14:textId="77777777" w:rsidR="000B74EE" w:rsidRDefault="000B74EE" w:rsidP="000B74EE"/>
        </w:tc>
      </w:tr>
      <w:tr w:rsidR="000B74EE" w14:paraId="7EBAD570" w14:textId="77777777">
        <w:tc>
          <w:tcPr>
            <w:tcW w:w="648" w:type="dxa"/>
          </w:tcPr>
          <w:p w14:paraId="77A414DB" w14:textId="77777777" w:rsidR="000B74EE" w:rsidRDefault="000B74EE" w:rsidP="000B74EE">
            <w:pPr>
              <w:rPr>
                <w:lang w:val="pt-BR"/>
              </w:rPr>
            </w:pPr>
          </w:p>
        </w:tc>
        <w:tc>
          <w:tcPr>
            <w:tcW w:w="720" w:type="dxa"/>
          </w:tcPr>
          <w:p w14:paraId="6CC10DE4" w14:textId="77777777" w:rsidR="000B74EE" w:rsidRDefault="000B74EE" w:rsidP="000B74EE">
            <w:pPr>
              <w:rPr>
                <w:lang w:val="pt-BR"/>
              </w:rPr>
            </w:pPr>
          </w:p>
        </w:tc>
        <w:tc>
          <w:tcPr>
            <w:tcW w:w="900" w:type="dxa"/>
          </w:tcPr>
          <w:p w14:paraId="453ED93E" w14:textId="77777777" w:rsidR="000B74EE" w:rsidRDefault="000B74EE" w:rsidP="000B74EE"/>
        </w:tc>
        <w:tc>
          <w:tcPr>
            <w:tcW w:w="720" w:type="dxa"/>
          </w:tcPr>
          <w:p w14:paraId="1720EB47" w14:textId="77777777" w:rsidR="000B74EE" w:rsidRDefault="000B74EE" w:rsidP="000B74EE"/>
        </w:tc>
        <w:tc>
          <w:tcPr>
            <w:tcW w:w="900" w:type="dxa"/>
          </w:tcPr>
          <w:p w14:paraId="64EECEC5" w14:textId="77777777" w:rsidR="000B74EE" w:rsidRDefault="000B74EE" w:rsidP="000B74EE"/>
        </w:tc>
        <w:tc>
          <w:tcPr>
            <w:tcW w:w="900" w:type="dxa"/>
          </w:tcPr>
          <w:p w14:paraId="387F3C73" w14:textId="77777777" w:rsidR="000B74EE" w:rsidRDefault="000B74EE" w:rsidP="000B74EE"/>
        </w:tc>
        <w:tc>
          <w:tcPr>
            <w:tcW w:w="900" w:type="dxa"/>
          </w:tcPr>
          <w:p w14:paraId="043EDC4D" w14:textId="77777777" w:rsidR="000B74EE" w:rsidRDefault="000B74EE" w:rsidP="000B74EE"/>
        </w:tc>
        <w:tc>
          <w:tcPr>
            <w:tcW w:w="900" w:type="dxa"/>
          </w:tcPr>
          <w:p w14:paraId="7A962540" w14:textId="77777777" w:rsidR="000B74EE" w:rsidRDefault="000B74EE" w:rsidP="000B74EE"/>
        </w:tc>
        <w:tc>
          <w:tcPr>
            <w:tcW w:w="810" w:type="dxa"/>
          </w:tcPr>
          <w:p w14:paraId="6D1FF9B0" w14:textId="77777777" w:rsidR="000B74EE" w:rsidRDefault="000B74EE" w:rsidP="000B74EE"/>
        </w:tc>
      </w:tr>
      <w:tr w:rsidR="000B74EE" w14:paraId="5423E012" w14:textId="77777777">
        <w:tc>
          <w:tcPr>
            <w:tcW w:w="648" w:type="dxa"/>
          </w:tcPr>
          <w:p w14:paraId="609B174E" w14:textId="77777777" w:rsidR="000B74EE" w:rsidRDefault="000B74EE" w:rsidP="000B74EE">
            <w:pPr>
              <w:rPr>
                <w:lang w:val="pt-BR"/>
              </w:rPr>
            </w:pPr>
          </w:p>
        </w:tc>
        <w:tc>
          <w:tcPr>
            <w:tcW w:w="720" w:type="dxa"/>
          </w:tcPr>
          <w:p w14:paraId="38DA01A6" w14:textId="77777777" w:rsidR="000B74EE" w:rsidRDefault="000B74EE" w:rsidP="000B74EE">
            <w:pPr>
              <w:rPr>
                <w:lang w:val="pt-BR"/>
              </w:rPr>
            </w:pPr>
          </w:p>
        </w:tc>
        <w:tc>
          <w:tcPr>
            <w:tcW w:w="900" w:type="dxa"/>
          </w:tcPr>
          <w:p w14:paraId="1E7E0FE1" w14:textId="77777777" w:rsidR="000B74EE" w:rsidRDefault="000B74EE" w:rsidP="000B74EE"/>
        </w:tc>
        <w:tc>
          <w:tcPr>
            <w:tcW w:w="720" w:type="dxa"/>
          </w:tcPr>
          <w:p w14:paraId="6533E4A8" w14:textId="77777777" w:rsidR="000B74EE" w:rsidRDefault="000B74EE" w:rsidP="000B74EE"/>
        </w:tc>
        <w:tc>
          <w:tcPr>
            <w:tcW w:w="900" w:type="dxa"/>
          </w:tcPr>
          <w:p w14:paraId="12D7EA89" w14:textId="77777777" w:rsidR="000B74EE" w:rsidRDefault="000B74EE" w:rsidP="000B74EE"/>
        </w:tc>
        <w:tc>
          <w:tcPr>
            <w:tcW w:w="900" w:type="dxa"/>
          </w:tcPr>
          <w:p w14:paraId="004D33A9" w14:textId="77777777" w:rsidR="000B74EE" w:rsidRDefault="000B74EE" w:rsidP="000B74EE"/>
        </w:tc>
        <w:tc>
          <w:tcPr>
            <w:tcW w:w="900" w:type="dxa"/>
          </w:tcPr>
          <w:p w14:paraId="2CC37C1D" w14:textId="77777777" w:rsidR="000B74EE" w:rsidRDefault="000B74EE" w:rsidP="000B74EE"/>
        </w:tc>
        <w:tc>
          <w:tcPr>
            <w:tcW w:w="900" w:type="dxa"/>
          </w:tcPr>
          <w:p w14:paraId="627D3455" w14:textId="77777777" w:rsidR="000B74EE" w:rsidRDefault="000B74EE" w:rsidP="000B74EE"/>
        </w:tc>
        <w:tc>
          <w:tcPr>
            <w:tcW w:w="810" w:type="dxa"/>
          </w:tcPr>
          <w:p w14:paraId="784D9A42" w14:textId="77777777" w:rsidR="000B74EE" w:rsidRDefault="000B74EE" w:rsidP="000B74EE"/>
        </w:tc>
      </w:tr>
      <w:tr w:rsidR="000B74EE" w14:paraId="6168E456" w14:textId="77777777">
        <w:tc>
          <w:tcPr>
            <w:tcW w:w="648" w:type="dxa"/>
          </w:tcPr>
          <w:p w14:paraId="7F57E362" w14:textId="77777777" w:rsidR="000B74EE" w:rsidRDefault="000B74EE" w:rsidP="000B74EE"/>
        </w:tc>
        <w:tc>
          <w:tcPr>
            <w:tcW w:w="720" w:type="dxa"/>
          </w:tcPr>
          <w:p w14:paraId="69BB266D" w14:textId="77777777" w:rsidR="000B74EE" w:rsidRDefault="000B74EE" w:rsidP="000B74EE"/>
        </w:tc>
        <w:tc>
          <w:tcPr>
            <w:tcW w:w="900" w:type="dxa"/>
          </w:tcPr>
          <w:p w14:paraId="4BBE1F4E" w14:textId="77777777" w:rsidR="000B74EE" w:rsidRDefault="000B74EE" w:rsidP="000B74EE"/>
        </w:tc>
        <w:tc>
          <w:tcPr>
            <w:tcW w:w="720" w:type="dxa"/>
          </w:tcPr>
          <w:p w14:paraId="57C3C8E7" w14:textId="77777777" w:rsidR="000B74EE" w:rsidRDefault="000B74EE" w:rsidP="000B74EE"/>
        </w:tc>
        <w:tc>
          <w:tcPr>
            <w:tcW w:w="900" w:type="dxa"/>
          </w:tcPr>
          <w:p w14:paraId="0CFF3065" w14:textId="77777777" w:rsidR="000B74EE" w:rsidRDefault="000B74EE" w:rsidP="000B74EE"/>
        </w:tc>
        <w:tc>
          <w:tcPr>
            <w:tcW w:w="900" w:type="dxa"/>
          </w:tcPr>
          <w:p w14:paraId="34F04A70" w14:textId="77777777" w:rsidR="000B74EE" w:rsidRDefault="000B74EE" w:rsidP="000B74EE"/>
        </w:tc>
        <w:tc>
          <w:tcPr>
            <w:tcW w:w="900" w:type="dxa"/>
          </w:tcPr>
          <w:p w14:paraId="016489ED" w14:textId="77777777" w:rsidR="000B74EE" w:rsidRDefault="000B74EE" w:rsidP="000B74EE"/>
        </w:tc>
        <w:tc>
          <w:tcPr>
            <w:tcW w:w="900" w:type="dxa"/>
          </w:tcPr>
          <w:p w14:paraId="090BF768" w14:textId="77777777" w:rsidR="000B74EE" w:rsidRDefault="000B74EE" w:rsidP="000B74EE"/>
        </w:tc>
        <w:tc>
          <w:tcPr>
            <w:tcW w:w="810" w:type="dxa"/>
          </w:tcPr>
          <w:p w14:paraId="2B1F0E00" w14:textId="77777777" w:rsidR="000B74EE" w:rsidRDefault="000B74EE" w:rsidP="000B74EE"/>
        </w:tc>
      </w:tr>
      <w:tr w:rsidR="000B74EE" w14:paraId="408E3B9C" w14:textId="77777777">
        <w:tc>
          <w:tcPr>
            <w:tcW w:w="7398" w:type="dxa"/>
            <w:gridSpan w:val="9"/>
          </w:tcPr>
          <w:p w14:paraId="100CA0A2" w14:textId="77777777" w:rsidR="000B74EE" w:rsidRDefault="000B74EE" w:rsidP="000B74EE">
            <w:pPr>
              <w:tabs>
                <w:tab w:val="left" w:pos="360"/>
              </w:tabs>
              <w:ind w:left="288" w:hanging="288"/>
            </w:pPr>
            <w:r>
              <w:t>*</w:t>
            </w:r>
            <w:r>
              <w:tab/>
              <w:t xml:space="preserve"> Implicit H will  not be added to reach valences marked with *</w:t>
            </w:r>
          </w:p>
          <w:p w14:paraId="4F7B1981" w14:textId="77777777" w:rsidR="000B74EE" w:rsidRDefault="000B74EE" w:rsidP="000B74EE">
            <w:pPr>
              <w:tabs>
                <w:tab w:val="left" w:pos="360"/>
              </w:tabs>
              <w:ind w:left="288" w:hanging="288"/>
            </w:pPr>
            <w:r>
              <w:t>**</w:t>
            </w:r>
            <w:r>
              <w:tab/>
              <w:t xml:space="preserve"> M1 – only lowest valence is used for salt disconnection;</w:t>
            </w:r>
            <w:r>
              <w:br/>
              <w:t xml:space="preserve"> M2 – the lowest and the 2</w:t>
            </w:r>
            <w:r>
              <w:rPr>
                <w:vertAlign w:val="superscript"/>
              </w:rPr>
              <w:t>nd</w:t>
            </w:r>
            <w:r>
              <w:t xml:space="preserve"> to the lowest valence are used for salt disconnection.</w:t>
            </w:r>
          </w:p>
        </w:tc>
      </w:tr>
    </w:tbl>
    <w:p w14:paraId="2B91B008" w14:textId="77777777" w:rsidR="00BB162C" w:rsidRDefault="00BB162C">
      <w:r>
        <w:tab/>
      </w:r>
    </w:p>
    <w:p w14:paraId="0F1AED03" w14:textId="77777777" w:rsidR="00BB162C" w:rsidRDefault="00BB162C"/>
    <w:p w14:paraId="17035838" w14:textId="77777777" w:rsidR="008A5AAF" w:rsidRDefault="00BB162C" w:rsidP="008A5AAF">
      <w:pPr>
        <w:pStyle w:val="Textkrper"/>
      </w:pPr>
      <w:r>
        <w:rPr>
          <w:b/>
        </w:rPr>
        <w:br w:type="page"/>
      </w:r>
    </w:p>
    <w:p w14:paraId="765C24CC" w14:textId="77777777" w:rsidR="00BB162C" w:rsidRDefault="00BB162C">
      <w:pPr>
        <w:pStyle w:val="berschrift1"/>
        <w:rPr>
          <w:b/>
          <w:bCs/>
          <w:szCs w:val="24"/>
        </w:rPr>
      </w:pPr>
      <w:bookmarkStart w:id="127" w:name="_Toc41832850"/>
      <w:r>
        <w:rPr>
          <w:b/>
          <w:sz w:val="26"/>
          <w:szCs w:val="26"/>
        </w:rPr>
        <w:lastRenderedPageBreak/>
        <w:t>Appendix 2. Abbreviations and Layer Precedence</w:t>
      </w:r>
      <w:bookmarkEnd w:id="127"/>
    </w:p>
    <w:p w14:paraId="47FC98C0" w14:textId="77777777" w:rsidR="008A5AAF" w:rsidRDefault="008A5AAF" w:rsidP="008A5AAF">
      <w:pPr>
        <w:pStyle w:val="Textkrper"/>
      </w:pPr>
    </w:p>
    <w:p w14:paraId="407CD44B" w14:textId="77777777" w:rsidR="00A80C09" w:rsidRDefault="00A80C09" w:rsidP="00A80C09">
      <w:pPr>
        <w:pStyle w:val="berschrift2"/>
      </w:pPr>
      <w:bookmarkStart w:id="128" w:name="_Toc41832851"/>
      <w:r>
        <w:t>a. Layer Precedence</w:t>
      </w:r>
      <w:bookmarkEnd w:id="128"/>
    </w:p>
    <w:p w14:paraId="0FE91339" w14:textId="77777777" w:rsidR="00A80C09" w:rsidRDefault="00A80C09" w:rsidP="00A80C09">
      <w:pPr>
        <w:pStyle w:val="Textkrper"/>
      </w:pPr>
    </w:p>
    <w:p w14:paraId="7B931A3D"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The layer precedence is depicted in the following chart:</w:t>
      </w:r>
    </w:p>
    <w:p w14:paraId="5562A0A0"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43B90DBD" w14:textId="77777777" w:rsidR="00BB162C" w:rsidRDefault="00F9455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rPr>
      </w:pPr>
      <w:r>
        <w:rPr>
          <w:rStyle w:val="BodyTextChar"/>
          <w:noProof/>
          <w:lang w:val="de-DE" w:eastAsia="de-DE"/>
        </w:rPr>
        <mc:AlternateContent>
          <mc:Choice Requires="wpc">
            <w:drawing>
              <wp:inline distT="0" distB="0" distL="0" distR="0" wp14:anchorId="18049AA3" wp14:editId="03AD305E">
                <wp:extent cx="5486400" cy="6286500"/>
                <wp:effectExtent l="19050" t="19050" r="9525" b="9525"/>
                <wp:docPr id="733"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70" name="Rectangle 100"/>
                        <wps:cNvSpPr>
                          <a:spLocks noChangeArrowheads="1"/>
                        </wps:cNvSpPr>
                        <wps:spPr bwMode="auto">
                          <a:xfrm>
                            <a:off x="457200" y="114300"/>
                            <a:ext cx="4457700" cy="1828800"/>
                          </a:xfrm>
                          <a:prstGeom prst="rect">
                            <a:avLst/>
                          </a:prstGeom>
                          <a:solidFill>
                            <a:srgbClr val="FFFFFF"/>
                          </a:solidFill>
                          <a:ln w="9525">
                            <a:solidFill>
                              <a:srgbClr val="000000"/>
                            </a:solidFill>
                            <a:miter lim="800000"/>
                            <a:headEnd/>
                            <a:tailEnd/>
                          </a:ln>
                        </wps:spPr>
                        <wps:txbx>
                          <w:txbxContent>
                            <w:p w14:paraId="0E7B3CB5" w14:textId="77777777" w:rsidR="00964F81" w:rsidRPr="008A5AAF" w:rsidRDefault="00964F81">
                              <w:pPr>
                                <w:rPr>
                                  <w:rStyle w:val="BodyTextChar"/>
                                  <w:b/>
                                </w:rPr>
                              </w:pPr>
                              <w:r w:rsidRPr="008A5AAF">
                                <w:rPr>
                                  <w:rStyle w:val="BodyTextChar"/>
                                  <w:b/>
                                </w:rPr>
                                <w:t xml:space="preserve">Main Layer (immediately follows the </w:t>
                              </w:r>
                              <w:proofErr w:type="spellStart"/>
                              <w:r w:rsidRPr="008A5AAF">
                                <w:rPr>
                                  <w:rStyle w:val="BodyTextChar"/>
                                  <w:b/>
                                </w:rPr>
                                <w:t>INChI</w:t>
                              </w:r>
                              <w:proofErr w:type="spellEnd"/>
                              <w:r w:rsidRPr="008A5AAF">
                                <w:rPr>
                                  <w:rStyle w:val="BodyTextChar"/>
                                  <w:b/>
                                </w:rPr>
                                <w:t xml:space="preserve"> version)</w:t>
                              </w:r>
                            </w:p>
                            <w:p w14:paraId="28D4A15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/{formula}</w:t>
                              </w:r>
                            </w:p>
                            <w:p w14:paraId="003DE87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/c{connections}</w:t>
                              </w:r>
                            </w:p>
                            <w:p w14:paraId="620CB62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H_atoms</w:t>
                              </w:r>
                              <w:proofErr w:type="spellEnd"/>
                              <w:r>
                                <w:rPr>
                                  <w:sz w:val="18"/>
                                  <w:szCs w:val="18"/>
                                </w:rPr>
                                <w:t>}</w:t>
                              </w:r>
                            </w:p>
                            <w:p w14:paraId="1CB4356F"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Charge layer:</w:t>
                              </w:r>
                            </w:p>
                            <w:p w14:paraId="4872A79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/q{charge}</w:t>
                              </w:r>
                            </w:p>
                            <w:p w14:paraId="7193EB2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/p{protons}</w:t>
                              </w:r>
                            </w:p>
                            <w:p w14:paraId="52B1F457" w14:textId="77777777" w:rsidR="00964F81" w:rsidRDefault="00964F81" w:rsidP="00374CE2">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Pr>
                                  <w:rStyle w:val="BodyTextChar"/>
                                  <w:b/>
                                </w:rPr>
                                <w:t>Polymer connectivity layer</w:t>
                              </w:r>
                              <w:r w:rsidRPr="008A5AAF">
                                <w:rPr>
                                  <w:rStyle w:val="BodyTextChar"/>
                                  <w:b/>
                                </w:rPr>
                                <w:t>:</w:t>
                              </w:r>
                            </w:p>
                            <w:p w14:paraId="0FF7831A" w14:textId="77777777" w:rsidR="00964F81" w:rsidRDefault="00964F81" w:rsidP="00374CE2">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/z{experimental}</w:t>
                              </w:r>
                            </w:p>
                            <w:p w14:paraId="256D3997" w14:textId="77777777" w:rsidR="00964F81" w:rsidRPr="008A5AAF" w:rsidRDefault="00964F81">
                              <w:pPr>
                                <w:pStyle w:val="HTMLVorformatiert"/>
                                <w:keepNext/>
                                <w:keepLines/>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Stereo layer:</w:t>
                              </w:r>
                            </w:p>
                            <w:p w14:paraId="6A4711B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stereo:dbond</w:t>
                              </w:r>
                              <w:proofErr w:type="spellEnd"/>
                              <w:proofErr w:type="gramEnd"/>
                              <w:r>
                                <w:rPr>
                                  <w:sz w:val="18"/>
                                  <w:szCs w:val="18"/>
                                </w:rPr>
                                <w:t>}</w:t>
                              </w:r>
                            </w:p>
                            <w:p w14:paraId="437FC511"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stereo:sp</w:t>
                              </w:r>
                              <w:proofErr w:type="gramEnd"/>
                              <w:r>
                                <w:rPr>
                                  <w:sz w:val="18"/>
                                  <w:szCs w:val="18"/>
                                </w:rPr>
                                <w:t>3}</w:t>
                              </w:r>
                            </w:p>
                            <w:p w14:paraId="17B7F55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stereo:sp</w:t>
                              </w:r>
                              <w:proofErr w:type="gramEnd"/>
                              <w:r>
                                <w:rPr>
                                  <w:sz w:val="18"/>
                                  <w:szCs w:val="18"/>
                                </w:rPr>
                                <w:t>3:inverted}</w:t>
                              </w:r>
                            </w:p>
                            <w:p w14:paraId="074CE8F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txbxContent>
                        </wps:txbx>
                        <wps:bodyPr rot="0" vert="horz" wrap="square" lIns="91440" tIns="45720" rIns="91440" bIns="45720" anchor="t" anchorCtr="0" upright="1">
                          <a:noAutofit/>
                        </wps:bodyPr>
                      </wps:wsp>
                      <wps:wsp>
                        <wps:cNvPr id="271" name="Rectangle 101"/>
                        <wps:cNvSpPr>
                          <a:spLocks noChangeArrowheads="1"/>
                        </wps:cNvSpPr>
                        <wps:spPr bwMode="auto">
                          <a:xfrm>
                            <a:off x="114300" y="2399665"/>
                            <a:ext cx="2628900" cy="1143000"/>
                          </a:xfrm>
                          <a:prstGeom prst="rect">
                            <a:avLst/>
                          </a:prstGeom>
                          <a:solidFill>
                            <a:srgbClr val="FFFFFF"/>
                          </a:solidFill>
                          <a:ln w="9525">
                            <a:solidFill>
                              <a:srgbClr val="000000"/>
                            </a:solidFill>
                            <a:miter lim="800000"/>
                            <a:headEnd/>
                            <a:tailEnd/>
                          </a:ln>
                        </wps:spPr>
                        <wps:txbx>
                          <w:txbxContent>
                            <w:p w14:paraId="057D4A39"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Isotopic Layer</w:t>
                              </w:r>
                            </w:p>
                            <w:p w14:paraId="329512D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proofErr w:type="gramStart"/>
                              <w:r>
                                <w:rPr>
                                  <w:sz w:val="18"/>
                                  <w:szCs w:val="18"/>
                                </w:rPr>
                                <w:t>isotopic:atoms</w:t>
                              </w:r>
                              <w:proofErr w:type="spellEnd"/>
                              <w:proofErr w:type="gramEnd"/>
                              <w:r>
                                <w:rPr>
                                  <w:sz w:val="18"/>
                                  <w:szCs w:val="18"/>
                                </w:rPr>
                                <w:t>}*</w:t>
                              </w:r>
                            </w:p>
                            <w:p w14:paraId="1C00D3C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proofErr w:type="gramStart"/>
                              <w:r>
                                <w:rPr>
                                  <w:sz w:val="18"/>
                                  <w:szCs w:val="18"/>
                                </w:rPr>
                                <w:t>isotopic:exchangeable</w:t>
                              </w:r>
                              <w:proofErr w:type="gramEnd"/>
                              <w:r>
                                <w:rPr>
                                  <w:sz w:val="18"/>
                                  <w:szCs w:val="18"/>
                                </w:rPr>
                                <w:t>_H</w:t>
                              </w:r>
                              <w:proofErr w:type="spellEnd"/>
                              <w:r>
                                <w:rPr>
                                  <w:sz w:val="18"/>
                                  <w:szCs w:val="18"/>
                                </w:rPr>
                                <w:t>}</w:t>
                              </w:r>
                            </w:p>
                            <w:p w14:paraId="66C8E43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isotopic:stereo</w:t>
                              </w:r>
                              <w:proofErr w:type="gramEnd"/>
                              <w:r>
                                <w:rPr>
                                  <w:sz w:val="18"/>
                                  <w:szCs w:val="18"/>
                                </w:rPr>
                                <w:t>:dbond</w:t>
                              </w:r>
                              <w:proofErr w:type="spellEnd"/>
                              <w:r>
                                <w:rPr>
                                  <w:sz w:val="18"/>
                                  <w:szCs w:val="18"/>
                                </w:rPr>
                                <w:t>}</w:t>
                              </w:r>
                            </w:p>
                            <w:p w14:paraId="43E8D06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isotopic:stereo</w:t>
                              </w:r>
                              <w:proofErr w:type="gramEnd"/>
                              <w:r>
                                <w:rPr>
                                  <w:sz w:val="18"/>
                                  <w:szCs w:val="18"/>
                                </w:rPr>
                                <w:t>:sp3}</w:t>
                              </w:r>
                            </w:p>
                            <w:p w14:paraId="5590BE6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isotopic:stereo</w:t>
                              </w:r>
                              <w:proofErr w:type="gramEnd"/>
                              <w:r>
                                <w:rPr>
                                  <w:sz w:val="18"/>
                                  <w:szCs w:val="18"/>
                                </w:rPr>
                                <w:t>:sp3:inverted}</w:t>
                              </w:r>
                            </w:p>
                            <w:p w14:paraId="2CE4BF2C"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isotopic:stereo:type</w:t>
                              </w:r>
                              <w:proofErr w:type="spellEnd"/>
                              <w:r>
                                <w:rPr>
                                  <w:sz w:val="18"/>
                                  <w:szCs w:val="18"/>
                                </w:rPr>
                                <w:t xml:space="preserve"> }</w:t>
                              </w:r>
                            </w:p>
                          </w:txbxContent>
                        </wps:txbx>
                        <wps:bodyPr rot="0" vert="horz" wrap="square" lIns="91440" tIns="45720" rIns="91440" bIns="45720" anchor="t" anchorCtr="0" upright="1">
                          <a:noAutofit/>
                        </wps:bodyPr>
                      </wps:wsp>
                      <wps:wsp>
                        <wps:cNvPr id="274" name="Rectangle 102"/>
                        <wps:cNvSpPr>
                          <a:spLocks noChangeArrowheads="1"/>
                        </wps:cNvSpPr>
                        <wps:spPr bwMode="auto">
                          <a:xfrm>
                            <a:off x="2857500" y="2399665"/>
                            <a:ext cx="2514600" cy="1372235"/>
                          </a:xfrm>
                          <a:prstGeom prst="rect">
                            <a:avLst/>
                          </a:prstGeom>
                          <a:solidFill>
                            <a:srgbClr val="FFFFFF"/>
                          </a:solidFill>
                          <a:ln w="9525">
                            <a:solidFill>
                              <a:srgbClr val="000000"/>
                            </a:solidFill>
                            <a:miter lim="800000"/>
                            <a:headEnd/>
                            <a:tailEnd/>
                          </a:ln>
                        </wps:spPr>
                        <wps:txbx>
                          <w:txbxContent>
                            <w:p w14:paraId="72B415F2"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Fixed H layer</w:t>
                              </w:r>
                            </w:p>
                            <w:p w14:paraId="01BAE1F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w:t>
                              </w:r>
                              <w:proofErr w:type="spellStart"/>
                              <w:r>
                                <w:rPr>
                                  <w:sz w:val="18"/>
                                  <w:szCs w:val="18"/>
                                </w:rPr>
                                <w:t>fixed_</w:t>
                              </w:r>
                              <w:proofErr w:type="gramStart"/>
                              <w:r>
                                <w:rPr>
                                  <w:sz w:val="18"/>
                                  <w:szCs w:val="18"/>
                                </w:rPr>
                                <w:t>H:formula</w:t>
                              </w:r>
                              <w:proofErr w:type="spellEnd"/>
                              <w:proofErr w:type="gramEnd"/>
                              <w:r>
                                <w:rPr>
                                  <w:sz w:val="18"/>
                                  <w:szCs w:val="18"/>
                                </w:rPr>
                                <w:t>}*</w:t>
                              </w:r>
                            </w:p>
                            <w:p w14:paraId="797BC71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lang w:val="pt-BR"/>
                                </w:rPr>
                              </w:pPr>
                              <w:r>
                                <w:rPr>
                                  <w:sz w:val="18"/>
                                  <w:szCs w:val="18"/>
                                  <w:lang w:val="pt-BR"/>
                                </w:rPr>
                                <w:t>/h{fixed_H:H_fixed}</w:t>
                              </w:r>
                            </w:p>
                            <w:p w14:paraId="1C9117E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w:t>
                              </w:r>
                              <w:proofErr w:type="spellStart"/>
                              <w:r>
                                <w:rPr>
                                  <w:sz w:val="18"/>
                                  <w:szCs w:val="18"/>
                                </w:rPr>
                                <w:t>fixed_</w:t>
                              </w:r>
                              <w:proofErr w:type="gramStart"/>
                              <w:r>
                                <w:rPr>
                                  <w:sz w:val="18"/>
                                  <w:szCs w:val="18"/>
                                </w:rPr>
                                <w:t>H:charge</w:t>
                              </w:r>
                              <w:proofErr w:type="spellEnd"/>
                              <w:proofErr w:type="gramEnd"/>
                              <w:r>
                                <w:rPr>
                                  <w:sz w:val="18"/>
                                  <w:szCs w:val="18"/>
                                </w:rPr>
                                <w:t>}</w:t>
                              </w:r>
                            </w:p>
                            <w:p w14:paraId="054E7DA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H:stereo</w:t>
                              </w:r>
                              <w:proofErr w:type="gramEnd"/>
                              <w:r>
                                <w:rPr>
                                  <w:sz w:val="18"/>
                                  <w:szCs w:val="18"/>
                                </w:rPr>
                                <w:t>:dbond</w:t>
                              </w:r>
                              <w:proofErr w:type="spellEnd"/>
                              <w:r>
                                <w:rPr>
                                  <w:sz w:val="18"/>
                                  <w:szCs w:val="18"/>
                                </w:rPr>
                                <w:t>}</w:t>
                              </w:r>
                            </w:p>
                            <w:p w14:paraId="2F36C11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H:stereo</w:t>
                              </w:r>
                              <w:proofErr w:type="gramEnd"/>
                              <w:r>
                                <w:rPr>
                                  <w:sz w:val="18"/>
                                  <w:szCs w:val="18"/>
                                </w:rPr>
                                <w:t>:sp3}</w:t>
                              </w:r>
                            </w:p>
                            <w:p w14:paraId="62995D6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H:stereo</w:t>
                              </w:r>
                              <w:proofErr w:type="gramEnd"/>
                              <w:r>
                                <w:rPr>
                                  <w:sz w:val="18"/>
                                  <w:szCs w:val="18"/>
                                </w:rPr>
                                <w:t>:sp3:inverted}</w:t>
                              </w:r>
                            </w:p>
                            <w:p w14:paraId="30A1030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/s{</w:t>
                              </w:r>
                              <w:proofErr w:type="spellStart"/>
                              <w:r>
                                <w:rPr>
                                  <w:sz w:val="18"/>
                                  <w:szCs w:val="18"/>
                                </w:rPr>
                                <w:t>fixed_</w:t>
                              </w:r>
                              <w:proofErr w:type="gramStart"/>
                              <w:r>
                                <w:rPr>
                                  <w:sz w:val="18"/>
                                  <w:szCs w:val="18"/>
                                </w:rPr>
                                <w:t>H:stereo</w:t>
                              </w:r>
                              <w:proofErr w:type="gramEnd"/>
                              <w:r>
                                <w:rPr>
                                  <w:sz w:val="18"/>
                                  <w:szCs w:val="18"/>
                                </w:rPr>
                                <w:t>:type</w:t>
                              </w:r>
                              <w:proofErr w:type="spellEnd"/>
                              <w:r>
                                <w:rPr>
                                  <w:sz w:val="18"/>
                                  <w:szCs w:val="18"/>
                                </w:rPr>
                                <w:t>}</w:t>
                              </w:r>
                            </w:p>
                            <w:p w14:paraId="2BFEB9E7"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/o{</w:t>
                              </w:r>
                              <w:proofErr w:type="spellStart"/>
                              <w:r>
                                <w:rPr>
                                  <w:sz w:val="18"/>
                                  <w:szCs w:val="18"/>
                                </w:rPr>
                                <w:t>fixed_</w:t>
                              </w:r>
                              <w:proofErr w:type="gramStart"/>
                              <w:r>
                                <w:rPr>
                                  <w:sz w:val="18"/>
                                  <w:szCs w:val="18"/>
                                </w:rPr>
                                <w:t>H:transposition</w:t>
                              </w:r>
                              <w:proofErr w:type="spellEnd"/>
                              <w:proofErr w:type="gramEnd"/>
                              <w:r>
                                <w:rPr>
                                  <w:sz w:val="18"/>
                                  <w:szCs w:val="18"/>
                                </w:rPr>
                                <w:t>}</w:t>
                              </w:r>
                            </w:p>
                          </w:txbxContent>
                        </wps:txbx>
                        <wps:bodyPr rot="0" vert="horz" wrap="square" lIns="91440" tIns="45720" rIns="91440" bIns="45720" anchor="t" anchorCtr="0" upright="1">
                          <a:noAutofit/>
                        </wps:bodyPr>
                      </wps:wsp>
                      <wps:wsp>
                        <wps:cNvPr id="47" name="Rectangle 103"/>
                        <wps:cNvSpPr>
                          <a:spLocks noChangeArrowheads="1"/>
                        </wps:cNvSpPr>
                        <wps:spPr bwMode="auto">
                          <a:xfrm>
                            <a:off x="2057400" y="4228465"/>
                            <a:ext cx="3314700" cy="1485900"/>
                          </a:xfrm>
                          <a:prstGeom prst="rect">
                            <a:avLst/>
                          </a:prstGeom>
                          <a:solidFill>
                            <a:srgbClr val="FFFFFF"/>
                          </a:solidFill>
                          <a:ln w="9525">
                            <a:solidFill>
                              <a:srgbClr val="000000"/>
                            </a:solidFill>
                            <a:miter lim="800000"/>
                            <a:headEnd/>
                            <a:tailEnd/>
                          </a:ln>
                        </wps:spPr>
                        <wps:txbx>
                          <w:txbxContent>
                            <w:p w14:paraId="26788DBB"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Fixed H layer (isotopic part)</w:t>
                              </w:r>
                            </w:p>
                            <w:p w14:paraId="79E1FCAC"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b/>
                                  <w:sz w:val="18"/>
                                  <w:szCs w:val="18"/>
                                </w:rPr>
                              </w:pPr>
                            </w:p>
                            <w:p w14:paraId="6DA7461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4539116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395DCB6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5E5000B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3E39047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2C6E013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txbxContent>
                        </wps:txbx>
                        <wps:bodyPr rot="0" vert="horz" wrap="square" lIns="91440" tIns="45720" rIns="91440" bIns="45720" anchor="t" anchorCtr="0" upright="1">
                          <a:noAutofit/>
                        </wps:bodyPr>
                      </wps:wsp>
                      <wps:wsp>
                        <wps:cNvPr id="50" name="Line 104"/>
                        <wps:cNvCnPr>
                          <a:cxnSpLocks noChangeShapeType="1"/>
                        </wps:cNvCnPr>
                        <wps:spPr bwMode="auto">
                          <a:xfrm flipV="1">
                            <a:off x="1257300" y="1943100"/>
                            <a:ext cx="1485900" cy="456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105"/>
                        <wps:cNvCnPr>
                          <a:cxnSpLocks noChangeShapeType="1"/>
                        </wps:cNvCnPr>
                        <wps:spPr bwMode="auto">
                          <a:xfrm flipH="1" flipV="1">
                            <a:off x="2743200" y="1943100"/>
                            <a:ext cx="1257300" cy="456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Rectangle 106"/>
                        <wps:cNvSpPr>
                          <a:spLocks noChangeArrowheads="1"/>
                        </wps:cNvSpPr>
                        <wps:spPr bwMode="auto">
                          <a:xfrm>
                            <a:off x="457200" y="5905500"/>
                            <a:ext cx="4914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5FCDD4" w14:textId="77777777" w:rsidR="00964F81" w:rsidRDefault="00964F81">
                              <w:pPr>
                                <w:jc w:val="center"/>
                                <w:rPr>
                                  <w:b/>
                                </w:rPr>
                              </w:pPr>
                              <w:proofErr w:type="spellStart"/>
                              <w:r>
                                <w:rPr>
                                  <w:b/>
                                </w:rPr>
                                <w:t>InChI</w:t>
                              </w:r>
                              <w:proofErr w:type="spellEnd"/>
                              <w:r>
                                <w:rPr>
                                  <w:b/>
                                </w:rPr>
                                <w:t xml:space="preserve"> layer precedence chart</w:t>
                              </w:r>
                            </w:p>
                          </w:txbxContent>
                        </wps:txbx>
                        <wps:bodyPr rot="0" vert="horz" wrap="square" lIns="91440" tIns="45720" rIns="91440" bIns="45720" anchor="t" anchorCtr="0" upright="1">
                          <a:noAutofit/>
                        </wps:bodyPr>
                      </wps:wsp>
                      <wps:wsp>
                        <wps:cNvPr id="60" name="Text Box 107"/>
                        <wps:cNvSpPr txBox="1">
                          <a:spLocks noChangeArrowheads="1"/>
                        </wps:cNvSpPr>
                        <wps:spPr bwMode="auto">
                          <a:xfrm>
                            <a:off x="4457700" y="228600"/>
                            <a:ext cx="342900"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89777" w14:textId="77777777" w:rsidR="00964F81" w:rsidRDefault="00964F81">
                              <w:pPr>
                                <w:rPr>
                                  <w:b/>
                                </w:rPr>
                              </w:pPr>
                              <w:r>
                                <w:rPr>
                                  <w:b/>
                                </w:rPr>
                                <w:t>M</w:t>
                              </w:r>
                            </w:p>
                          </w:txbxContent>
                        </wps:txbx>
                        <wps:bodyPr rot="0" vert="horz" wrap="square" lIns="91440" tIns="45720" rIns="91440" bIns="45720" anchor="t" anchorCtr="0" upright="1">
                          <a:noAutofit/>
                        </wps:bodyPr>
                      </wps:wsp>
                      <wps:wsp>
                        <wps:cNvPr id="291" name="Text Box 108"/>
                        <wps:cNvSpPr txBox="1">
                          <a:spLocks noChangeArrowheads="1"/>
                        </wps:cNvSpPr>
                        <wps:spPr bwMode="auto">
                          <a:xfrm>
                            <a:off x="2171700" y="25146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99EF8" w14:textId="77777777" w:rsidR="00964F81" w:rsidRDefault="00964F81">
                              <w:pPr>
                                <w:rPr>
                                  <w:b/>
                                </w:rPr>
                              </w:pPr>
                              <w:r>
                                <w:rPr>
                                  <w:b/>
                                </w:rPr>
                                <w:t>MI</w:t>
                              </w:r>
                            </w:p>
                          </w:txbxContent>
                        </wps:txbx>
                        <wps:bodyPr rot="0" vert="horz" wrap="square" lIns="91440" tIns="45720" rIns="91440" bIns="45720" anchor="t" anchorCtr="0" upright="1">
                          <a:noAutofit/>
                        </wps:bodyPr>
                      </wps:wsp>
                      <wps:wsp>
                        <wps:cNvPr id="292" name="Text Box 109"/>
                        <wps:cNvSpPr txBox="1">
                          <a:spLocks noChangeArrowheads="1"/>
                        </wps:cNvSpPr>
                        <wps:spPr bwMode="auto">
                          <a:xfrm>
                            <a:off x="4914900" y="251460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8894E" w14:textId="77777777" w:rsidR="00964F81" w:rsidRDefault="00964F81">
                              <w:pPr>
                                <w:rPr>
                                  <w:b/>
                                </w:rPr>
                              </w:pPr>
                              <w:r>
                                <w:rPr>
                                  <w:b/>
                                </w:rPr>
                                <w:t>F</w:t>
                              </w:r>
                            </w:p>
                          </w:txbxContent>
                        </wps:txbx>
                        <wps:bodyPr rot="0" vert="horz" wrap="square" lIns="91440" tIns="45720" rIns="91440" bIns="45720" anchor="t" anchorCtr="0" upright="1">
                          <a:noAutofit/>
                        </wps:bodyPr>
                      </wps:wsp>
                      <wps:wsp>
                        <wps:cNvPr id="293" name="Text Box 110"/>
                        <wps:cNvSpPr txBox="1">
                          <a:spLocks noChangeArrowheads="1"/>
                        </wps:cNvSpPr>
                        <wps:spPr bwMode="auto">
                          <a:xfrm>
                            <a:off x="4800600" y="43434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16A281" w14:textId="77777777" w:rsidR="00964F81" w:rsidRDefault="00964F81">
                              <w:pPr>
                                <w:rPr>
                                  <w:b/>
                                </w:rPr>
                              </w:pPr>
                              <w:r>
                                <w:rPr>
                                  <w:b/>
                                </w:rPr>
                                <w:t>FI</w:t>
                              </w:r>
                            </w:p>
                          </w:txbxContent>
                        </wps:txbx>
                        <wps:bodyPr rot="0" vert="horz" wrap="square" lIns="91440" tIns="45720" rIns="91440" bIns="45720" anchor="t" anchorCtr="0" upright="1">
                          <a:noAutofit/>
                        </wps:bodyPr>
                      </wps:wsp>
                      <wps:wsp>
                        <wps:cNvPr id="294" name="Text Box 111"/>
                        <wps:cNvSpPr txBox="1">
                          <a:spLocks noChangeArrowheads="1"/>
                        </wps:cNvSpPr>
                        <wps:spPr bwMode="auto">
                          <a:xfrm>
                            <a:off x="2171700" y="4572000"/>
                            <a:ext cx="2057400" cy="228600"/>
                          </a:xfrm>
                          <a:prstGeom prst="rect">
                            <a:avLst/>
                          </a:prstGeom>
                          <a:solidFill>
                            <a:srgbClr val="FFFFFF"/>
                          </a:solidFill>
                          <a:ln w="9525">
                            <a:solidFill>
                              <a:srgbClr val="000000"/>
                            </a:solidFill>
                            <a:miter lim="800000"/>
                            <a:headEnd/>
                            <a:tailEnd/>
                          </a:ln>
                        </wps:spPr>
                        <wps:txbx>
                          <w:txbxContent>
                            <w:p w14:paraId="669E4C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r>
                                <w:rPr>
                                  <w:sz w:val="18"/>
                                  <w:szCs w:val="18"/>
                                </w:rPr>
                                <w:t>fixed_</w:t>
                              </w:r>
                              <w:proofErr w:type="gramStart"/>
                              <w:r>
                                <w:rPr>
                                  <w:sz w:val="18"/>
                                  <w:szCs w:val="18"/>
                                </w:rPr>
                                <w:t>H:isotopic</w:t>
                              </w:r>
                              <w:proofErr w:type="gramEnd"/>
                              <w:r>
                                <w:rPr>
                                  <w:sz w:val="18"/>
                                  <w:szCs w:val="18"/>
                                </w:rPr>
                                <w:t>:atoms</w:t>
                              </w:r>
                              <w:proofErr w:type="spellEnd"/>
                              <w:r>
                                <w:rPr>
                                  <w:sz w:val="18"/>
                                  <w:szCs w:val="18"/>
                                </w:rPr>
                                <w:t>}*</w:t>
                              </w:r>
                            </w:p>
                            <w:p w14:paraId="61E85EA0" w14:textId="77777777" w:rsidR="00964F81" w:rsidRDefault="00964F81"/>
                          </w:txbxContent>
                        </wps:txbx>
                        <wps:bodyPr rot="0" vert="horz" wrap="square" lIns="91440" tIns="45720" rIns="91440" bIns="45720" anchor="t" anchorCtr="0" upright="1">
                          <a:noAutofit/>
                        </wps:bodyPr>
                      </wps:wsp>
                      <wps:wsp>
                        <wps:cNvPr id="295" name="AutoShape 112"/>
                        <wps:cNvCnPr>
                          <a:cxnSpLocks noChangeShapeType="1"/>
                          <a:stCxn id="294" idx="1"/>
                        </wps:cNvCnPr>
                        <wps:spPr bwMode="auto">
                          <a:xfrm rot="10800000">
                            <a:off x="1257300" y="3543300"/>
                            <a:ext cx="914400" cy="114300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96" name="Text Box 113"/>
                        <wps:cNvSpPr txBox="1">
                          <a:spLocks noChangeArrowheads="1"/>
                        </wps:cNvSpPr>
                        <wps:spPr bwMode="auto">
                          <a:xfrm>
                            <a:off x="2171700" y="4914900"/>
                            <a:ext cx="3086100" cy="685800"/>
                          </a:xfrm>
                          <a:prstGeom prst="rect">
                            <a:avLst/>
                          </a:prstGeom>
                          <a:solidFill>
                            <a:srgbClr val="FFFFFF"/>
                          </a:solidFill>
                          <a:ln w="9525">
                            <a:solidFill>
                              <a:srgbClr val="000000"/>
                            </a:solidFill>
                            <a:miter lim="800000"/>
                            <a:headEnd/>
                            <a:tailEnd/>
                          </a:ln>
                        </wps:spPr>
                        <wps:txbx>
                          <w:txbxContent>
                            <w:p w14:paraId="7EDBBD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H:isotopic</w:t>
                              </w:r>
                              <w:proofErr w:type="gramEnd"/>
                              <w:r>
                                <w:rPr>
                                  <w:sz w:val="18"/>
                                  <w:szCs w:val="18"/>
                                </w:rPr>
                                <w:t>:stereo:dbond</w:t>
                              </w:r>
                              <w:proofErr w:type="spellEnd"/>
                              <w:r>
                                <w:rPr>
                                  <w:sz w:val="18"/>
                                  <w:szCs w:val="18"/>
                                </w:rPr>
                                <w:t>}</w:t>
                              </w:r>
                            </w:p>
                            <w:p w14:paraId="4F0087E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H:isotopic</w:t>
                              </w:r>
                              <w:proofErr w:type="gramEnd"/>
                              <w:r>
                                <w:rPr>
                                  <w:sz w:val="18"/>
                                  <w:szCs w:val="18"/>
                                </w:rPr>
                                <w:t>:stereo:sp3}</w:t>
                              </w:r>
                            </w:p>
                            <w:p w14:paraId="626969C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H:isotopic</w:t>
                              </w:r>
                              <w:proofErr w:type="gramEnd"/>
                              <w:r>
                                <w:rPr>
                                  <w:sz w:val="18"/>
                                  <w:szCs w:val="18"/>
                                </w:rPr>
                                <w:t>:stereo:sp3:inverted}</w:t>
                              </w:r>
                            </w:p>
                            <w:p w14:paraId="010BC320"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/s{</w:t>
                              </w:r>
                              <w:proofErr w:type="spellStart"/>
                              <w:r>
                                <w:rPr>
                                  <w:sz w:val="18"/>
                                  <w:szCs w:val="18"/>
                                </w:rPr>
                                <w:t>fixed_</w:t>
                              </w:r>
                              <w:proofErr w:type="gramStart"/>
                              <w:r>
                                <w:rPr>
                                  <w:sz w:val="18"/>
                                  <w:szCs w:val="18"/>
                                </w:rPr>
                                <w:t>H:isotopic</w:t>
                              </w:r>
                              <w:proofErr w:type="gramEnd"/>
                              <w:r>
                                <w:rPr>
                                  <w:sz w:val="18"/>
                                  <w:szCs w:val="18"/>
                                </w:rPr>
                                <w:t>:stereo:type</w:t>
                              </w:r>
                              <w:proofErr w:type="spellEnd"/>
                              <w:r>
                                <w:rPr>
                                  <w:sz w:val="18"/>
                                  <w:szCs w:val="18"/>
                                </w:rPr>
                                <w:t>}</w:t>
                              </w:r>
                            </w:p>
                            <w:p w14:paraId="3B494F35" w14:textId="77777777" w:rsidR="00964F81" w:rsidRDefault="00964F81"/>
                          </w:txbxContent>
                        </wps:txbx>
                        <wps:bodyPr rot="0" vert="horz" wrap="square" lIns="91440" tIns="45720" rIns="91440" bIns="45720" anchor="t" anchorCtr="0" upright="1">
                          <a:noAutofit/>
                        </wps:bodyPr>
                      </wps:wsp>
                      <wps:wsp>
                        <wps:cNvPr id="297" name="Line 114"/>
                        <wps:cNvCnPr>
                          <a:cxnSpLocks noChangeShapeType="1"/>
                        </wps:cNvCnPr>
                        <wps:spPr bwMode="auto">
                          <a:xfrm flipV="1">
                            <a:off x="4457700" y="3771900"/>
                            <a:ext cx="0"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AutoShape 115"/>
                        <wps:cNvCnPr>
                          <a:cxnSpLocks noChangeShapeType="1"/>
                        </wps:cNvCnPr>
                        <wps:spPr bwMode="auto">
                          <a:xfrm rot="10800000">
                            <a:off x="1027430" y="3544570"/>
                            <a:ext cx="1143000" cy="1828800"/>
                          </a:xfrm>
                          <a:prstGeom prst="bentConnector2">
                            <a:avLst/>
                          </a:prstGeom>
                          <a:noFill/>
                          <a:ln w="9525">
                            <a:solidFill>
                              <a:srgbClr val="000000"/>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299" name="Text Box 117"/>
                        <wps:cNvSpPr txBox="1">
                          <a:spLocks noChangeArrowheads="1"/>
                        </wps:cNvSpPr>
                        <wps:spPr bwMode="auto">
                          <a:xfrm>
                            <a:off x="114300" y="4800600"/>
                            <a:ext cx="1600200" cy="383540"/>
                          </a:xfrm>
                          <a:prstGeom prst="rect">
                            <a:avLst/>
                          </a:prstGeom>
                          <a:solidFill>
                            <a:srgbClr val="FFFFFF"/>
                          </a:solidFill>
                          <a:ln w="9525">
                            <a:solidFill>
                              <a:srgbClr val="000000"/>
                            </a:solidFill>
                            <a:miter lim="800000"/>
                            <a:headEnd/>
                            <a:tailEnd/>
                          </a:ln>
                        </wps:spPr>
                        <wps:txbx>
                          <w:txbxContent>
                            <w:p w14:paraId="251256D0" w14:textId="77777777" w:rsidR="00964F81" w:rsidRDefault="00964F81">
                              <w:r>
                                <w:t xml:space="preserve"> only if the stereo segment is empty in both M and F</w:t>
                              </w:r>
                            </w:p>
                            <w:p w14:paraId="4B9933AB" w14:textId="77777777" w:rsidR="00964F81" w:rsidRDefault="00964F81"/>
                          </w:txbxContent>
                        </wps:txbx>
                        <wps:bodyPr rot="0" vert="horz" wrap="square" lIns="91440" tIns="45720" rIns="91440" bIns="45720" anchor="t" anchorCtr="0" upright="1">
                          <a:noAutofit/>
                        </wps:bodyPr>
                      </wps:wsp>
                    </wpc:wpc>
                  </a:graphicData>
                </a:graphic>
              </wp:inline>
            </w:drawing>
          </mc:Choice>
          <mc:Fallback>
            <w:pict>
              <v:group w14:anchorId="18049AA3" id="Canvas 98" o:spid="_x0000_s1188" editas="canvas" style="width:6in;height:495pt;mso-position-horizontal-relative:char;mso-position-vertical-relative:line" coordsize="54864,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">
                <v:shape id="_x0000_s1189" type="#_x0000_t75" style="position:absolute;width:54864;height:62865;visibility:visible;mso-wrap-style:square" stroked="t">
                  <v:fill o:detectmouseclick="t"/>
                  <v:path o:connecttype="none"/>
                </v:shape>
                <v:rect id="Rectangle 100" o:spid="_x0000_s1190" style="position:absolute;left:4572;top:1143;width:44577;height:1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">
                  <v:textbox>
                    <w:txbxContent>
                      <w:p w14:paraId="0E7B3CB5" w14:textId="77777777" w:rsidR="00964F81" w:rsidRPr="008A5AAF" w:rsidRDefault="00964F81">
                        <w:pPr>
                          <w:rPr>
                            <w:rStyle w:val="BodyTextChar"/>
                            <w:b/>
                          </w:rPr>
                        </w:pPr>
                        <w:r w:rsidRPr="008A5AAF">
                          <w:rPr>
                            <w:rStyle w:val="BodyTextChar"/>
                            <w:b/>
                          </w:rPr>
                          <w:t xml:space="preserve">Main Layer (immediately follows the </w:t>
                        </w:r>
                        <w:proofErr w:type="spellStart"/>
                        <w:r w:rsidRPr="008A5AAF">
                          <w:rPr>
                            <w:rStyle w:val="BodyTextChar"/>
                            <w:b/>
                          </w:rPr>
                          <w:t>INChI</w:t>
                        </w:r>
                        <w:proofErr w:type="spellEnd"/>
                        <w:r w:rsidRPr="008A5AAF">
                          <w:rPr>
                            <w:rStyle w:val="BodyTextChar"/>
                            <w:b/>
                          </w:rPr>
                          <w:t xml:space="preserve"> version)</w:t>
                        </w:r>
                      </w:p>
                      <w:p w14:paraId="28D4A15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/{formula}</w:t>
                        </w:r>
                      </w:p>
                      <w:p w14:paraId="003DE87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/c{connections}</w:t>
                        </w:r>
                      </w:p>
                      <w:p w14:paraId="620CB62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r>
                          <w:rPr>
                            <w:sz w:val="18"/>
                            <w:szCs w:val="18"/>
                          </w:rPr>
                          <w:t>H_atoms</w:t>
                        </w:r>
                        <w:proofErr w:type="spellEnd"/>
                        <w:r>
                          <w:rPr>
                            <w:sz w:val="18"/>
                            <w:szCs w:val="18"/>
                          </w:rPr>
                          <w:t>}</w:t>
                        </w:r>
                      </w:p>
                      <w:p w14:paraId="1CB4356F"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Charge layer:</w:t>
                        </w:r>
                      </w:p>
                      <w:p w14:paraId="4872A79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/q{charge}</w:t>
                        </w:r>
                      </w:p>
                      <w:p w14:paraId="7193EB2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/p{protons}</w:t>
                        </w:r>
                      </w:p>
                      <w:p w14:paraId="52B1F457" w14:textId="77777777" w:rsidR="00964F81" w:rsidRDefault="00964F81" w:rsidP="00374CE2">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Pr>
                            <w:rStyle w:val="BodyTextChar"/>
                            <w:b/>
                          </w:rPr>
                          <w:t>Polymer connectivity layer</w:t>
                        </w:r>
                        <w:r w:rsidRPr="008A5AAF">
                          <w:rPr>
                            <w:rStyle w:val="BodyTextChar"/>
                            <w:b/>
                          </w:rPr>
                          <w:t>:</w:t>
                        </w:r>
                      </w:p>
                      <w:p w14:paraId="0FF7831A" w14:textId="77777777" w:rsidR="00964F81" w:rsidRDefault="00964F81" w:rsidP="00374CE2">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/z{experimental}</w:t>
                        </w:r>
                      </w:p>
                      <w:p w14:paraId="256D3997" w14:textId="77777777" w:rsidR="00964F81" w:rsidRPr="008A5AAF" w:rsidRDefault="00964F81">
                        <w:pPr>
                          <w:pStyle w:val="HTMLVorformatiert"/>
                          <w:keepNext/>
                          <w:keepLines/>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Stereo layer:</w:t>
                        </w:r>
                      </w:p>
                      <w:p w14:paraId="6A4711B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stereo:dbond</w:t>
                        </w:r>
                        <w:proofErr w:type="spellEnd"/>
                        <w:proofErr w:type="gramEnd"/>
                        <w:r>
                          <w:rPr>
                            <w:sz w:val="18"/>
                            <w:szCs w:val="18"/>
                          </w:rPr>
                          <w:t>}</w:t>
                        </w:r>
                      </w:p>
                      <w:p w14:paraId="437FC511"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stereo:sp</w:t>
                        </w:r>
                        <w:proofErr w:type="gramEnd"/>
                        <w:r>
                          <w:rPr>
                            <w:sz w:val="18"/>
                            <w:szCs w:val="18"/>
                          </w:rPr>
                          <w:t>3}</w:t>
                        </w:r>
                      </w:p>
                      <w:p w14:paraId="17B7F55F"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stereo:sp</w:t>
                        </w:r>
                        <w:proofErr w:type="gramEnd"/>
                        <w:r>
                          <w:rPr>
                            <w:sz w:val="18"/>
                            <w:szCs w:val="18"/>
                          </w:rPr>
                          <w:t>3:inverted}</w:t>
                        </w:r>
                      </w:p>
                      <w:p w14:paraId="074CE8F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stereo:type</w:t>
                        </w:r>
                        <w:proofErr w:type="spellEnd"/>
                        <w:r>
                          <w:rPr>
                            <w:sz w:val="18"/>
                            <w:szCs w:val="18"/>
                          </w:rPr>
                          <w:t xml:space="preserve"> (1=abs, 2=</w:t>
                        </w:r>
                        <w:proofErr w:type="spellStart"/>
                        <w:r>
                          <w:rPr>
                            <w:sz w:val="18"/>
                            <w:szCs w:val="18"/>
                          </w:rPr>
                          <w:t>rel</w:t>
                        </w:r>
                        <w:proofErr w:type="spellEnd"/>
                        <w:r>
                          <w:rPr>
                            <w:sz w:val="18"/>
                            <w:szCs w:val="18"/>
                          </w:rPr>
                          <w:t>, 3=</w:t>
                        </w:r>
                        <w:proofErr w:type="spellStart"/>
                        <w:r>
                          <w:rPr>
                            <w:sz w:val="18"/>
                            <w:szCs w:val="18"/>
                          </w:rPr>
                          <w:t>rac</w:t>
                        </w:r>
                        <w:proofErr w:type="spellEnd"/>
                        <w:r>
                          <w:rPr>
                            <w:sz w:val="18"/>
                            <w:szCs w:val="18"/>
                          </w:rPr>
                          <w:t>)}</w:t>
                        </w:r>
                      </w:p>
                    </w:txbxContent>
                  </v:textbox>
                </v:rect>
                <v:rect id="Rectangle 101" o:spid="_x0000_s1191" style="position:absolute;left:1143;top:23996;width:26289;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">
                  <v:textbox>
                    <w:txbxContent>
                      <w:p w14:paraId="057D4A39"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Isotopic Layer</w:t>
                        </w:r>
                      </w:p>
                      <w:p w14:paraId="329512D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proofErr w:type="gramStart"/>
                        <w:r>
                          <w:rPr>
                            <w:sz w:val="18"/>
                            <w:szCs w:val="18"/>
                          </w:rPr>
                          <w:t>isotopic:atoms</w:t>
                        </w:r>
                        <w:proofErr w:type="spellEnd"/>
                        <w:proofErr w:type="gramEnd"/>
                        <w:r>
                          <w:rPr>
                            <w:sz w:val="18"/>
                            <w:szCs w:val="18"/>
                          </w:rPr>
                          <w:t>}*</w:t>
                        </w:r>
                      </w:p>
                      <w:p w14:paraId="1C00D3C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/h{</w:t>
                        </w:r>
                        <w:proofErr w:type="spellStart"/>
                        <w:proofErr w:type="gramStart"/>
                        <w:r>
                          <w:rPr>
                            <w:sz w:val="18"/>
                            <w:szCs w:val="18"/>
                          </w:rPr>
                          <w:t>isotopic:exchangeable</w:t>
                        </w:r>
                        <w:proofErr w:type="gramEnd"/>
                        <w:r>
                          <w:rPr>
                            <w:sz w:val="18"/>
                            <w:szCs w:val="18"/>
                          </w:rPr>
                          <w:t>_H</w:t>
                        </w:r>
                        <w:proofErr w:type="spellEnd"/>
                        <w:r>
                          <w:rPr>
                            <w:sz w:val="18"/>
                            <w:szCs w:val="18"/>
                          </w:rPr>
                          <w:t>}</w:t>
                        </w:r>
                      </w:p>
                      <w:p w14:paraId="66C8E43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proofErr w:type="gramStart"/>
                        <w:r>
                          <w:rPr>
                            <w:sz w:val="18"/>
                            <w:szCs w:val="18"/>
                          </w:rPr>
                          <w:t>isotopic:stereo</w:t>
                        </w:r>
                        <w:proofErr w:type="gramEnd"/>
                        <w:r>
                          <w:rPr>
                            <w:sz w:val="18"/>
                            <w:szCs w:val="18"/>
                          </w:rPr>
                          <w:t>:dbond</w:t>
                        </w:r>
                        <w:proofErr w:type="spellEnd"/>
                        <w:r>
                          <w:rPr>
                            <w:sz w:val="18"/>
                            <w:szCs w:val="18"/>
                          </w:rPr>
                          <w:t>}</w:t>
                        </w:r>
                      </w:p>
                      <w:p w14:paraId="43E8D06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w:t>
                        </w:r>
                        <w:proofErr w:type="gramStart"/>
                        <w:r>
                          <w:rPr>
                            <w:sz w:val="18"/>
                            <w:szCs w:val="18"/>
                          </w:rPr>
                          <w:t>isotopic:stereo</w:t>
                        </w:r>
                        <w:proofErr w:type="gramEnd"/>
                        <w:r>
                          <w:rPr>
                            <w:sz w:val="18"/>
                            <w:szCs w:val="18"/>
                          </w:rPr>
                          <w:t>:sp3}</w:t>
                        </w:r>
                      </w:p>
                      <w:p w14:paraId="5590BE6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w:t>
                        </w:r>
                        <w:proofErr w:type="gramStart"/>
                        <w:r>
                          <w:rPr>
                            <w:sz w:val="18"/>
                            <w:szCs w:val="18"/>
                          </w:rPr>
                          <w:t>isotopic:stereo</w:t>
                        </w:r>
                        <w:proofErr w:type="gramEnd"/>
                        <w:r>
                          <w:rPr>
                            <w:sz w:val="18"/>
                            <w:szCs w:val="18"/>
                          </w:rPr>
                          <w:t>:sp3:inverted}</w:t>
                        </w:r>
                      </w:p>
                      <w:p w14:paraId="2CE4BF2C"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gramStart"/>
                        <w:r>
                          <w:rPr>
                            <w:sz w:val="18"/>
                            <w:szCs w:val="18"/>
                          </w:rPr>
                          <w:t>s{</w:t>
                        </w:r>
                        <w:proofErr w:type="spellStart"/>
                        <w:proofErr w:type="gramEnd"/>
                        <w:r>
                          <w:rPr>
                            <w:sz w:val="18"/>
                            <w:szCs w:val="18"/>
                          </w:rPr>
                          <w:t>isotopic:stereo:type</w:t>
                        </w:r>
                        <w:proofErr w:type="spellEnd"/>
                        <w:r>
                          <w:rPr>
                            <w:sz w:val="18"/>
                            <w:szCs w:val="18"/>
                          </w:rPr>
                          <w:t xml:space="preserve"> }</w:t>
                        </w:r>
                      </w:p>
                    </w:txbxContent>
                  </v:textbox>
                </v:rect>
                <v:rect id="Rectangle 102" o:spid="_x0000_s1192" style="position:absolute;left:28575;top:23996;width:25146;height:13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">
                  <v:textbox>
                    <w:txbxContent>
                      <w:p w14:paraId="72B415F2"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Fixed H layer</w:t>
                        </w:r>
                      </w:p>
                      <w:p w14:paraId="01BAE1F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/f{</w:t>
                        </w:r>
                        <w:proofErr w:type="spellStart"/>
                        <w:r>
                          <w:rPr>
                            <w:sz w:val="18"/>
                            <w:szCs w:val="18"/>
                          </w:rPr>
                          <w:t>fixed_</w:t>
                        </w:r>
                        <w:proofErr w:type="gramStart"/>
                        <w:r>
                          <w:rPr>
                            <w:sz w:val="18"/>
                            <w:szCs w:val="18"/>
                          </w:rPr>
                          <w:t>H:formula</w:t>
                        </w:r>
                        <w:proofErr w:type="spellEnd"/>
                        <w:proofErr w:type="gramEnd"/>
                        <w:r>
                          <w:rPr>
                            <w:sz w:val="18"/>
                            <w:szCs w:val="18"/>
                          </w:rPr>
                          <w:t>}*</w:t>
                        </w:r>
                      </w:p>
                      <w:p w14:paraId="797BC713"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lang w:val="pt-BR"/>
                          </w:rPr>
                        </w:pPr>
                        <w:r>
                          <w:rPr>
                            <w:sz w:val="18"/>
                            <w:szCs w:val="18"/>
                            <w:lang w:val="pt-BR"/>
                          </w:rPr>
                          <w:t>/h{fixed_H:H_fixed}</w:t>
                        </w:r>
                      </w:p>
                      <w:p w14:paraId="1C9117E5"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/q{</w:t>
                        </w:r>
                        <w:proofErr w:type="spellStart"/>
                        <w:r>
                          <w:rPr>
                            <w:sz w:val="18"/>
                            <w:szCs w:val="18"/>
                          </w:rPr>
                          <w:t>fixed_</w:t>
                        </w:r>
                        <w:proofErr w:type="gramStart"/>
                        <w:r>
                          <w:rPr>
                            <w:sz w:val="18"/>
                            <w:szCs w:val="18"/>
                          </w:rPr>
                          <w:t>H:charge</w:t>
                        </w:r>
                        <w:proofErr w:type="spellEnd"/>
                        <w:proofErr w:type="gramEnd"/>
                        <w:r>
                          <w:rPr>
                            <w:sz w:val="18"/>
                            <w:szCs w:val="18"/>
                          </w:rPr>
                          <w:t>}</w:t>
                        </w:r>
                      </w:p>
                      <w:p w14:paraId="054E7DA4"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H:stereo</w:t>
                        </w:r>
                        <w:proofErr w:type="gramEnd"/>
                        <w:r>
                          <w:rPr>
                            <w:sz w:val="18"/>
                            <w:szCs w:val="18"/>
                          </w:rPr>
                          <w:t>:dbond</w:t>
                        </w:r>
                        <w:proofErr w:type="spellEnd"/>
                        <w:r>
                          <w:rPr>
                            <w:sz w:val="18"/>
                            <w:szCs w:val="18"/>
                          </w:rPr>
                          <w:t>}</w:t>
                        </w:r>
                      </w:p>
                      <w:p w14:paraId="2F36C11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H:stereo</w:t>
                        </w:r>
                        <w:proofErr w:type="gramEnd"/>
                        <w:r>
                          <w:rPr>
                            <w:sz w:val="18"/>
                            <w:szCs w:val="18"/>
                          </w:rPr>
                          <w:t>:sp3}</w:t>
                        </w:r>
                      </w:p>
                      <w:p w14:paraId="62995D6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H:stereo</w:t>
                        </w:r>
                        <w:proofErr w:type="gramEnd"/>
                        <w:r>
                          <w:rPr>
                            <w:sz w:val="18"/>
                            <w:szCs w:val="18"/>
                          </w:rPr>
                          <w:t>:sp3:inverted}</w:t>
                        </w:r>
                      </w:p>
                      <w:p w14:paraId="30A1030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/s{</w:t>
                        </w:r>
                        <w:proofErr w:type="spellStart"/>
                        <w:r>
                          <w:rPr>
                            <w:sz w:val="18"/>
                            <w:szCs w:val="18"/>
                          </w:rPr>
                          <w:t>fixed_</w:t>
                        </w:r>
                        <w:proofErr w:type="gramStart"/>
                        <w:r>
                          <w:rPr>
                            <w:sz w:val="18"/>
                            <w:szCs w:val="18"/>
                          </w:rPr>
                          <w:t>H:stereo</w:t>
                        </w:r>
                        <w:proofErr w:type="gramEnd"/>
                        <w:r>
                          <w:rPr>
                            <w:sz w:val="18"/>
                            <w:szCs w:val="18"/>
                          </w:rPr>
                          <w:t>:type</w:t>
                        </w:r>
                        <w:proofErr w:type="spellEnd"/>
                        <w:r>
                          <w:rPr>
                            <w:sz w:val="18"/>
                            <w:szCs w:val="18"/>
                          </w:rPr>
                          <w:t>}</w:t>
                        </w:r>
                      </w:p>
                      <w:p w14:paraId="2BFEB9E7"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/o{</w:t>
                        </w:r>
                        <w:proofErr w:type="spellStart"/>
                        <w:r>
                          <w:rPr>
                            <w:sz w:val="18"/>
                            <w:szCs w:val="18"/>
                          </w:rPr>
                          <w:t>fixed_</w:t>
                        </w:r>
                        <w:proofErr w:type="gramStart"/>
                        <w:r>
                          <w:rPr>
                            <w:sz w:val="18"/>
                            <w:szCs w:val="18"/>
                          </w:rPr>
                          <w:t>H:transposition</w:t>
                        </w:r>
                        <w:proofErr w:type="spellEnd"/>
                        <w:proofErr w:type="gramEnd"/>
                        <w:r>
                          <w:rPr>
                            <w:sz w:val="18"/>
                            <w:szCs w:val="18"/>
                          </w:rPr>
                          <w:t>}</w:t>
                        </w:r>
                      </w:p>
                    </w:txbxContent>
                  </v:textbox>
                </v:rect>
                <v:rect id="Rectangle 103" o:spid="_x0000_s1193" style="position:absolute;left:20574;top:42284;width:33147;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26788DBB"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Style w:val="BodyTextChar"/>
                            <w:b/>
                          </w:rPr>
                        </w:pPr>
                        <w:r w:rsidRPr="008A5AAF">
                          <w:rPr>
                            <w:rStyle w:val="BodyTextChar"/>
                            <w:b/>
                          </w:rPr>
                          <w:t>Fixed H layer (isotopic part)</w:t>
                        </w:r>
                      </w:p>
                      <w:p w14:paraId="79E1FCAC" w14:textId="77777777" w:rsidR="00964F81" w:rsidRPr="008A5AAF"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b/>
                            <w:sz w:val="18"/>
                            <w:szCs w:val="18"/>
                          </w:rPr>
                        </w:pPr>
                      </w:p>
                      <w:p w14:paraId="6DA7461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45391169"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395DCB6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5E5000B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3E39047D"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p w14:paraId="2C6E013C"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p>
                    </w:txbxContent>
                  </v:textbox>
                </v:rect>
                <v:line id="Line 104" o:spid="_x0000_s1194" style="position:absolute;flip:y;visibility:visible;mso-wrap-style:square" from="12573,19431" to="27432,23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">
                  <v:stroke endarrow="block"/>
                </v:line>
                <v:line id="Line 105" o:spid="_x0000_s1195" style="position:absolute;flip:x y;visibility:visible;mso-wrap-style:square" from="27432,19431" to="40005,23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">
                  <v:stroke endarrow="block"/>
                </v:line>
                <v:rect id="Rectangle 106" o:spid="_x0000_s1196" style="position:absolute;left:4572;top:59055;width:491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textbox>
                    <w:txbxContent>
                      <w:p w14:paraId="045FCDD4" w14:textId="77777777" w:rsidR="00964F81" w:rsidRDefault="00964F81">
                        <w:pPr>
                          <w:jc w:val="center"/>
                          <w:rPr>
                            <w:b/>
                          </w:rPr>
                        </w:pPr>
                        <w:proofErr w:type="spellStart"/>
                        <w:r>
                          <w:rPr>
                            <w:b/>
                          </w:rPr>
                          <w:t>InChI</w:t>
                        </w:r>
                        <w:proofErr w:type="spellEnd"/>
                        <w:r>
                          <w:rPr>
                            <w:b/>
                          </w:rPr>
                          <w:t xml:space="preserve"> layer precedence chart</w:t>
                        </w:r>
                      </w:p>
                    </w:txbxContent>
                  </v:textbox>
                </v:rect>
                <v:shape id="Text Box 107" o:spid="_x0000_s1197" type="#_x0000_t202" style="position:absolute;left:44577;top:2286;width:342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2EA89777" w14:textId="77777777" w:rsidR="00964F81" w:rsidRDefault="00964F81">
                        <w:pPr>
                          <w:rPr>
                            <w:b/>
                          </w:rPr>
                        </w:pPr>
                        <w:r>
                          <w:rPr>
                            <w:b/>
                          </w:rPr>
                          <w:t>M</w:t>
                        </w:r>
                      </w:p>
                    </w:txbxContent>
                  </v:textbox>
                </v:shape>
                <v:shape id="Text Box 108" o:spid="_x0000_s1198" type="#_x0000_t202" style="position:absolute;left:21717;top:25146;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" stroked="f">
                  <v:textbox>
                    <w:txbxContent>
                      <w:p w14:paraId="46A99EF8" w14:textId="77777777" w:rsidR="00964F81" w:rsidRDefault="00964F81">
                        <w:pPr>
                          <w:rPr>
                            <w:b/>
                          </w:rPr>
                        </w:pPr>
                        <w:r>
                          <w:rPr>
                            <w:b/>
                          </w:rPr>
                          <w:t>MI</w:t>
                        </w:r>
                      </w:p>
                    </w:txbxContent>
                  </v:textbox>
                </v:shape>
                <v:shape id="Text Box 109" o:spid="_x0000_s1199" type="#_x0000_t202" style="position:absolute;left:49149;top:25146;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14:paraId="7F78894E" w14:textId="77777777" w:rsidR="00964F81" w:rsidRDefault="00964F81">
                        <w:pPr>
                          <w:rPr>
                            <w:b/>
                          </w:rPr>
                        </w:pPr>
                        <w:r>
                          <w:rPr>
                            <w:b/>
                          </w:rPr>
                          <w:t>F</w:t>
                        </w:r>
                      </w:p>
                    </w:txbxContent>
                  </v:textbox>
                </v:shape>
                <v:shape id="Text Box 110" o:spid="_x0000_s1200" type="#_x0000_t202" style="position:absolute;left:48006;top:4343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14:paraId="6416A281" w14:textId="77777777" w:rsidR="00964F81" w:rsidRDefault="00964F81">
                        <w:pPr>
                          <w:rPr>
                            <w:b/>
                          </w:rPr>
                        </w:pPr>
                        <w:r>
                          <w:rPr>
                            <w:b/>
                          </w:rPr>
                          <w:t>FI</w:t>
                        </w:r>
                      </w:p>
                    </w:txbxContent>
                  </v:textbox>
                </v:shape>
                <v:shape id="Text Box 111" o:spid="_x0000_s1201" type="#_x0000_t202" style="position:absolute;left:21717;top:45720;width:2057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7e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w5h78z8QjI9S8AAAD//wMAUEsBAi0AFAAGAAgAAAAhANvh9svuAAAAhQEAABMAAAAAAAAA&#10;AAAAAAAAAAAAAFtDb250ZW50X1R5cGVzXS54bWxQSwECLQAUAAYACAAAACEAWvQsW78AAAAVAQAA&#10;CwAAAAAAAAAAAAAAAAAfAQAAX3JlbHMvLnJlbHNQSwECLQAUAAYACAAAACEA5cTO3sYAAADcAAAA&#10;DwAAAAAAAAAAAAAAAAAHAgAAZHJzL2Rvd25yZXYueG1sUEsFBgAAAAADAAMAtwAAAPoCAAAAAA==&#10;">
                  <v:textbox>
                    <w:txbxContent>
                      <w:p w14:paraId="669E4C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w:t>
                        </w:r>
                        <w:proofErr w:type="spellStart"/>
                        <w:r>
                          <w:rPr>
                            <w:sz w:val="18"/>
                            <w:szCs w:val="18"/>
                          </w:rPr>
                          <w:t>i</w:t>
                        </w:r>
                        <w:proofErr w:type="spellEnd"/>
                        <w:r>
                          <w:rPr>
                            <w:sz w:val="18"/>
                            <w:szCs w:val="18"/>
                          </w:rPr>
                          <w:t>{</w:t>
                        </w:r>
                        <w:proofErr w:type="spellStart"/>
                        <w:r>
                          <w:rPr>
                            <w:sz w:val="18"/>
                            <w:szCs w:val="18"/>
                          </w:rPr>
                          <w:t>fixed_</w:t>
                        </w:r>
                        <w:proofErr w:type="gramStart"/>
                        <w:r>
                          <w:rPr>
                            <w:sz w:val="18"/>
                            <w:szCs w:val="18"/>
                          </w:rPr>
                          <w:t>H:isotopic</w:t>
                        </w:r>
                        <w:proofErr w:type="gramEnd"/>
                        <w:r>
                          <w:rPr>
                            <w:sz w:val="18"/>
                            <w:szCs w:val="18"/>
                          </w:rPr>
                          <w:t>:atoms</w:t>
                        </w:r>
                        <w:proofErr w:type="spellEnd"/>
                        <w:r>
                          <w:rPr>
                            <w:sz w:val="18"/>
                            <w:szCs w:val="18"/>
                          </w:rPr>
                          <w:t>}*</w:t>
                        </w:r>
                      </w:p>
                      <w:p w14:paraId="61E85EA0" w14:textId="77777777" w:rsidR="00964F81" w:rsidRDefault="00964F81"/>
                    </w:txbxContent>
                  </v:textbox>
                </v:shape>
                <v:shapetype id="_x0000_t33" coordsize="21600,21600" o:spt="33" o:oned="t" path="m,l21600,r,21600e" filled="f">
                  <v:stroke joinstyle="miter"/>
                  <v:path arrowok="t" fillok="f" o:connecttype="none"/>
                  <o:lock v:ext="edit" shapetype="t"/>
                </v:shapetype>
                <v:shape id="AutoShape 112" o:spid="_x0000_s1202" type="#_x0000_t33" style="position:absolute;left:12573;top:35433;width:9144;height:114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">
                  <v:stroke endarrow="block"/>
                </v:shape>
                <v:shape id="Text Box 113" o:spid="_x0000_s1203" type="#_x0000_t202" style="position:absolute;left:21717;top:49149;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">
                  <v:textbox>
                    <w:txbxContent>
                      <w:p w14:paraId="7EDBBD77"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/b{</w:t>
                        </w:r>
                        <w:proofErr w:type="spellStart"/>
                        <w:r>
                          <w:rPr>
                            <w:sz w:val="18"/>
                            <w:szCs w:val="18"/>
                          </w:rPr>
                          <w:t>fixed_</w:t>
                        </w:r>
                        <w:proofErr w:type="gramStart"/>
                        <w:r>
                          <w:rPr>
                            <w:sz w:val="18"/>
                            <w:szCs w:val="18"/>
                          </w:rPr>
                          <w:t>H:isotopic</w:t>
                        </w:r>
                        <w:proofErr w:type="gramEnd"/>
                        <w:r>
                          <w:rPr>
                            <w:sz w:val="18"/>
                            <w:szCs w:val="18"/>
                          </w:rPr>
                          <w:t>:stereo:dbond</w:t>
                        </w:r>
                        <w:proofErr w:type="spellEnd"/>
                        <w:r>
                          <w:rPr>
                            <w:sz w:val="18"/>
                            <w:szCs w:val="18"/>
                          </w:rPr>
                          <w:t>}</w:t>
                        </w:r>
                      </w:p>
                      <w:p w14:paraId="4F0087E0"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/t{fixed_</w:t>
                        </w:r>
                        <w:proofErr w:type="gramStart"/>
                        <w:r>
                          <w:rPr>
                            <w:sz w:val="18"/>
                            <w:szCs w:val="18"/>
                          </w:rPr>
                          <w:t>H:isotopic</w:t>
                        </w:r>
                        <w:proofErr w:type="gramEnd"/>
                        <w:r>
                          <w:rPr>
                            <w:sz w:val="18"/>
                            <w:szCs w:val="18"/>
                          </w:rPr>
                          <w:t>:stereo:sp3}</w:t>
                        </w:r>
                      </w:p>
                      <w:p w14:paraId="626969C6" w14:textId="77777777" w:rsidR="00964F81" w:rsidRDefault="00964F81">
                        <w:pPr>
                          <w:pStyle w:val="HTMLVorformatiert"/>
                          <w:tabs>
                            <w:tab w:val="clear" w:pos="916"/>
                            <w:tab w:val="clear" w:pos="1832"/>
                            <w:tab w:val="clear" w:pos="2748"/>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/m{fixed_</w:t>
                        </w:r>
                        <w:proofErr w:type="gramStart"/>
                        <w:r>
                          <w:rPr>
                            <w:sz w:val="18"/>
                            <w:szCs w:val="18"/>
                          </w:rPr>
                          <w:t>H:isotopic</w:t>
                        </w:r>
                        <w:proofErr w:type="gramEnd"/>
                        <w:r>
                          <w:rPr>
                            <w:sz w:val="18"/>
                            <w:szCs w:val="18"/>
                          </w:rPr>
                          <w:t>:stereo:sp3:inverted}</w:t>
                        </w:r>
                      </w:p>
                      <w:p w14:paraId="010BC320" w14:textId="77777777" w:rsidR="00964F81" w:rsidRDefault="00964F81">
                        <w:pPr>
                          <w:pStyle w:val="HTMLVorformatiert"/>
                          <w:tabs>
                            <w:tab w:val="clear" w:pos="1832"/>
                            <w:tab w:val="clear" w:pos="2748"/>
                            <w:tab w:val="left" w:pos="360"/>
                            <w:tab w:val="left" w:pos="540"/>
                            <w:tab w:val="left" w:pos="72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sz w:val="18"/>
                            <w:szCs w:val="18"/>
                          </w:rPr>
                        </w:pPr>
                        <w:r>
                          <w:rPr>
                            <w:sz w:val="18"/>
                            <w:szCs w:val="18"/>
                          </w:rPr>
                          <w:t>/s{</w:t>
                        </w:r>
                        <w:proofErr w:type="spellStart"/>
                        <w:r>
                          <w:rPr>
                            <w:sz w:val="18"/>
                            <w:szCs w:val="18"/>
                          </w:rPr>
                          <w:t>fixed_</w:t>
                        </w:r>
                        <w:proofErr w:type="gramStart"/>
                        <w:r>
                          <w:rPr>
                            <w:sz w:val="18"/>
                            <w:szCs w:val="18"/>
                          </w:rPr>
                          <w:t>H:isotopic</w:t>
                        </w:r>
                        <w:proofErr w:type="gramEnd"/>
                        <w:r>
                          <w:rPr>
                            <w:sz w:val="18"/>
                            <w:szCs w:val="18"/>
                          </w:rPr>
                          <w:t>:stereo:type</w:t>
                        </w:r>
                        <w:proofErr w:type="spellEnd"/>
                        <w:r>
                          <w:rPr>
                            <w:sz w:val="18"/>
                            <w:szCs w:val="18"/>
                          </w:rPr>
                          <w:t>}</w:t>
                        </w:r>
                      </w:p>
                      <w:p w14:paraId="3B494F35" w14:textId="77777777" w:rsidR="00964F81" w:rsidRDefault="00964F81"/>
                    </w:txbxContent>
                  </v:textbox>
                </v:shape>
                <v:line id="Line 114" o:spid="_x0000_s1204" style="position:absolute;flip:y;visibility:visible;mso-wrap-style:square" from="44577,37719" to="44577,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">
                  <v:stroke endarrow="block"/>
                </v:line>
                <v:shape id="AutoShape 115" o:spid="_x0000_s1205" type="#_x0000_t33" style="position:absolute;left:10274;top:35445;width:11430;height:1828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">
                  <v:stroke dashstyle="dash" endarrow="block"/>
                </v:shape>
                <v:shape id="Text Box 117" o:spid="_x0000_s1206" type="#_x0000_t202" style="position:absolute;left:1143;top:48006;width:16002;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">
                  <v:textbox>
                    <w:txbxContent>
                      <w:p w14:paraId="251256D0" w14:textId="77777777" w:rsidR="00964F81" w:rsidRDefault="00964F81">
                        <w:r>
                          <w:t xml:space="preserve"> only if the stereo segment is empty in both M and F</w:t>
                        </w:r>
                      </w:p>
                      <w:p w14:paraId="4B9933AB" w14:textId="77777777" w:rsidR="00964F81" w:rsidRDefault="00964F81"/>
                    </w:txbxContent>
                  </v:textbox>
                </v:shape>
                <w10:anchorlock/>
              </v:group>
            </w:pict>
          </mc:Fallback>
        </mc:AlternateContent>
      </w:r>
    </w:p>
    <w:p w14:paraId="2D50EFEA"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1510BF33"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lastRenderedPageBreak/>
        <w:t xml:space="preserve">Note to the </w:t>
      </w:r>
      <w:proofErr w:type="spellStart"/>
      <w:r>
        <w:t>InChI</w:t>
      </w:r>
      <w:proofErr w:type="spellEnd"/>
      <w:r>
        <w:t xml:space="preserve"> layer precedence chart: In the </w:t>
      </w:r>
      <w:proofErr w:type="spellStart"/>
      <w:r>
        <w:t>InChI</w:t>
      </w:r>
      <w:proofErr w:type="spellEnd"/>
      <w:r>
        <w:t xml:space="preserve"> string, the /o segment, if it is present, is located after Fixed H layer (isotopic part), not at the end of the Fixed H layer.</w:t>
      </w:r>
    </w:p>
    <w:p w14:paraId="3E83BD2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5EFD4348"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The arrows are directed from the succeeding to the preceding layer and refer to the “repeating segments”, namely /q, /b, /t, /m. /s, /</w:t>
      </w:r>
      <w:proofErr w:type="spellStart"/>
      <w:r>
        <w:t>i</w:t>
      </w:r>
      <w:proofErr w:type="spellEnd"/>
      <w:r>
        <w:t xml:space="preserve">, and a chemical formula. The </w:t>
      </w:r>
      <w:r w:rsidRPr="00304E17">
        <w:rPr>
          <w:highlight w:val="yellow"/>
        </w:rPr>
        <w:t>non-repeating segments are /c, /h, /p, /o</w:t>
      </w:r>
    </w:p>
    <w:p w14:paraId="350B1C7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0650C081"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rsidRPr="00304E17">
        <w:rPr>
          <w:highlight w:val="green"/>
        </w:rPr>
        <w:t xml:space="preserve">If the repeating segment is exactly </w:t>
      </w:r>
      <w:r w:rsidR="00DC0439">
        <w:rPr>
          <w:highlight w:val="green"/>
        </w:rPr>
        <w:t xml:space="preserve">the </w:t>
      </w:r>
      <w:r w:rsidRPr="00304E17">
        <w:rPr>
          <w:highlight w:val="green"/>
        </w:rPr>
        <w:t>same as its preceding counterpart then the segment is omitted. If the segment is empty and its preceding counterpart is not empty then the empty segment is output.</w:t>
      </w:r>
      <w:r>
        <w:t xml:space="preserve"> </w:t>
      </w:r>
    </w:p>
    <w:p w14:paraId="62F5C737"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09E86539"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More formally the rules for repeating segment omission and empty segment presence are:</w:t>
      </w:r>
    </w:p>
    <w:p w14:paraId="337FDFD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4BBA6A42"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R1.</w:t>
      </w:r>
      <w:r>
        <w:rPr>
          <w:rStyle w:val="BodyTextChar"/>
          <w:rFonts w:ascii="Times New Roman" w:hAnsi="Times New Roman"/>
          <w:sz w:val="20"/>
        </w:rPr>
        <w:t xml:space="preserve"> If all segments in two layers, </w:t>
      </w:r>
      <w:r>
        <w:rPr>
          <w:rStyle w:val="BodyTextChar"/>
          <w:rFonts w:ascii="Times New Roman" w:hAnsi="Times New Roman"/>
          <w:b/>
          <w:sz w:val="20"/>
        </w:rPr>
        <w:t>F</w:t>
      </w:r>
      <w:r>
        <w:rPr>
          <w:rStyle w:val="BodyTextChar"/>
          <w:rFonts w:ascii="Times New Roman" w:hAnsi="Times New Roman"/>
          <w:sz w:val="20"/>
        </w:rPr>
        <w:t xml:space="preserve"> and </w:t>
      </w:r>
      <w:r>
        <w:rPr>
          <w:rStyle w:val="BodyTextChar"/>
          <w:rFonts w:ascii="Times New Roman" w:hAnsi="Times New Roman"/>
          <w:b/>
          <w:sz w:val="20"/>
        </w:rPr>
        <w:t>FI</w:t>
      </w:r>
      <w:r>
        <w:rPr>
          <w:rStyle w:val="BodyTextChar"/>
          <w:rFonts w:ascii="Times New Roman" w:hAnsi="Times New Roman"/>
          <w:sz w:val="20"/>
        </w:rPr>
        <w:t xml:space="preserve">, are </w:t>
      </w:r>
      <w:r w:rsidRPr="008A5AAF">
        <w:rPr>
          <w:rStyle w:val="BodyTextChar"/>
          <w:rFonts w:ascii="Times New Roman" w:hAnsi="Times New Roman"/>
          <w:sz w:val="20"/>
        </w:rPr>
        <w:t>identical</w:t>
      </w:r>
      <w:r>
        <w:rPr>
          <w:rStyle w:val="BodyTextChar"/>
          <w:rFonts w:ascii="Times New Roman" w:hAnsi="Times New Roman"/>
          <w:sz w:val="20"/>
        </w:rPr>
        <w:t xml:space="preserve"> to the corresponding segments in the other two layers, </w:t>
      </w:r>
      <w:r>
        <w:rPr>
          <w:rStyle w:val="BodyTextChar"/>
          <w:rFonts w:ascii="Times New Roman" w:hAnsi="Times New Roman"/>
          <w:b/>
          <w:sz w:val="20"/>
        </w:rPr>
        <w:t>M</w:t>
      </w:r>
      <w:r>
        <w:rPr>
          <w:rStyle w:val="BodyTextChar"/>
          <w:rFonts w:ascii="Times New Roman" w:hAnsi="Times New Roman"/>
          <w:sz w:val="20"/>
        </w:rPr>
        <w:t xml:space="preserve"> and </w:t>
      </w:r>
      <w:r>
        <w:rPr>
          <w:rStyle w:val="BodyTextChar"/>
          <w:rFonts w:ascii="Times New Roman" w:hAnsi="Times New Roman"/>
          <w:b/>
          <w:sz w:val="20"/>
        </w:rPr>
        <w:t>MI</w:t>
      </w:r>
      <w:r>
        <w:rPr>
          <w:rStyle w:val="BodyTextChar"/>
          <w:rFonts w:ascii="Times New Roman" w:hAnsi="Times New Roman"/>
          <w:sz w:val="20"/>
        </w:rPr>
        <w:t xml:space="preserve"> (this means that the non-repeating segments /h and /o in </w:t>
      </w:r>
      <w:r>
        <w:rPr>
          <w:rStyle w:val="BodyTextChar"/>
          <w:rFonts w:ascii="Times New Roman" w:hAnsi="Times New Roman"/>
          <w:b/>
          <w:sz w:val="20"/>
        </w:rPr>
        <w:t>F</w:t>
      </w:r>
      <w:r>
        <w:rPr>
          <w:rStyle w:val="BodyTextChar"/>
          <w:rFonts w:ascii="Times New Roman" w:hAnsi="Times New Roman"/>
          <w:sz w:val="20"/>
        </w:rPr>
        <w:t xml:space="preserve"> and </w:t>
      </w:r>
      <w:r>
        <w:rPr>
          <w:rStyle w:val="BodyTextChar"/>
          <w:rFonts w:ascii="Times New Roman" w:hAnsi="Times New Roman"/>
          <w:b/>
          <w:sz w:val="20"/>
        </w:rPr>
        <w:t>FI</w:t>
      </w:r>
      <w:r>
        <w:rPr>
          <w:rStyle w:val="BodyTextChar"/>
          <w:rFonts w:ascii="Times New Roman" w:hAnsi="Times New Roman"/>
          <w:sz w:val="20"/>
        </w:rPr>
        <w:t xml:space="preserve"> are empty), then both </w:t>
      </w:r>
      <w:r>
        <w:rPr>
          <w:rStyle w:val="BodyTextChar"/>
          <w:rFonts w:ascii="Times New Roman" w:hAnsi="Times New Roman"/>
          <w:b/>
          <w:sz w:val="20"/>
        </w:rPr>
        <w:t>F</w:t>
      </w:r>
      <w:r>
        <w:rPr>
          <w:rStyle w:val="BodyTextChar"/>
          <w:rFonts w:ascii="Times New Roman" w:hAnsi="Times New Roman"/>
          <w:sz w:val="20"/>
        </w:rPr>
        <w:t xml:space="preserve"> and </w:t>
      </w:r>
      <w:r>
        <w:rPr>
          <w:rStyle w:val="BodyTextChar"/>
          <w:rFonts w:ascii="Times New Roman" w:hAnsi="Times New Roman"/>
          <w:b/>
          <w:sz w:val="20"/>
        </w:rPr>
        <w:t>FI</w:t>
      </w:r>
      <w:r>
        <w:rPr>
          <w:rStyle w:val="BodyTextChar"/>
          <w:rFonts w:ascii="Times New Roman" w:hAnsi="Times New Roman"/>
          <w:sz w:val="20"/>
        </w:rPr>
        <w:t xml:space="preserve"> are to be omitted. This includes cases when </w:t>
      </w:r>
      <w:r>
        <w:rPr>
          <w:rStyle w:val="BodyTextChar"/>
          <w:rFonts w:ascii="Times New Roman" w:hAnsi="Times New Roman"/>
          <w:b/>
          <w:sz w:val="20"/>
        </w:rPr>
        <w:t>F</w:t>
      </w:r>
      <w:r>
        <w:rPr>
          <w:rStyle w:val="BodyTextChar"/>
          <w:rFonts w:ascii="Times New Roman" w:hAnsi="Times New Roman"/>
          <w:sz w:val="20"/>
        </w:rPr>
        <w:t xml:space="preserve"> or </w:t>
      </w:r>
      <w:r>
        <w:rPr>
          <w:rStyle w:val="BodyTextChar"/>
          <w:rFonts w:ascii="Times New Roman" w:hAnsi="Times New Roman"/>
          <w:b/>
          <w:sz w:val="20"/>
        </w:rPr>
        <w:t>FI</w:t>
      </w:r>
      <w:r>
        <w:rPr>
          <w:rStyle w:val="BodyTextChar"/>
          <w:rFonts w:ascii="Times New Roman" w:hAnsi="Times New Roman"/>
          <w:sz w:val="20"/>
        </w:rPr>
        <w:t xml:space="preserve"> is empty. Note that neither one of </w:t>
      </w:r>
      <w:r>
        <w:rPr>
          <w:rStyle w:val="BodyTextChar"/>
          <w:rFonts w:ascii="Times New Roman" w:hAnsi="Times New Roman"/>
          <w:b/>
          <w:sz w:val="20"/>
        </w:rPr>
        <w:t>MI</w:t>
      </w:r>
      <w:r>
        <w:rPr>
          <w:rStyle w:val="BodyTextChar"/>
          <w:rFonts w:ascii="Times New Roman" w:hAnsi="Times New Roman"/>
          <w:sz w:val="20"/>
        </w:rPr>
        <w:t xml:space="preserve"> and </w:t>
      </w:r>
      <w:r>
        <w:rPr>
          <w:rStyle w:val="BodyTextChar"/>
          <w:rFonts w:ascii="Times New Roman" w:hAnsi="Times New Roman"/>
          <w:b/>
          <w:sz w:val="20"/>
        </w:rPr>
        <w:t>FI</w:t>
      </w:r>
      <w:r>
        <w:rPr>
          <w:rStyle w:val="BodyTextChar"/>
          <w:rFonts w:ascii="Times New Roman" w:hAnsi="Times New Roman"/>
          <w:sz w:val="20"/>
        </w:rPr>
        <w:t xml:space="preserve"> succeeds the other. Application of this rule means that fixing H does not affect the identifier when not mobile H are found.</w:t>
      </w:r>
    </w:p>
    <w:p w14:paraId="498B4031" w14:textId="77777777" w:rsidR="00BB162C" w:rsidRDefault="00BB162C">
      <w:pPr>
        <w:rPr>
          <w:rStyle w:val="BodyTextChar"/>
          <w:rFonts w:ascii="Times New Roman" w:hAnsi="Times New Roman"/>
          <w:sz w:val="20"/>
        </w:rPr>
      </w:pPr>
    </w:p>
    <w:p w14:paraId="7E2A65F3" w14:textId="77777777" w:rsidR="00BB162C" w:rsidRDefault="00BB162C">
      <w:pPr>
        <w:rPr>
          <w:rStyle w:val="BodyTextChar"/>
          <w:rFonts w:ascii="Times New Roman" w:hAnsi="Times New Roman"/>
          <w:sz w:val="20"/>
        </w:rPr>
      </w:pPr>
      <w:r>
        <w:rPr>
          <w:rStyle w:val="BodyTextChar"/>
          <w:rFonts w:ascii="Times New Roman" w:hAnsi="Times New Roman"/>
          <w:b/>
          <w:sz w:val="20"/>
        </w:rPr>
        <w:t>R2.</w:t>
      </w:r>
      <w:r>
        <w:rPr>
          <w:rStyle w:val="BodyTextChar"/>
          <w:rFonts w:ascii="Times New Roman" w:hAnsi="Times New Roman"/>
          <w:sz w:val="20"/>
        </w:rPr>
        <w:t xml:space="preserve"> The succeeding layer </w:t>
      </w:r>
      <w:r>
        <w:rPr>
          <w:rStyle w:val="BodyTextChar"/>
          <w:rFonts w:ascii="Times New Roman" w:hAnsi="Times New Roman"/>
          <w:b/>
          <w:sz w:val="20"/>
        </w:rPr>
        <w:t>MI</w:t>
      </w:r>
      <w:r>
        <w:rPr>
          <w:rStyle w:val="BodyTextChar"/>
          <w:rFonts w:ascii="Times New Roman" w:hAnsi="Times New Roman"/>
          <w:sz w:val="20"/>
        </w:rPr>
        <w:t xml:space="preserve">, </w:t>
      </w:r>
      <w:r>
        <w:rPr>
          <w:rStyle w:val="BodyTextChar"/>
          <w:rFonts w:ascii="Times New Roman" w:hAnsi="Times New Roman"/>
          <w:b/>
          <w:sz w:val="20"/>
        </w:rPr>
        <w:t>F,</w:t>
      </w:r>
      <w:r>
        <w:rPr>
          <w:rStyle w:val="BodyTextChar"/>
          <w:rFonts w:ascii="Times New Roman" w:hAnsi="Times New Roman"/>
          <w:sz w:val="20"/>
        </w:rPr>
        <w:t xml:space="preserve"> or </w:t>
      </w:r>
      <w:r>
        <w:rPr>
          <w:rStyle w:val="BodyTextChar"/>
          <w:rFonts w:ascii="Times New Roman" w:hAnsi="Times New Roman"/>
          <w:b/>
          <w:sz w:val="20"/>
        </w:rPr>
        <w:t>FI</w:t>
      </w:r>
      <w:r>
        <w:rPr>
          <w:rStyle w:val="BodyTextChar"/>
          <w:rFonts w:ascii="Times New Roman" w:hAnsi="Times New Roman"/>
          <w:sz w:val="20"/>
        </w:rPr>
        <w:t xml:space="preserve"> is to be omitted if:</w:t>
      </w:r>
    </w:p>
    <w:p w14:paraId="3B96066D" w14:textId="77777777" w:rsidR="00BB162C" w:rsidRDefault="00BB162C">
      <w:pPr>
        <w:numPr>
          <w:ilvl w:val="0"/>
          <w:numId w:val="8"/>
        </w:numPr>
        <w:rPr>
          <w:rStyle w:val="BodyTextChar"/>
          <w:rFonts w:ascii="Times New Roman" w:hAnsi="Times New Roman"/>
          <w:sz w:val="20"/>
        </w:rPr>
      </w:pPr>
      <w:r>
        <w:rPr>
          <w:rStyle w:val="BodyTextChar"/>
          <w:rFonts w:ascii="Times New Roman" w:hAnsi="Times New Roman"/>
          <w:sz w:val="20"/>
        </w:rPr>
        <w:t>all its non-repeating segments are empty, AND</w:t>
      </w:r>
    </w:p>
    <w:p w14:paraId="058153DA" w14:textId="77777777" w:rsidR="00BB162C" w:rsidRDefault="00BB162C">
      <w:pPr>
        <w:numPr>
          <w:ilvl w:val="0"/>
          <w:numId w:val="8"/>
        </w:numPr>
        <w:rPr>
          <w:rStyle w:val="BodyTextChar"/>
          <w:rFonts w:ascii="Times New Roman" w:hAnsi="Times New Roman"/>
          <w:sz w:val="20"/>
        </w:rPr>
      </w:pPr>
      <w:r>
        <w:rPr>
          <w:rStyle w:val="BodyTextChar"/>
          <w:rFonts w:ascii="Times New Roman" w:hAnsi="Times New Roman"/>
          <w:sz w:val="20"/>
        </w:rPr>
        <w:t xml:space="preserve">all its repeating segments (including empty ones) are exactly same as their counterparts in the preceding layer. However, see rule R3 about leaving /f in the </w:t>
      </w:r>
      <w:proofErr w:type="spellStart"/>
      <w:r>
        <w:rPr>
          <w:rStyle w:val="BodyTextChar"/>
          <w:rFonts w:ascii="Times New Roman" w:hAnsi="Times New Roman"/>
          <w:sz w:val="20"/>
        </w:rPr>
        <w:t>InChI</w:t>
      </w:r>
      <w:proofErr w:type="spellEnd"/>
      <w:r>
        <w:rPr>
          <w:rStyle w:val="BodyTextChar"/>
          <w:rFonts w:ascii="Times New Roman" w:hAnsi="Times New Roman"/>
          <w:sz w:val="20"/>
        </w:rPr>
        <w:t>.</w:t>
      </w:r>
    </w:p>
    <w:p w14:paraId="4D7A73EA" w14:textId="77777777" w:rsidR="00BB162C" w:rsidRDefault="00BB162C">
      <w:pPr>
        <w:rPr>
          <w:rStyle w:val="BodyTextChar"/>
          <w:rFonts w:ascii="Times New Roman" w:hAnsi="Times New Roman"/>
          <w:sz w:val="20"/>
        </w:rPr>
      </w:pPr>
    </w:p>
    <w:p w14:paraId="6DBDA7CE"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R3.</w:t>
      </w:r>
      <w:r>
        <w:rPr>
          <w:rStyle w:val="BodyTextChar"/>
          <w:rFonts w:ascii="Times New Roman" w:hAnsi="Times New Roman"/>
          <w:sz w:val="20"/>
        </w:rPr>
        <w:t xml:space="preserve"> If the layer </w:t>
      </w:r>
      <w:r>
        <w:rPr>
          <w:rStyle w:val="BodyTextChar"/>
          <w:rFonts w:ascii="Times New Roman" w:hAnsi="Times New Roman"/>
          <w:b/>
          <w:sz w:val="20"/>
        </w:rPr>
        <w:t>MI</w:t>
      </w:r>
      <w:r>
        <w:rPr>
          <w:rStyle w:val="BodyTextChar"/>
          <w:rFonts w:ascii="Times New Roman" w:hAnsi="Times New Roman"/>
          <w:sz w:val="20"/>
        </w:rPr>
        <w:t xml:space="preserve"> or </w:t>
      </w:r>
      <w:r>
        <w:rPr>
          <w:rStyle w:val="BodyTextChar"/>
          <w:rFonts w:ascii="Times New Roman" w:hAnsi="Times New Roman"/>
          <w:b/>
          <w:sz w:val="20"/>
        </w:rPr>
        <w:t>F</w:t>
      </w:r>
      <w:r>
        <w:rPr>
          <w:rStyle w:val="BodyTextChar"/>
          <w:rFonts w:ascii="Times New Roman" w:hAnsi="Times New Roman"/>
          <w:sz w:val="20"/>
        </w:rPr>
        <w:t xml:space="preserve"> that is being omitted has a succeeding layer that is not being omitted than the first empty segment of the former layer should be left in the </w:t>
      </w:r>
      <w:proofErr w:type="spellStart"/>
      <w:r>
        <w:rPr>
          <w:rStyle w:val="BodyTextChar"/>
          <w:rFonts w:ascii="Times New Roman" w:hAnsi="Times New Roman"/>
          <w:sz w:val="20"/>
        </w:rPr>
        <w:t>InChI</w:t>
      </w:r>
      <w:proofErr w:type="spellEnd"/>
      <w:r>
        <w:rPr>
          <w:rStyle w:val="BodyTextChar"/>
          <w:rFonts w:ascii="Times New Roman" w:hAnsi="Times New Roman"/>
          <w:sz w:val="20"/>
        </w:rPr>
        <w:t xml:space="preserve">. Therefore if </w:t>
      </w:r>
      <w:r>
        <w:rPr>
          <w:rStyle w:val="BodyTextChar"/>
          <w:rFonts w:ascii="Times New Roman" w:hAnsi="Times New Roman"/>
          <w:b/>
          <w:sz w:val="20"/>
        </w:rPr>
        <w:t>F</w:t>
      </w:r>
      <w:r>
        <w:rPr>
          <w:rStyle w:val="BodyTextChar"/>
          <w:rFonts w:ascii="Times New Roman" w:hAnsi="Times New Roman"/>
          <w:sz w:val="20"/>
        </w:rPr>
        <w:t xml:space="preserve"> is omitted and </w:t>
      </w:r>
      <w:r>
        <w:rPr>
          <w:rStyle w:val="BodyTextChar"/>
          <w:rFonts w:ascii="Times New Roman" w:hAnsi="Times New Roman"/>
          <w:b/>
          <w:sz w:val="20"/>
        </w:rPr>
        <w:t>FI</w:t>
      </w:r>
      <w:r>
        <w:rPr>
          <w:rStyle w:val="BodyTextChar"/>
          <w:rFonts w:ascii="Times New Roman" w:hAnsi="Times New Roman"/>
          <w:sz w:val="20"/>
        </w:rPr>
        <w:t xml:space="preserve"> is not, /f should be left in the </w:t>
      </w:r>
      <w:proofErr w:type="spellStart"/>
      <w:r>
        <w:rPr>
          <w:rStyle w:val="BodyTextChar"/>
          <w:rFonts w:ascii="Times New Roman" w:hAnsi="Times New Roman"/>
          <w:sz w:val="20"/>
        </w:rPr>
        <w:t>InChI</w:t>
      </w:r>
      <w:proofErr w:type="spellEnd"/>
      <w:r>
        <w:rPr>
          <w:rStyle w:val="BodyTextChar"/>
          <w:rFonts w:ascii="Times New Roman" w:hAnsi="Times New Roman"/>
          <w:sz w:val="20"/>
        </w:rPr>
        <w:t xml:space="preserve"> to separate </w:t>
      </w:r>
      <w:r>
        <w:rPr>
          <w:rStyle w:val="BodyTextChar"/>
          <w:rFonts w:ascii="Times New Roman" w:hAnsi="Times New Roman"/>
          <w:b/>
          <w:sz w:val="20"/>
        </w:rPr>
        <w:t>FI</w:t>
      </w:r>
      <w:r>
        <w:rPr>
          <w:rStyle w:val="BodyTextChar"/>
          <w:rFonts w:ascii="Times New Roman" w:hAnsi="Times New Roman"/>
          <w:sz w:val="20"/>
        </w:rPr>
        <w:t xml:space="preserve"> from the preceding part of the </w:t>
      </w:r>
      <w:proofErr w:type="spellStart"/>
      <w:r>
        <w:rPr>
          <w:rStyle w:val="BodyTextChar"/>
          <w:rFonts w:ascii="Times New Roman" w:hAnsi="Times New Roman"/>
          <w:sz w:val="20"/>
        </w:rPr>
        <w:t>InChI</w:t>
      </w:r>
      <w:proofErr w:type="spellEnd"/>
      <w:r>
        <w:rPr>
          <w:rStyle w:val="BodyTextChar"/>
          <w:rFonts w:ascii="Times New Roman" w:hAnsi="Times New Roman"/>
          <w:sz w:val="20"/>
        </w:rPr>
        <w:t xml:space="preserve"> string.</w:t>
      </w:r>
    </w:p>
    <w:p w14:paraId="1FDB74D6" w14:textId="77777777" w:rsidR="00BB162C" w:rsidRDefault="00BB162C">
      <w:pPr>
        <w:rPr>
          <w:rStyle w:val="BodyTextChar"/>
          <w:rFonts w:ascii="Times New Roman" w:hAnsi="Times New Roman"/>
          <w:sz w:val="20"/>
        </w:rPr>
      </w:pPr>
    </w:p>
    <w:p w14:paraId="411DF7E7"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R4.</w:t>
      </w:r>
      <w:r>
        <w:rPr>
          <w:rStyle w:val="BodyTextChar"/>
          <w:rFonts w:ascii="Times New Roman" w:hAnsi="Times New Roman"/>
          <w:sz w:val="20"/>
        </w:rPr>
        <w:t xml:space="preserve"> The repeating segment is to be omitted if it is exactly same as its counterpart in the preceding layer.</w:t>
      </w:r>
    </w:p>
    <w:p w14:paraId="35BC41AB" w14:textId="77777777" w:rsidR="00BB162C" w:rsidRDefault="00BB162C">
      <w:pPr>
        <w:rPr>
          <w:rStyle w:val="BodyTextChar"/>
          <w:rFonts w:ascii="Times New Roman" w:hAnsi="Times New Roman"/>
          <w:sz w:val="20"/>
        </w:rPr>
      </w:pPr>
    </w:p>
    <w:p w14:paraId="1230146A"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R5.</w:t>
      </w:r>
      <w:r>
        <w:rPr>
          <w:rStyle w:val="BodyTextChar"/>
          <w:rFonts w:ascii="Times New Roman" w:hAnsi="Times New Roman"/>
          <w:sz w:val="20"/>
        </w:rPr>
        <w:t xml:space="preserve"> If a repeating segment is empty while its counterpart in the preceding layer is not empty then the empty repeating segment should be included in the </w:t>
      </w:r>
      <w:proofErr w:type="spellStart"/>
      <w:r>
        <w:rPr>
          <w:rStyle w:val="BodyTextChar"/>
          <w:rFonts w:ascii="Times New Roman" w:hAnsi="Times New Roman"/>
          <w:sz w:val="20"/>
        </w:rPr>
        <w:t>InChI</w:t>
      </w:r>
      <w:proofErr w:type="spellEnd"/>
      <w:r>
        <w:rPr>
          <w:rStyle w:val="BodyTextChar"/>
          <w:rFonts w:ascii="Times New Roman" w:hAnsi="Times New Roman"/>
          <w:sz w:val="20"/>
        </w:rPr>
        <w:t>.</w:t>
      </w:r>
    </w:p>
    <w:p w14:paraId="598BF16F" w14:textId="77777777" w:rsidR="00BB162C" w:rsidRDefault="00BB162C">
      <w:pPr>
        <w:rPr>
          <w:rStyle w:val="BodyTextChar"/>
          <w:rFonts w:ascii="Times New Roman" w:hAnsi="Times New Roman"/>
          <w:sz w:val="20"/>
        </w:rPr>
      </w:pPr>
    </w:p>
    <w:p w14:paraId="68BA21BD"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R6.</w:t>
      </w:r>
      <w:r>
        <w:rPr>
          <w:rStyle w:val="BodyTextChar"/>
          <w:rFonts w:ascii="Times New Roman" w:hAnsi="Times New Roman"/>
          <w:sz w:val="20"/>
        </w:rPr>
        <w:t xml:space="preserve"> Stereo-specific. If a stereo segment is empty in both </w:t>
      </w:r>
      <w:r>
        <w:rPr>
          <w:rStyle w:val="BodyTextChar"/>
          <w:rFonts w:ascii="Times New Roman" w:hAnsi="Times New Roman"/>
          <w:b/>
          <w:sz w:val="20"/>
        </w:rPr>
        <w:t>M</w:t>
      </w:r>
      <w:r>
        <w:rPr>
          <w:rStyle w:val="BodyTextChar"/>
          <w:rFonts w:ascii="Times New Roman" w:hAnsi="Times New Roman"/>
          <w:sz w:val="20"/>
        </w:rPr>
        <w:t xml:space="preserve"> and </w:t>
      </w:r>
      <w:r>
        <w:rPr>
          <w:rStyle w:val="BodyTextChar"/>
          <w:rFonts w:ascii="Times New Roman" w:hAnsi="Times New Roman"/>
          <w:b/>
          <w:sz w:val="20"/>
        </w:rPr>
        <w:t>F</w:t>
      </w:r>
      <w:r>
        <w:rPr>
          <w:rStyle w:val="BodyTextChar"/>
          <w:rFonts w:ascii="Times New Roman" w:hAnsi="Times New Roman"/>
          <w:sz w:val="20"/>
        </w:rPr>
        <w:t xml:space="preserve"> then the preceding namesake counterpart for a stereo segment in </w:t>
      </w:r>
      <w:r>
        <w:rPr>
          <w:rStyle w:val="BodyTextChar"/>
          <w:rFonts w:ascii="Times New Roman" w:hAnsi="Times New Roman"/>
          <w:b/>
          <w:sz w:val="20"/>
        </w:rPr>
        <w:t>FI</w:t>
      </w:r>
      <w:r>
        <w:rPr>
          <w:rStyle w:val="BodyTextChar"/>
          <w:rFonts w:ascii="Times New Roman" w:hAnsi="Times New Roman"/>
          <w:sz w:val="20"/>
        </w:rPr>
        <w:t xml:space="preserve"> is located in </w:t>
      </w:r>
      <w:r>
        <w:rPr>
          <w:rStyle w:val="BodyTextChar"/>
          <w:rFonts w:ascii="Times New Roman" w:hAnsi="Times New Roman"/>
          <w:b/>
          <w:sz w:val="20"/>
        </w:rPr>
        <w:t>MI</w:t>
      </w:r>
      <w:r>
        <w:rPr>
          <w:rStyle w:val="BodyTextChar"/>
          <w:rFonts w:ascii="Times New Roman" w:hAnsi="Times New Roman"/>
          <w:sz w:val="20"/>
        </w:rPr>
        <w:t>.</w:t>
      </w:r>
    </w:p>
    <w:p w14:paraId="47AD3783" w14:textId="77777777" w:rsidR="00BB162C" w:rsidRDefault="00BB162C">
      <w:pPr>
        <w:rPr>
          <w:rStyle w:val="BodyTextChar"/>
          <w:rFonts w:ascii="Times New Roman" w:hAnsi="Times New Roman"/>
          <w:sz w:val="20"/>
        </w:rPr>
      </w:pPr>
    </w:p>
    <w:p w14:paraId="5B376CFD"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R7.</w:t>
      </w:r>
      <w:r>
        <w:rPr>
          <w:rStyle w:val="BodyTextChar"/>
          <w:rFonts w:ascii="Times New Roman" w:hAnsi="Times New Roman"/>
          <w:sz w:val="20"/>
        </w:rPr>
        <w:t xml:space="preserve"> Isotope-specific. The preceding namesake counterpart for the </w:t>
      </w:r>
      <w:r>
        <w:rPr>
          <w:rStyle w:val="BodyTextChar"/>
          <w:rFonts w:ascii="Times New Roman" w:hAnsi="Times New Roman"/>
          <w:b/>
          <w:sz w:val="20"/>
        </w:rPr>
        <w:t>FI</w:t>
      </w:r>
      <w:r>
        <w:rPr>
          <w:rStyle w:val="BodyTextChar"/>
          <w:rFonts w:ascii="Times New Roman" w:hAnsi="Times New Roman"/>
          <w:sz w:val="20"/>
        </w:rPr>
        <w:t xml:space="preserve"> /</w:t>
      </w:r>
      <w:proofErr w:type="spellStart"/>
      <w:r>
        <w:rPr>
          <w:rStyle w:val="BodyTextChar"/>
          <w:rFonts w:ascii="Times New Roman" w:hAnsi="Times New Roman"/>
          <w:sz w:val="20"/>
        </w:rPr>
        <w:t>i</w:t>
      </w:r>
      <w:proofErr w:type="spellEnd"/>
      <w:r>
        <w:rPr>
          <w:rStyle w:val="BodyTextChar"/>
          <w:rFonts w:ascii="Times New Roman" w:hAnsi="Times New Roman"/>
          <w:sz w:val="20"/>
        </w:rPr>
        <w:t xml:space="preserve"> segment (isotopic atoms) is located in </w:t>
      </w:r>
      <w:r>
        <w:rPr>
          <w:rStyle w:val="BodyTextChar"/>
          <w:rFonts w:ascii="Times New Roman" w:hAnsi="Times New Roman"/>
          <w:b/>
          <w:sz w:val="20"/>
        </w:rPr>
        <w:t>MI</w:t>
      </w:r>
      <w:r>
        <w:rPr>
          <w:rStyle w:val="BodyTextChar"/>
          <w:rFonts w:ascii="Times New Roman" w:hAnsi="Times New Roman"/>
          <w:sz w:val="20"/>
        </w:rPr>
        <w:t>.</w:t>
      </w:r>
    </w:p>
    <w:p w14:paraId="785CFBED" w14:textId="77777777" w:rsidR="00BB162C" w:rsidRDefault="00BB162C">
      <w:pPr>
        <w:rPr>
          <w:rStyle w:val="BodyTextChar"/>
          <w:rFonts w:ascii="Times New Roman" w:hAnsi="Times New Roman"/>
          <w:sz w:val="20"/>
        </w:rPr>
      </w:pPr>
    </w:p>
    <w:p w14:paraId="2239A105" w14:textId="77777777" w:rsidR="00BB162C" w:rsidRDefault="00BB162C" w:rsidP="0038448D">
      <w:pPr>
        <w:jc w:val="both"/>
        <w:rPr>
          <w:rStyle w:val="BodyTextChar"/>
          <w:rFonts w:ascii="Times New Roman" w:hAnsi="Times New Roman"/>
          <w:sz w:val="20"/>
        </w:rPr>
      </w:pPr>
      <w:r>
        <w:rPr>
          <w:rStyle w:val="BodyTextChar"/>
          <w:rFonts w:ascii="Times New Roman" w:hAnsi="Times New Roman"/>
          <w:b/>
          <w:sz w:val="20"/>
        </w:rPr>
        <w:t>R8.</w:t>
      </w:r>
      <w:r>
        <w:rPr>
          <w:rStyle w:val="BodyTextChar"/>
          <w:rFonts w:ascii="Times New Roman" w:hAnsi="Times New Roman"/>
          <w:sz w:val="20"/>
        </w:rPr>
        <w:t xml:space="preserve"> The empty first segment of a layer means “same as in the preceding layer” in case of /f in </w:t>
      </w:r>
      <w:r>
        <w:rPr>
          <w:rStyle w:val="BodyTextChar"/>
          <w:rFonts w:ascii="Times New Roman" w:hAnsi="Times New Roman"/>
          <w:b/>
          <w:sz w:val="20"/>
        </w:rPr>
        <w:t>F</w:t>
      </w:r>
      <w:r>
        <w:rPr>
          <w:rStyle w:val="BodyTextChar"/>
          <w:rFonts w:ascii="Times New Roman" w:hAnsi="Times New Roman"/>
          <w:sz w:val="20"/>
        </w:rPr>
        <w:t>, /</w:t>
      </w:r>
      <w:proofErr w:type="spellStart"/>
      <w:r>
        <w:rPr>
          <w:rStyle w:val="BodyTextChar"/>
          <w:rFonts w:ascii="Times New Roman" w:hAnsi="Times New Roman"/>
          <w:sz w:val="20"/>
        </w:rPr>
        <w:t>i</w:t>
      </w:r>
      <w:proofErr w:type="spellEnd"/>
      <w:r>
        <w:rPr>
          <w:rStyle w:val="BodyTextChar"/>
          <w:rFonts w:ascii="Times New Roman" w:hAnsi="Times New Roman"/>
          <w:sz w:val="20"/>
        </w:rPr>
        <w:t xml:space="preserve"> in </w:t>
      </w:r>
      <w:r>
        <w:rPr>
          <w:rStyle w:val="BodyTextChar"/>
          <w:rFonts w:ascii="Times New Roman" w:hAnsi="Times New Roman"/>
          <w:b/>
          <w:sz w:val="20"/>
        </w:rPr>
        <w:t>FI</w:t>
      </w:r>
      <w:r>
        <w:rPr>
          <w:rStyle w:val="BodyTextChar"/>
          <w:rFonts w:ascii="Times New Roman" w:hAnsi="Times New Roman"/>
          <w:sz w:val="20"/>
        </w:rPr>
        <w:t>.</w:t>
      </w:r>
    </w:p>
    <w:p w14:paraId="17E30247"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7ADB1FE0"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r>
        <w:t>Application of these rules are illustrated on Fig. A2-1</w:t>
      </w:r>
    </w:p>
    <w:p w14:paraId="4362DC85"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8"/>
        <w:gridCol w:w="4320"/>
      </w:tblGrid>
      <w:tr w:rsidR="00BB162C" w14:paraId="4F0AA1E0" w14:textId="77777777">
        <w:tc>
          <w:tcPr>
            <w:tcW w:w="4248" w:type="dxa"/>
          </w:tcPr>
          <w:p w14:paraId="42B2B5CE" w14:textId="77777777" w:rsidR="00BB162C" w:rsidRDefault="00BB162C">
            <w:pPr>
              <w:jc w:val="center"/>
              <w:rPr>
                <w:rStyle w:val="BodyTextChar"/>
                <w:b/>
              </w:rPr>
            </w:pPr>
            <w:r>
              <w:rPr>
                <w:rStyle w:val="BodyTextChar"/>
                <w:b/>
              </w:rPr>
              <w:t>Isotopic structure</w:t>
            </w:r>
          </w:p>
        </w:tc>
        <w:tc>
          <w:tcPr>
            <w:tcW w:w="4320" w:type="dxa"/>
          </w:tcPr>
          <w:p w14:paraId="5CF5715B" w14:textId="77777777" w:rsidR="00BB162C" w:rsidRDefault="00BB162C">
            <w:pPr>
              <w:jc w:val="center"/>
              <w:rPr>
                <w:rStyle w:val="BodyTextChar"/>
                <w:b/>
              </w:rPr>
            </w:pPr>
            <w:r>
              <w:rPr>
                <w:rStyle w:val="BodyTextChar"/>
                <w:b/>
              </w:rPr>
              <w:t>Non-isotopic structure</w:t>
            </w:r>
          </w:p>
        </w:tc>
      </w:tr>
      <w:tr w:rsidR="00BB162C" w14:paraId="2D13DDFB" w14:textId="77777777">
        <w:tc>
          <w:tcPr>
            <w:tcW w:w="4248" w:type="dxa"/>
            <w:vAlign w:val="center"/>
          </w:tcPr>
          <w:p w14:paraId="65F0E4D7" w14:textId="77777777" w:rsidR="00BB162C" w:rsidRDefault="00F94555">
            <w:pPr>
              <w:jc w:val="center"/>
              <w:rPr>
                <w:rStyle w:val="BodyTextChar"/>
              </w:rPr>
            </w:pPr>
            <w:r>
              <w:rPr>
                <w:rStyle w:val="BodyTextChar"/>
                <w:noProof/>
                <w:lang w:val="de-DE" w:eastAsia="de-DE"/>
              </w:rPr>
              <w:drawing>
                <wp:inline distT="0" distB="0" distL="0" distR="0" wp14:anchorId="26252EC3" wp14:editId="7B7FB38C">
                  <wp:extent cx="1600200" cy="130492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600200" cy="1304925"/>
                          </a:xfrm>
                          <a:prstGeom prst="rect">
                            <a:avLst/>
                          </a:prstGeom>
                          <a:noFill/>
                          <a:ln>
                            <a:noFill/>
                          </a:ln>
                        </pic:spPr>
                      </pic:pic>
                    </a:graphicData>
                  </a:graphic>
                </wp:inline>
              </w:drawing>
            </w:r>
          </w:p>
        </w:tc>
        <w:tc>
          <w:tcPr>
            <w:tcW w:w="4320" w:type="dxa"/>
            <w:vAlign w:val="center"/>
          </w:tcPr>
          <w:p w14:paraId="6587FD78" w14:textId="77777777" w:rsidR="00BB162C" w:rsidRDefault="00F94555">
            <w:pPr>
              <w:jc w:val="center"/>
              <w:rPr>
                <w:rStyle w:val="BodyTextChar"/>
              </w:rPr>
            </w:pPr>
            <w:r>
              <w:rPr>
                <w:rStyle w:val="BodyTextChar"/>
                <w:noProof/>
                <w:lang w:val="de-DE" w:eastAsia="de-DE"/>
              </w:rPr>
              <w:drawing>
                <wp:inline distT="0" distB="0" distL="0" distR="0" wp14:anchorId="6D17F15A" wp14:editId="4A92EE53">
                  <wp:extent cx="1600200" cy="130492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00200" cy="1304925"/>
                          </a:xfrm>
                          <a:prstGeom prst="rect">
                            <a:avLst/>
                          </a:prstGeom>
                          <a:noFill/>
                          <a:ln>
                            <a:noFill/>
                          </a:ln>
                        </pic:spPr>
                      </pic:pic>
                    </a:graphicData>
                  </a:graphic>
                </wp:inline>
              </w:drawing>
            </w:r>
          </w:p>
        </w:tc>
      </w:tr>
      <w:tr w:rsidR="00BB162C" w14:paraId="3A539149" w14:textId="77777777">
        <w:tc>
          <w:tcPr>
            <w:tcW w:w="4248" w:type="dxa"/>
          </w:tcPr>
          <w:p w14:paraId="6E37A38C" w14:textId="77777777" w:rsidR="00BB162C" w:rsidRPr="00C15DF9" w:rsidRDefault="00C15DF9">
            <w:pPr>
              <w:rPr>
                <w:rStyle w:val="BodyTextChar"/>
                <w:rFonts w:ascii="Arial Narrow" w:hAnsi="Arial Narrow"/>
                <w:b/>
                <w:sz w:val="18"/>
                <w:szCs w:val="18"/>
                <w:lang w:val="pt-BR"/>
              </w:rPr>
            </w:pPr>
            <w:r w:rsidRPr="00C15DF9">
              <w:rPr>
                <w:rStyle w:val="BodyTextChar"/>
                <w:rFonts w:ascii="Arial Narrow" w:hAnsi="Arial Narrow"/>
                <w:b/>
                <w:sz w:val="18"/>
                <w:szCs w:val="18"/>
                <w:lang w:val="pt-BR"/>
              </w:rPr>
              <w:t>InChI=1/C3H10N2/c1-3(4)5-2/h3,5H,4H2,1-2H3/t3-/m0/s1/i/hD/f/i5D</w:t>
            </w:r>
          </w:p>
        </w:tc>
        <w:tc>
          <w:tcPr>
            <w:tcW w:w="4320" w:type="dxa"/>
          </w:tcPr>
          <w:p w14:paraId="678A28FE" w14:textId="77777777" w:rsidR="00BB162C" w:rsidRPr="009E34E8" w:rsidRDefault="009E34E8">
            <w:pPr>
              <w:rPr>
                <w:rStyle w:val="BodyTextChar"/>
                <w:rFonts w:ascii="Arial Narrow" w:hAnsi="Arial Narrow"/>
                <w:b/>
                <w:sz w:val="18"/>
                <w:szCs w:val="18"/>
                <w:lang w:val="pt-BR"/>
              </w:rPr>
            </w:pPr>
            <w:r w:rsidRPr="009E34E8">
              <w:rPr>
                <w:rStyle w:val="BodyTextChar"/>
                <w:rFonts w:ascii="Arial Narrow" w:hAnsi="Arial Narrow"/>
                <w:b/>
                <w:sz w:val="18"/>
                <w:szCs w:val="18"/>
                <w:lang w:val="pt-BR"/>
              </w:rPr>
              <w:t>InChI=1/C3H10N2/c1-3(4)5-2/h3,5H,4H2,1-2H3/t3-/m0/s1</w:t>
            </w:r>
          </w:p>
        </w:tc>
      </w:tr>
      <w:tr w:rsidR="00BB162C" w14:paraId="23A7A129" w14:textId="77777777">
        <w:tc>
          <w:tcPr>
            <w:tcW w:w="8568" w:type="dxa"/>
            <w:gridSpan w:val="2"/>
            <w:vAlign w:val="center"/>
          </w:tcPr>
          <w:p w14:paraId="32F95E69" w14:textId="77777777" w:rsidR="00BB162C" w:rsidRDefault="00BB162C">
            <w:pPr>
              <w:jc w:val="center"/>
              <w:rPr>
                <w:rStyle w:val="BodyTextChar"/>
                <w:b/>
              </w:rPr>
            </w:pPr>
            <w:r>
              <w:rPr>
                <w:rStyle w:val="BodyTextChar"/>
                <w:b/>
              </w:rPr>
              <w:t>Figure A2-1.</w:t>
            </w:r>
          </w:p>
        </w:tc>
      </w:tr>
    </w:tbl>
    <w:p w14:paraId="70DE7284"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20DC1CE1"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 xml:space="preserve">The same </w:t>
      </w:r>
      <w:proofErr w:type="spellStart"/>
      <w:r>
        <w:t>stereochemical</w:t>
      </w:r>
      <w:proofErr w:type="spellEnd"/>
      <w:r>
        <w:t xml:space="preserve"> layer </w:t>
      </w:r>
      <w:r>
        <w:rPr>
          <w:rStyle w:val="BodyTextChar"/>
          <w:rFonts w:ascii="Arial Narrow" w:hAnsi="Arial Narrow"/>
          <w:b/>
          <w:sz w:val="18"/>
          <w:szCs w:val="18"/>
        </w:rPr>
        <w:t>/t3-/m0/s1</w:t>
      </w:r>
      <w:r>
        <w:t xml:space="preserve"> present in M, MI, F, and FI layers is shown only one time – in the Main layer M. The chemical formula in the layer F is same as in the layer M and therefore is omitted. Since isotopic </w:t>
      </w:r>
      <w:r>
        <w:lastRenderedPageBreak/>
        <w:t>atoms segment /</w:t>
      </w:r>
      <w:proofErr w:type="spellStart"/>
      <w:r>
        <w:t>i</w:t>
      </w:r>
      <w:proofErr w:type="spellEnd"/>
      <w:r>
        <w:t xml:space="preserve"> is empty in MI, /</w:t>
      </w:r>
      <w:proofErr w:type="spellStart"/>
      <w:r>
        <w:t>i</w:t>
      </w:r>
      <w:proofErr w:type="spellEnd"/>
      <w:r>
        <w:t xml:space="preserve"> precedes /h in MI to separate it from M. Since formula in F is not included, /f precedes /</w:t>
      </w:r>
      <w:proofErr w:type="spellStart"/>
      <w:r>
        <w:t>i</w:t>
      </w:r>
      <w:proofErr w:type="spellEnd"/>
      <w:r>
        <w:t xml:space="preserve"> in FI.</w:t>
      </w:r>
    </w:p>
    <w:p w14:paraId="374C9F02" w14:textId="77777777" w:rsidR="00422558" w:rsidRDefault="00422558"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 xml:space="preserve">Contributions of a non-isotopic component </w:t>
      </w:r>
      <w:r w:rsidR="00AC7B83">
        <w:t>to</w:t>
      </w:r>
      <w:r>
        <w:t xml:space="preserve"> segments /t and /b are not included in the isotopic layer because they are exactly same as in </w:t>
      </w:r>
      <w:r w:rsidR="00AC7B83">
        <w:t xml:space="preserve">the </w:t>
      </w:r>
      <w:r>
        <w:t xml:space="preserve">non-isotopic layer. Contribution of such a component </w:t>
      </w:r>
      <w:r w:rsidR="00AC7B83">
        <w:t>to the</w:t>
      </w:r>
      <w:r>
        <w:t xml:space="preserve"> isotopic /m is a period</w:t>
      </w:r>
      <w:r w:rsidR="00AC7B83">
        <w:t xml:space="preserve"> even though in the non-isotopic layer it may be 0 or 1</w:t>
      </w:r>
      <w:r>
        <w:t>.</w:t>
      </w:r>
    </w:p>
    <w:p w14:paraId="117CDD35"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7E3EE6AF" w14:textId="77777777" w:rsidR="00BB162C" w:rsidRDefault="00BB162C">
      <w:pPr>
        <w:pStyle w:val="berschrift2"/>
      </w:pPr>
      <w:bookmarkStart w:id="129" w:name="_Toc41832852"/>
      <w:r>
        <w:t>b. Abbreviations</w:t>
      </w:r>
      <w:bookmarkEnd w:id="129"/>
    </w:p>
    <w:p w14:paraId="4E24BCC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726A61F9"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In case of similar or identical components of a multicomponent compound the segments of a layer related to different components may be identical. In such cases the segment is not repeated in the identifier; instead it is preceded by a multiplier in form NUMBER in a chemical formula (for example, 2H2O for two molecules H</w:t>
      </w:r>
      <w:r>
        <w:rPr>
          <w:vertAlign w:val="subscript"/>
        </w:rPr>
        <w:t>2</w:t>
      </w:r>
      <w:r>
        <w:t>O) and NUMBER* in the rest of the identifier (for example /h2*1H2, where /h1H2 is a hydrogen layer for H</w:t>
      </w:r>
      <w:r>
        <w:rPr>
          <w:vertAlign w:val="subscript"/>
        </w:rPr>
        <w:t>2</w:t>
      </w:r>
      <w:r>
        <w:t>O,  /h2*1H2 is a hydrogen layer for 2H</w:t>
      </w:r>
      <w:r>
        <w:rPr>
          <w:vertAlign w:val="subscript"/>
        </w:rPr>
        <w:t>2</w:t>
      </w:r>
      <w:r>
        <w:t>O).</w:t>
      </w:r>
    </w:p>
    <w:p w14:paraId="763D8531"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312B8CD5"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 xml:space="preserve">In some cases a layer can appear at more than one place in the </w:t>
      </w:r>
      <w:proofErr w:type="spellStart"/>
      <w:r>
        <w:t>InChI</w:t>
      </w:r>
      <w:proofErr w:type="spellEnd"/>
      <w:r>
        <w:t xml:space="preserve"> output. For example, </w:t>
      </w:r>
      <w:proofErr w:type="spellStart"/>
      <w:r>
        <w:t>stereochemical</w:t>
      </w:r>
      <w:proofErr w:type="spellEnd"/>
      <w:r>
        <w:t xml:space="preserve"> layer in the </w:t>
      </w:r>
      <w:smartTag w:uri="urn:schemas-microsoft-com:office:smarttags" w:element="place">
        <w:r>
          <w:t>Main</w:t>
        </w:r>
      </w:smartTag>
      <w:r>
        <w:t xml:space="preserve"> and Fixed-H layers may be identical. When the contents of a layer for a component have appeared in an earlier layer, an abbreviation is used instead of the second instance. All possible abbreviations are given in this Appendix.</w:t>
      </w:r>
    </w:p>
    <w:p w14:paraId="6EC68DBC"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523854A4" w14:textId="77777777" w:rsidR="00BB162C" w:rsidRDefault="00BB162C">
      <w:pPr>
        <w:tabs>
          <w:tab w:val="left" w:pos="360"/>
          <w:tab w:val="left" w:pos="720"/>
          <w:tab w:val="left" w:pos="1080"/>
          <w:tab w:val="left" w:pos="1440"/>
          <w:tab w:val="left" w:pos="1620"/>
          <w:tab w:val="left" w:pos="1800"/>
          <w:tab w:val="left" w:pos="1980"/>
          <w:tab w:val="left" w:pos="2160"/>
          <w:tab w:val="left" w:pos="2340"/>
          <w:tab w:val="left" w:pos="2520"/>
          <w:tab w:val="left" w:pos="2880"/>
          <w:tab w:val="left" w:pos="3240"/>
          <w:tab w:val="left" w:pos="3600"/>
        </w:tabs>
      </w:pPr>
      <w:r>
        <w:t>Different letters are used to refer to different locations of the first instance of the same layer information:</w:t>
      </w:r>
    </w:p>
    <w:p w14:paraId="5613EE6B"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r>
        <w:rPr>
          <w:rFonts w:ascii="Courier New" w:hAnsi="Courier New" w:cs="Courier New"/>
          <w:b/>
          <w:bCs/>
          <w:sz w:val="28"/>
          <w:szCs w:val="28"/>
        </w:rPr>
        <w:t>m</w:t>
      </w:r>
      <w:r>
        <w:t xml:space="preserve"> – item in the first section of the Identifier, but not in the isotopic segment</w:t>
      </w:r>
    </w:p>
    <w:p w14:paraId="55AE6CB7"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r>
        <w:rPr>
          <w:rFonts w:ascii="Courier New" w:hAnsi="Courier New" w:cs="Courier New"/>
          <w:b/>
          <w:bCs/>
          <w:sz w:val="28"/>
          <w:szCs w:val="28"/>
        </w:rPr>
        <w:t>M</w:t>
      </w:r>
      <w:r>
        <w:t xml:space="preserve"> – item in the isotopic part of the first section</w:t>
      </w:r>
    </w:p>
    <w:p w14:paraId="1F8D8D4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r>
        <w:rPr>
          <w:rFonts w:ascii="Courier New" w:hAnsi="Courier New" w:cs="Courier New"/>
          <w:b/>
          <w:bCs/>
          <w:sz w:val="28"/>
          <w:szCs w:val="28"/>
        </w:rPr>
        <w:t>n</w:t>
      </w:r>
      <w:r>
        <w:t xml:space="preserve"> – item in the fixed-H section, but not in the isotopic segment</w:t>
      </w:r>
    </w:p>
    <w:p w14:paraId="14710295"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r>
        <w:rPr>
          <w:rFonts w:ascii="Courier New" w:hAnsi="Courier New" w:cs="Courier New"/>
          <w:b/>
          <w:bCs/>
          <w:sz w:val="28"/>
          <w:szCs w:val="28"/>
        </w:rPr>
        <w:t>N</w:t>
      </w:r>
      <w:r>
        <w:t xml:space="preserve"> – item in the isotopic part of fixed-H section</w:t>
      </w:r>
    </w:p>
    <w:p w14:paraId="4E7CCD4B"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roofErr w:type="spellStart"/>
      <w:r>
        <w:rPr>
          <w:rFonts w:ascii="Courier New" w:hAnsi="Courier New" w:cs="Courier New"/>
          <w:b/>
          <w:bCs/>
          <w:sz w:val="28"/>
          <w:szCs w:val="28"/>
        </w:rPr>
        <w:t>i</w:t>
      </w:r>
      <w:proofErr w:type="spellEnd"/>
      <w:r>
        <w:t xml:space="preserve"> – prefix to </w:t>
      </w:r>
      <w:r>
        <w:rPr>
          <w:rFonts w:ascii="Courier New" w:hAnsi="Courier New" w:cs="Courier New"/>
          <w:b/>
          <w:bCs/>
        </w:rPr>
        <w:t>m, M, n</w:t>
      </w:r>
      <w:r>
        <w:t xml:space="preserve">, or </w:t>
      </w:r>
      <w:r>
        <w:rPr>
          <w:rFonts w:ascii="Courier New" w:hAnsi="Courier New" w:cs="Courier New"/>
          <w:b/>
          <w:bCs/>
        </w:rPr>
        <w:t>N</w:t>
      </w:r>
      <w:r>
        <w:t xml:space="preserve"> – indicates that sp</w:t>
      </w:r>
      <w:r>
        <w:rPr>
          <w:vertAlign w:val="superscript"/>
        </w:rPr>
        <w:t>3</w:t>
      </w:r>
      <w:r>
        <w:t>-stereo has been inverted.</w:t>
      </w:r>
    </w:p>
    <w:p w14:paraId="24DC94CF"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pPr>
    </w:p>
    <w:p w14:paraId="3D458584" w14:textId="77777777" w:rsidR="00BB162C" w:rsidRDefault="00BB162C" w:rsidP="003844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both"/>
      </w:pPr>
      <w:r>
        <w:t>Repetitions of these abbreviations further abbreviated with multipliers, for example “</w:t>
      </w:r>
      <w:proofErr w:type="spellStart"/>
      <w:r>
        <w:t>m;m;m</w:t>
      </w:r>
      <w:proofErr w:type="spellEnd"/>
      <w:r>
        <w:t>” is replaced with “3m”,</w:t>
      </w:r>
    </w:p>
    <w:p w14:paraId="2F1FFB4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sz w:val="18"/>
          <w:szCs w:val="18"/>
        </w:rPr>
      </w:pPr>
    </w:p>
    <w:p w14:paraId="78F6F8C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b/>
          <w:sz w:val="24"/>
          <w:szCs w:val="24"/>
        </w:rPr>
      </w:pPr>
      <w:r>
        <w:rPr>
          <w:b/>
          <w:sz w:val="24"/>
          <w:szCs w:val="24"/>
        </w:rPr>
        <w:t>Abbreviations used in the Identifier</w:t>
      </w:r>
    </w:p>
    <w:p w14:paraId="35B3CAE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sz w:val="18"/>
          <w:szCs w:val="18"/>
        </w:rPr>
      </w:pPr>
    </w:p>
    <w:tbl>
      <w:tblPr>
        <w:tblW w:w="0" w:type="auto"/>
        <w:tblLayout w:type="fixed"/>
        <w:tblLook w:val="0000" w:firstRow="0" w:lastRow="0" w:firstColumn="0" w:lastColumn="0" w:noHBand="0" w:noVBand="0"/>
      </w:tblPr>
      <w:tblGrid>
        <w:gridCol w:w="236"/>
        <w:gridCol w:w="2482"/>
        <w:gridCol w:w="2070"/>
        <w:gridCol w:w="1530"/>
      </w:tblGrid>
      <w:tr w:rsidR="00BB162C" w14:paraId="2B28C01C" w14:textId="77777777">
        <w:tc>
          <w:tcPr>
            <w:tcW w:w="236" w:type="dxa"/>
          </w:tcPr>
          <w:p w14:paraId="4D7BF8A0"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p>
        </w:tc>
        <w:tc>
          <w:tcPr>
            <w:tcW w:w="2482" w:type="dxa"/>
          </w:tcPr>
          <w:p w14:paraId="27FE03DE"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Abbreviated item</w:t>
            </w:r>
          </w:p>
        </w:tc>
        <w:tc>
          <w:tcPr>
            <w:tcW w:w="2070" w:type="dxa"/>
          </w:tcPr>
          <w:p w14:paraId="56E72B25"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Is identical to</w:t>
            </w:r>
          </w:p>
        </w:tc>
        <w:tc>
          <w:tcPr>
            <w:tcW w:w="1530" w:type="dxa"/>
          </w:tcPr>
          <w:p w14:paraId="7D6F1FE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Abbreviation</w:t>
            </w:r>
          </w:p>
        </w:tc>
      </w:tr>
      <w:tr w:rsidR="00BB162C" w14:paraId="2D0B0BB3" w14:textId="77777777">
        <w:tc>
          <w:tcPr>
            <w:tcW w:w="6318" w:type="dxa"/>
            <w:gridSpan w:val="4"/>
          </w:tcPr>
          <w:p w14:paraId="555EB322"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proofErr w:type="spellStart"/>
            <w:r>
              <w:rPr>
                <w:rFonts w:ascii="Arial Narrow" w:hAnsi="Arial Narrow" w:cs="Arial Narrow"/>
                <w:b/>
                <w:bCs/>
                <w:sz w:val="18"/>
                <w:szCs w:val="18"/>
              </w:rPr>
              <w:t>stereo:dbond</w:t>
            </w:r>
            <w:proofErr w:type="spellEnd"/>
            <w:r>
              <w:rPr>
                <w:rFonts w:ascii="Arial Narrow" w:hAnsi="Arial Narrow" w:cs="Arial Narrow"/>
                <w:b/>
                <w:bCs/>
                <w:sz w:val="18"/>
                <w:szCs w:val="18"/>
              </w:rPr>
              <w:t xml:space="preserve"> </w:t>
            </w:r>
            <w:r>
              <w:rPr>
                <w:rFonts w:ascii="Arial Narrow" w:hAnsi="Arial Narrow" w:cs="Arial Narrow"/>
                <w:bCs/>
                <w:sz w:val="18"/>
                <w:szCs w:val="18"/>
              </w:rPr>
              <w:t>and</w:t>
            </w:r>
            <w:r>
              <w:rPr>
                <w:rFonts w:ascii="Arial Narrow" w:hAnsi="Arial Narrow" w:cs="Arial Narrow"/>
                <w:b/>
                <w:bCs/>
                <w:sz w:val="18"/>
                <w:szCs w:val="18"/>
              </w:rPr>
              <w:t xml:space="preserve"> stereo:sp3</w:t>
            </w:r>
          </w:p>
        </w:tc>
      </w:tr>
      <w:tr w:rsidR="00BB162C" w14:paraId="4A7D3142" w14:textId="77777777">
        <w:tc>
          <w:tcPr>
            <w:tcW w:w="236" w:type="dxa"/>
          </w:tcPr>
          <w:p w14:paraId="1BCC9E8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13EA8C5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Isotopic:stereo</w:t>
            </w:r>
            <w:proofErr w:type="spellEnd"/>
          </w:p>
        </w:tc>
        <w:tc>
          <w:tcPr>
            <w:tcW w:w="2070" w:type="dxa"/>
          </w:tcPr>
          <w:p w14:paraId="2816C3A4"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stereo</w:t>
            </w:r>
          </w:p>
        </w:tc>
        <w:tc>
          <w:tcPr>
            <w:tcW w:w="1530" w:type="dxa"/>
          </w:tcPr>
          <w:p w14:paraId="0C5C42D9"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0F4FE374" w14:textId="77777777">
        <w:tc>
          <w:tcPr>
            <w:tcW w:w="236" w:type="dxa"/>
          </w:tcPr>
          <w:p w14:paraId="3FD7942F"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4C5C956E"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fixed-H:stereo</w:t>
            </w:r>
            <w:proofErr w:type="spellEnd"/>
          </w:p>
        </w:tc>
        <w:tc>
          <w:tcPr>
            <w:tcW w:w="2070" w:type="dxa"/>
          </w:tcPr>
          <w:p w14:paraId="16DD8C4F"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stereo</w:t>
            </w:r>
          </w:p>
        </w:tc>
        <w:tc>
          <w:tcPr>
            <w:tcW w:w="1530" w:type="dxa"/>
          </w:tcPr>
          <w:p w14:paraId="4C5C6307"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73D70C26" w14:textId="77777777">
        <w:tc>
          <w:tcPr>
            <w:tcW w:w="236" w:type="dxa"/>
          </w:tcPr>
          <w:p w14:paraId="06D59FC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4C6039F6"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fixed-H:isotopic:stereo</w:t>
            </w:r>
            <w:proofErr w:type="spellEnd"/>
          </w:p>
        </w:tc>
        <w:tc>
          <w:tcPr>
            <w:tcW w:w="2070" w:type="dxa"/>
          </w:tcPr>
          <w:p w14:paraId="229C7EF1"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stereo</w:t>
            </w:r>
          </w:p>
        </w:tc>
        <w:tc>
          <w:tcPr>
            <w:tcW w:w="1530" w:type="dxa"/>
          </w:tcPr>
          <w:p w14:paraId="68BE9E9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6190E802" w14:textId="77777777">
        <w:tc>
          <w:tcPr>
            <w:tcW w:w="236" w:type="dxa"/>
          </w:tcPr>
          <w:p w14:paraId="1BFA1354"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63C44B5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fixed-H:isotopic:stereo</w:t>
            </w:r>
            <w:proofErr w:type="spellEnd"/>
          </w:p>
        </w:tc>
        <w:tc>
          <w:tcPr>
            <w:tcW w:w="2070" w:type="dxa"/>
          </w:tcPr>
          <w:p w14:paraId="7C8C246B"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isotopic:stereo</w:t>
            </w:r>
            <w:proofErr w:type="spellEnd"/>
          </w:p>
        </w:tc>
        <w:tc>
          <w:tcPr>
            <w:tcW w:w="1530" w:type="dxa"/>
          </w:tcPr>
          <w:p w14:paraId="275E23D2"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8341FFC" w14:textId="77777777">
        <w:tc>
          <w:tcPr>
            <w:tcW w:w="236" w:type="dxa"/>
          </w:tcPr>
          <w:p w14:paraId="0F2181D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137E411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fixed-H:isotopic:stereo</w:t>
            </w:r>
            <w:proofErr w:type="spellEnd"/>
          </w:p>
        </w:tc>
        <w:tc>
          <w:tcPr>
            <w:tcW w:w="2070" w:type="dxa"/>
          </w:tcPr>
          <w:p w14:paraId="6D94B79F"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fixed-H:stereo</w:t>
            </w:r>
            <w:proofErr w:type="spellEnd"/>
          </w:p>
        </w:tc>
        <w:tc>
          <w:tcPr>
            <w:tcW w:w="1530" w:type="dxa"/>
          </w:tcPr>
          <w:p w14:paraId="7D55308A"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4B5FD5DD" w14:textId="77777777">
        <w:tc>
          <w:tcPr>
            <w:tcW w:w="6318" w:type="dxa"/>
            <w:gridSpan w:val="4"/>
          </w:tcPr>
          <w:p w14:paraId="12BBD826"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proofErr w:type="spellStart"/>
            <w:r>
              <w:rPr>
                <w:rFonts w:ascii="Arial Narrow" w:hAnsi="Arial Narrow" w:cs="Arial Narrow"/>
                <w:b/>
                <w:bCs/>
                <w:sz w:val="18"/>
                <w:szCs w:val="18"/>
              </w:rPr>
              <w:t>isotopic:atoms</w:t>
            </w:r>
            <w:proofErr w:type="spellEnd"/>
          </w:p>
        </w:tc>
      </w:tr>
      <w:tr w:rsidR="00BB162C" w14:paraId="3B00D0ED" w14:textId="77777777">
        <w:tc>
          <w:tcPr>
            <w:tcW w:w="236" w:type="dxa"/>
          </w:tcPr>
          <w:p w14:paraId="369C51A2"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25F47F3B"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fixed-H:isotopic:atoms</w:t>
            </w:r>
            <w:proofErr w:type="spellEnd"/>
          </w:p>
        </w:tc>
        <w:tc>
          <w:tcPr>
            <w:tcW w:w="2070" w:type="dxa"/>
          </w:tcPr>
          <w:p w14:paraId="2FC1C9EF"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isotopic:atoms</w:t>
            </w:r>
            <w:proofErr w:type="spellEnd"/>
          </w:p>
        </w:tc>
        <w:tc>
          <w:tcPr>
            <w:tcW w:w="1530" w:type="dxa"/>
          </w:tcPr>
          <w:p w14:paraId="386CA4F3"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306ACED" w14:textId="77777777">
        <w:tc>
          <w:tcPr>
            <w:tcW w:w="6318" w:type="dxa"/>
            <w:gridSpan w:val="4"/>
          </w:tcPr>
          <w:p w14:paraId="295BD4FD"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r>
              <w:rPr>
                <w:rFonts w:ascii="Arial Narrow" w:hAnsi="Arial Narrow" w:cs="Arial Narrow"/>
                <w:b/>
                <w:bCs/>
                <w:sz w:val="18"/>
                <w:szCs w:val="18"/>
              </w:rPr>
              <w:t>charge</w:t>
            </w:r>
          </w:p>
        </w:tc>
      </w:tr>
      <w:tr w:rsidR="00BB162C" w14:paraId="1918BB4B" w14:textId="77777777">
        <w:tc>
          <w:tcPr>
            <w:tcW w:w="236" w:type="dxa"/>
          </w:tcPr>
          <w:p w14:paraId="7224D0B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2482" w:type="dxa"/>
          </w:tcPr>
          <w:p w14:paraId="09680DC5"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fixed-H:charge</w:t>
            </w:r>
            <w:proofErr w:type="spellEnd"/>
          </w:p>
        </w:tc>
        <w:tc>
          <w:tcPr>
            <w:tcW w:w="2070" w:type="dxa"/>
          </w:tcPr>
          <w:p w14:paraId="77E4F9D5"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charge</w:t>
            </w:r>
          </w:p>
        </w:tc>
        <w:tc>
          <w:tcPr>
            <w:tcW w:w="1530" w:type="dxa"/>
          </w:tcPr>
          <w:p w14:paraId="26515438" w14:textId="77777777" w:rsidR="00BB162C" w:rsidRDefault="00BB162C">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bl>
    <w:p w14:paraId="64D5E2A4" w14:textId="77777777" w:rsidR="00BB162C" w:rsidRDefault="00BB162C"/>
    <w:p w14:paraId="7C64A8D5" w14:textId="77777777" w:rsidR="00BB162C" w:rsidRDefault="00BB162C" w:rsidP="0038448D">
      <w:pPr>
        <w:jc w:val="both"/>
      </w:pPr>
      <w:r>
        <w:t>*the isotopic stereo is omitted if it is exactly same as non-isotopic stereo for all components.</w:t>
      </w:r>
    </w:p>
    <w:p w14:paraId="3CADEBDD" w14:textId="77777777" w:rsidR="00BB162C" w:rsidRDefault="00BB162C"/>
    <w:p w14:paraId="773E5A1E" w14:textId="77777777" w:rsidR="00BB162C" w:rsidRDefault="00BB162C">
      <w:pPr>
        <w:jc w:val="center"/>
        <w:rPr>
          <w:b/>
          <w:sz w:val="24"/>
          <w:szCs w:val="24"/>
        </w:rPr>
      </w:pPr>
      <w:r>
        <w:rPr>
          <w:b/>
          <w:sz w:val="24"/>
          <w:szCs w:val="24"/>
        </w:rPr>
        <w:t>Abbreviations used in the auxiliary information section</w:t>
      </w:r>
    </w:p>
    <w:p w14:paraId="2E143320" w14:textId="77777777" w:rsidR="00BB162C" w:rsidRDefault="00BB162C"/>
    <w:p w14:paraId="57FA20C6" w14:textId="77777777" w:rsidR="0038448D" w:rsidRDefault="00BB162C" w:rsidP="0038448D">
      <w:pPr>
        <w:jc w:val="both"/>
      </w:pPr>
      <w:r>
        <w:t xml:space="preserve">In the Fixed-H section of the Auxiliary Information the </w:t>
      </w:r>
      <w:proofErr w:type="spellStart"/>
      <w:r>
        <w:t>original_atom_numbers</w:t>
      </w:r>
      <w:proofErr w:type="spellEnd"/>
      <w:r>
        <w:t xml:space="preserve"> for the components are in the same order as in the Main section of the Identifier even if a transposition (/o) is present. Other Fixed-H items are subject to the transposition.</w:t>
      </w:r>
      <w:r w:rsidR="0038448D">
        <w:t xml:space="preserve"> </w:t>
      </w:r>
    </w:p>
    <w:p w14:paraId="31C83714" w14:textId="77777777" w:rsidR="0038448D" w:rsidRDefault="00BB162C" w:rsidP="0038448D">
      <w:pPr>
        <w:jc w:val="both"/>
      </w:pPr>
      <w:r>
        <w:t>Word “</w:t>
      </w:r>
      <w:proofErr w:type="spellStart"/>
      <w:r>
        <w:t>orig_at_nums</w:t>
      </w:r>
      <w:proofErr w:type="spellEnd"/>
      <w:r>
        <w:t>”  is used instead of “</w:t>
      </w:r>
      <w:proofErr w:type="spellStart"/>
      <w:r>
        <w:t>original_atom_numbers</w:t>
      </w:r>
      <w:proofErr w:type="spellEnd"/>
      <w:r>
        <w:t>”</w:t>
      </w:r>
      <w:r w:rsidR="0038448D">
        <w:t xml:space="preserve">. </w:t>
      </w:r>
    </w:p>
    <w:p w14:paraId="68F5CA5D" w14:textId="77777777" w:rsidR="0038448D" w:rsidRDefault="00BB162C" w:rsidP="0038448D">
      <w:pPr>
        <w:jc w:val="both"/>
      </w:pPr>
      <w:r>
        <w:t xml:space="preserve">Prefix “Aux” distinguishes items that belong to </w:t>
      </w:r>
      <w:proofErr w:type="spellStart"/>
      <w:r>
        <w:t>AuxInfo</w:t>
      </w:r>
      <w:proofErr w:type="spellEnd"/>
      <w:r>
        <w:t xml:space="preserve"> from those belonging to the Identifier</w:t>
      </w:r>
      <w:r w:rsidR="0038448D">
        <w:t xml:space="preserve">. </w:t>
      </w:r>
    </w:p>
    <w:p w14:paraId="3861324B" w14:textId="77777777" w:rsidR="00BB162C" w:rsidRDefault="00BB162C" w:rsidP="0038448D">
      <w:pPr>
        <w:jc w:val="both"/>
      </w:pPr>
      <w:proofErr w:type="spellStart"/>
      <w:r>
        <w:lastRenderedPageBreak/>
        <w:t>Inv</w:t>
      </w:r>
      <w:proofErr w:type="spellEnd"/>
      <w:r>
        <w:t>(…) means formal replacing sp</w:t>
      </w:r>
      <w:r>
        <w:rPr>
          <w:sz w:val="24"/>
          <w:szCs w:val="24"/>
          <w:vertAlign w:val="superscript"/>
        </w:rPr>
        <w:t>3</w:t>
      </w:r>
      <w:r>
        <w:t xml:space="preserve"> parity “+” with “-“ and vice versa</w:t>
      </w:r>
    </w:p>
    <w:p w14:paraId="03D33F4A" w14:textId="77777777" w:rsidR="00BB162C" w:rsidRDefault="00BB162C">
      <w:pPr>
        <w:rPr>
          <w:rFonts w:ascii="Arial Narrow" w:hAnsi="Arial Narrow" w:cs="Arial Narrow"/>
          <w:sz w:val="18"/>
          <w:szCs w:val="18"/>
        </w:rPr>
      </w:pPr>
    </w:p>
    <w:tbl>
      <w:tblPr>
        <w:tblW w:w="0" w:type="auto"/>
        <w:tblLayout w:type="fixed"/>
        <w:tblLook w:val="0000" w:firstRow="0" w:lastRow="0" w:firstColumn="0" w:lastColumn="0" w:noHBand="0" w:noVBand="0"/>
      </w:tblPr>
      <w:tblGrid>
        <w:gridCol w:w="236"/>
        <w:gridCol w:w="3922"/>
        <w:gridCol w:w="2790"/>
        <w:gridCol w:w="810"/>
      </w:tblGrid>
      <w:tr w:rsidR="00BB162C" w14:paraId="1519189F" w14:textId="77777777">
        <w:tc>
          <w:tcPr>
            <w:tcW w:w="236" w:type="dxa"/>
          </w:tcPr>
          <w:p w14:paraId="5A2FBDC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p>
        </w:tc>
        <w:tc>
          <w:tcPr>
            <w:tcW w:w="3922" w:type="dxa"/>
          </w:tcPr>
          <w:p w14:paraId="748FF7C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Abbreviated item</w:t>
            </w:r>
          </w:p>
        </w:tc>
        <w:tc>
          <w:tcPr>
            <w:tcW w:w="2790" w:type="dxa"/>
          </w:tcPr>
          <w:p w14:paraId="52212C2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Is identical to</w:t>
            </w:r>
          </w:p>
        </w:tc>
        <w:tc>
          <w:tcPr>
            <w:tcW w:w="810" w:type="dxa"/>
          </w:tcPr>
          <w:p w14:paraId="5DA81AC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b/>
                <w:bCs/>
              </w:rPr>
            </w:pPr>
            <w:r>
              <w:rPr>
                <w:rFonts w:ascii="Arial Narrow" w:hAnsi="Arial Narrow" w:cs="Arial Narrow"/>
                <w:b/>
                <w:bCs/>
              </w:rPr>
              <w:t>Abbre</w:t>
            </w:r>
            <w:r>
              <w:rPr>
                <w:rFonts w:ascii="Arial Narrow" w:hAnsi="Arial Narrow" w:cs="Arial Narrow"/>
                <w:b/>
                <w:bCs/>
              </w:rPr>
              <w:softHyphen/>
              <w:t>viation</w:t>
            </w:r>
          </w:p>
        </w:tc>
      </w:tr>
      <w:tr w:rsidR="00BB162C" w14:paraId="62E2180E" w14:textId="77777777">
        <w:tc>
          <w:tcPr>
            <w:tcW w:w="7758" w:type="dxa"/>
            <w:gridSpan w:val="4"/>
          </w:tcPr>
          <w:p w14:paraId="7ED23FA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proofErr w:type="spellStart"/>
            <w:r>
              <w:rPr>
                <w:rFonts w:ascii="Arial Narrow" w:hAnsi="Arial Narrow" w:cs="Arial Narrow"/>
                <w:b/>
                <w:bCs/>
                <w:sz w:val="18"/>
                <w:szCs w:val="18"/>
              </w:rPr>
              <w:t>Aux:original_atom_numbers</w:t>
            </w:r>
            <w:proofErr w:type="spellEnd"/>
          </w:p>
        </w:tc>
      </w:tr>
      <w:tr w:rsidR="00BB162C" w14:paraId="3AEA4621" w14:textId="77777777">
        <w:tc>
          <w:tcPr>
            <w:tcW w:w="236" w:type="dxa"/>
          </w:tcPr>
          <w:p w14:paraId="16C1B81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0C1010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Aux:isotopic:orig_at_nums</w:t>
            </w:r>
            <w:proofErr w:type="spellEnd"/>
          </w:p>
        </w:tc>
        <w:tc>
          <w:tcPr>
            <w:tcW w:w="2790" w:type="dxa"/>
          </w:tcPr>
          <w:p w14:paraId="275086B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574CDDE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3E371613" w14:textId="77777777">
        <w:tc>
          <w:tcPr>
            <w:tcW w:w="236" w:type="dxa"/>
          </w:tcPr>
          <w:p w14:paraId="48913DF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0702649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Aux:fixed-H:orig_at_nums</w:t>
            </w:r>
            <w:proofErr w:type="spellEnd"/>
          </w:p>
        </w:tc>
        <w:tc>
          <w:tcPr>
            <w:tcW w:w="2790" w:type="dxa"/>
          </w:tcPr>
          <w:p w14:paraId="01D9385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055237E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3B83ECA0" w14:textId="77777777">
        <w:tc>
          <w:tcPr>
            <w:tcW w:w="236" w:type="dxa"/>
          </w:tcPr>
          <w:p w14:paraId="6256A51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10952B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Aux:fixed-H:isotopic:orig_at_nums</w:t>
            </w:r>
            <w:proofErr w:type="spellEnd"/>
          </w:p>
        </w:tc>
        <w:tc>
          <w:tcPr>
            <w:tcW w:w="2790" w:type="dxa"/>
          </w:tcPr>
          <w:p w14:paraId="4DB799D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17949E2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0C5A5408" w14:textId="77777777">
        <w:tc>
          <w:tcPr>
            <w:tcW w:w="236" w:type="dxa"/>
          </w:tcPr>
          <w:p w14:paraId="4F19814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08161C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Aux:fixed-H:isotopic:orig_at_nums</w:t>
            </w:r>
            <w:proofErr w:type="spellEnd"/>
          </w:p>
        </w:tc>
        <w:tc>
          <w:tcPr>
            <w:tcW w:w="2790" w:type="dxa"/>
          </w:tcPr>
          <w:p w14:paraId="1E8FDE3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Aux:fixed-H:orig_at_nums</w:t>
            </w:r>
            <w:proofErr w:type="spellEnd"/>
          </w:p>
        </w:tc>
        <w:tc>
          <w:tcPr>
            <w:tcW w:w="810" w:type="dxa"/>
          </w:tcPr>
          <w:p w14:paraId="104D9BA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30CFEA53" w14:textId="77777777">
        <w:tc>
          <w:tcPr>
            <w:tcW w:w="236" w:type="dxa"/>
          </w:tcPr>
          <w:p w14:paraId="0056670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0DBAA91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Aux:fixed-H:isotopic:orig_at_nums</w:t>
            </w:r>
            <w:proofErr w:type="spellEnd"/>
          </w:p>
        </w:tc>
        <w:tc>
          <w:tcPr>
            <w:tcW w:w="2790" w:type="dxa"/>
          </w:tcPr>
          <w:p w14:paraId="4CF5D0B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Aux:isotopic:orig_at_nums</w:t>
            </w:r>
            <w:proofErr w:type="spellEnd"/>
          </w:p>
        </w:tc>
        <w:tc>
          <w:tcPr>
            <w:tcW w:w="810" w:type="dxa"/>
          </w:tcPr>
          <w:p w14:paraId="0D55D4C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18F1F239" w14:textId="77777777">
        <w:tc>
          <w:tcPr>
            <w:tcW w:w="7758" w:type="dxa"/>
            <w:gridSpan w:val="4"/>
          </w:tcPr>
          <w:p w14:paraId="335D2F7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proofErr w:type="spellStart"/>
            <w:r>
              <w:rPr>
                <w:rFonts w:ascii="Arial Narrow" w:hAnsi="Arial Narrow" w:cs="Arial Narrow"/>
                <w:b/>
                <w:bCs/>
                <w:sz w:val="18"/>
                <w:szCs w:val="18"/>
              </w:rPr>
              <w:t>Aux:atom_equivalence</w:t>
            </w:r>
            <w:proofErr w:type="spellEnd"/>
            <w:r>
              <w:rPr>
                <w:rFonts w:ascii="Arial Narrow" w:hAnsi="Arial Narrow" w:cs="Arial Narrow"/>
                <w:b/>
                <w:bCs/>
                <w:sz w:val="18"/>
                <w:szCs w:val="18"/>
              </w:rPr>
              <w:t xml:space="preserve"> or  </w:t>
            </w:r>
            <w:proofErr w:type="spellStart"/>
            <w:r>
              <w:rPr>
                <w:rFonts w:ascii="Arial Narrow" w:hAnsi="Arial Narrow" w:cs="Arial Narrow"/>
                <w:b/>
                <w:bCs/>
                <w:sz w:val="18"/>
                <w:szCs w:val="18"/>
              </w:rPr>
              <w:t>Aux:group_equivalence</w:t>
            </w:r>
            <w:proofErr w:type="spellEnd"/>
          </w:p>
        </w:tc>
      </w:tr>
      <w:tr w:rsidR="00BB162C" w14:paraId="5EE1DE31" w14:textId="77777777">
        <w:tc>
          <w:tcPr>
            <w:tcW w:w="236" w:type="dxa"/>
          </w:tcPr>
          <w:p w14:paraId="14E624F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C24CA4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Aux:isotopic:atom_equivalence</w:t>
            </w:r>
            <w:proofErr w:type="spellEnd"/>
            <w:r>
              <w:rPr>
                <w:rFonts w:ascii="Arial Narrow" w:hAnsi="Arial Narrow" w:cs="Arial Narrow"/>
              </w:rPr>
              <w:t xml:space="preserve">  or</w:t>
            </w:r>
          </w:p>
          <w:p w14:paraId="0A72037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Aux:isotopic:group_equivalence</w:t>
            </w:r>
            <w:proofErr w:type="spellEnd"/>
          </w:p>
        </w:tc>
        <w:tc>
          <w:tcPr>
            <w:tcW w:w="2790" w:type="dxa"/>
          </w:tcPr>
          <w:p w14:paraId="52FC43C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Aux:atom_equivalence</w:t>
            </w:r>
            <w:proofErr w:type="spellEnd"/>
            <w:r>
              <w:rPr>
                <w:rFonts w:ascii="Arial Narrow" w:hAnsi="Arial Narrow" w:cs="Arial Narrow"/>
              </w:rPr>
              <w:t xml:space="preserve">  or</w:t>
            </w:r>
          </w:p>
          <w:p w14:paraId="32C1D93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Aux:group_equivalence</w:t>
            </w:r>
            <w:proofErr w:type="spellEnd"/>
          </w:p>
        </w:tc>
        <w:tc>
          <w:tcPr>
            <w:tcW w:w="810" w:type="dxa"/>
          </w:tcPr>
          <w:p w14:paraId="51B66F8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E2C0686" w14:textId="77777777">
        <w:tc>
          <w:tcPr>
            <w:tcW w:w="236" w:type="dxa"/>
          </w:tcPr>
          <w:p w14:paraId="1A15EE9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66E18A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Aux:fixed-H:atom_equivalence</w:t>
            </w:r>
            <w:proofErr w:type="spellEnd"/>
            <w:r>
              <w:rPr>
                <w:rFonts w:ascii="Arial Narrow" w:hAnsi="Arial Narrow" w:cs="Arial Narrow"/>
                <w:sz w:val="18"/>
                <w:szCs w:val="18"/>
              </w:rPr>
              <w:t xml:space="preserve"> </w:t>
            </w:r>
            <w:r>
              <w:rPr>
                <w:rFonts w:ascii="Arial Narrow" w:hAnsi="Arial Narrow" w:cs="Arial Narrow"/>
              </w:rPr>
              <w:t>or</w:t>
            </w:r>
          </w:p>
          <w:p w14:paraId="58B5832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Aux:fixed-H:group_equivalence</w:t>
            </w:r>
            <w:proofErr w:type="spellEnd"/>
          </w:p>
        </w:tc>
        <w:tc>
          <w:tcPr>
            <w:tcW w:w="2790" w:type="dxa"/>
          </w:tcPr>
          <w:p w14:paraId="46766FD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Aux:atom_equivalence</w:t>
            </w:r>
            <w:proofErr w:type="spellEnd"/>
            <w:r>
              <w:rPr>
                <w:rFonts w:ascii="Arial Narrow" w:hAnsi="Arial Narrow" w:cs="Arial Narrow"/>
              </w:rPr>
              <w:t xml:space="preserve">  or</w:t>
            </w:r>
          </w:p>
          <w:p w14:paraId="48ADC68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Aux:group_equivalence</w:t>
            </w:r>
            <w:proofErr w:type="spellEnd"/>
          </w:p>
        </w:tc>
        <w:tc>
          <w:tcPr>
            <w:tcW w:w="810" w:type="dxa"/>
          </w:tcPr>
          <w:p w14:paraId="4DA5013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6C860190" w14:textId="77777777">
        <w:tc>
          <w:tcPr>
            <w:tcW w:w="236" w:type="dxa"/>
          </w:tcPr>
          <w:p w14:paraId="0A032C5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6C870B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Aux:fixed-H:isotopic:atom_equivalence</w:t>
            </w:r>
            <w:proofErr w:type="spellEnd"/>
            <w:r>
              <w:rPr>
                <w:rFonts w:ascii="Arial Narrow" w:hAnsi="Arial Narrow" w:cs="Arial Narrow"/>
                <w:sz w:val="18"/>
                <w:szCs w:val="18"/>
              </w:rPr>
              <w:t xml:space="preserve"> </w:t>
            </w:r>
            <w:r>
              <w:rPr>
                <w:rFonts w:ascii="Arial Narrow" w:hAnsi="Arial Narrow" w:cs="Arial Narrow"/>
              </w:rPr>
              <w:t>or</w:t>
            </w:r>
          </w:p>
          <w:p w14:paraId="4298693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Aux:fixed-H:isotopic:group_equivalence</w:t>
            </w:r>
            <w:proofErr w:type="spellEnd"/>
          </w:p>
        </w:tc>
        <w:tc>
          <w:tcPr>
            <w:tcW w:w="2790" w:type="dxa"/>
          </w:tcPr>
          <w:p w14:paraId="6C09CCF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Aux:atom_equivalence</w:t>
            </w:r>
            <w:proofErr w:type="spellEnd"/>
            <w:r>
              <w:rPr>
                <w:rFonts w:ascii="Arial Narrow" w:hAnsi="Arial Narrow" w:cs="Arial Narrow"/>
              </w:rPr>
              <w:t xml:space="preserve">  or</w:t>
            </w:r>
          </w:p>
          <w:p w14:paraId="4F099D2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Aux:group_equivalence</w:t>
            </w:r>
            <w:proofErr w:type="spellEnd"/>
          </w:p>
        </w:tc>
        <w:tc>
          <w:tcPr>
            <w:tcW w:w="810" w:type="dxa"/>
          </w:tcPr>
          <w:p w14:paraId="3EDE2D8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CCEB8DC" w14:textId="77777777">
        <w:tc>
          <w:tcPr>
            <w:tcW w:w="236" w:type="dxa"/>
          </w:tcPr>
          <w:p w14:paraId="6BF6E9D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7A76F3E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Aux:fixed-H:isotopic:atom_equivalence</w:t>
            </w:r>
            <w:proofErr w:type="spellEnd"/>
            <w:r>
              <w:rPr>
                <w:rFonts w:ascii="Arial Narrow" w:hAnsi="Arial Narrow" w:cs="Arial Narrow"/>
                <w:sz w:val="18"/>
                <w:szCs w:val="18"/>
              </w:rPr>
              <w:t xml:space="preserve"> </w:t>
            </w:r>
            <w:r>
              <w:rPr>
                <w:rFonts w:ascii="Arial Narrow" w:hAnsi="Arial Narrow" w:cs="Arial Narrow"/>
              </w:rPr>
              <w:t>or</w:t>
            </w:r>
          </w:p>
          <w:p w14:paraId="4077509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Aux:fixed-H:isotopic:group_equivalence</w:t>
            </w:r>
            <w:proofErr w:type="spellEnd"/>
          </w:p>
        </w:tc>
        <w:tc>
          <w:tcPr>
            <w:tcW w:w="2790" w:type="dxa"/>
          </w:tcPr>
          <w:p w14:paraId="3C5C685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Aux:fixed-H:atom_equivalence</w:t>
            </w:r>
            <w:proofErr w:type="spellEnd"/>
            <w:r>
              <w:rPr>
                <w:rFonts w:ascii="Arial Narrow" w:hAnsi="Arial Narrow" w:cs="Arial Narrow"/>
                <w:sz w:val="18"/>
                <w:szCs w:val="18"/>
              </w:rPr>
              <w:t xml:space="preserve"> </w:t>
            </w:r>
            <w:r>
              <w:rPr>
                <w:rFonts w:ascii="Arial Narrow" w:hAnsi="Arial Narrow" w:cs="Arial Narrow"/>
              </w:rPr>
              <w:t>or</w:t>
            </w:r>
          </w:p>
          <w:p w14:paraId="401B61C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Aux:fixed-H:group_equivalence</w:t>
            </w:r>
            <w:proofErr w:type="spellEnd"/>
          </w:p>
        </w:tc>
        <w:tc>
          <w:tcPr>
            <w:tcW w:w="810" w:type="dxa"/>
          </w:tcPr>
          <w:p w14:paraId="7583653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074A649A" w14:textId="77777777">
        <w:tc>
          <w:tcPr>
            <w:tcW w:w="236" w:type="dxa"/>
          </w:tcPr>
          <w:p w14:paraId="3196ADA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7C90E8C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Aux:fixed-H:isotopic:atom_equivalence</w:t>
            </w:r>
            <w:proofErr w:type="spellEnd"/>
            <w:r>
              <w:rPr>
                <w:rFonts w:ascii="Arial Narrow" w:hAnsi="Arial Narrow" w:cs="Arial Narrow"/>
                <w:sz w:val="18"/>
                <w:szCs w:val="18"/>
              </w:rPr>
              <w:t xml:space="preserve"> </w:t>
            </w:r>
            <w:r>
              <w:rPr>
                <w:rFonts w:ascii="Arial Narrow" w:hAnsi="Arial Narrow" w:cs="Arial Narrow"/>
              </w:rPr>
              <w:t>or</w:t>
            </w:r>
          </w:p>
          <w:p w14:paraId="5E3F504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Aux:fixed-H:isotopic:group_equivalence</w:t>
            </w:r>
            <w:proofErr w:type="spellEnd"/>
          </w:p>
        </w:tc>
        <w:tc>
          <w:tcPr>
            <w:tcW w:w="2790" w:type="dxa"/>
          </w:tcPr>
          <w:p w14:paraId="3DF82F0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Aux:isotopic:atom_equivalence</w:t>
            </w:r>
            <w:proofErr w:type="spellEnd"/>
            <w:r>
              <w:rPr>
                <w:rFonts w:ascii="Arial Narrow" w:hAnsi="Arial Narrow" w:cs="Arial Narrow"/>
              </w:rPr>
              <w:t xml:space="preserve">  or</w:t>
            </w:r>
          </w:p>
          <w:p w14:paraId="7530FAF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Aux:isotopic:group_equivalence</w:t>
            </w:r>
            <w:proofErr w:type="spellEnd"/>
          </w:p>
        </w:tc>
        <w:tc>
          <w:tcPr>
            <w:tcW w:w="810" w:type="dxa"/>
          </w:tcPr>
          <w:p w14:paraId="7318538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08614A38" w14:textId="77777777">
        <w:tc>
          <w:tcPr>
            <w:tcW w:w="7758" w:type="dxa"/>
            <w:gridSpan w:val="4"/>
          </w:tcPr>
          <w:p w14:paraId="4C021EB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r>
              <w:rPr>
                <w:rFonts w:ascii="Arial Narrow" w:hAnsi="Arial Narrow" w:cs="Arial Narrow"/>
                <w:b/>
                <w:bCs/>
                <w:sz w:val="18"/>
                <w:szCs w:val="18"/>
              </w:rPr>
              <w:t>Aux:abs_stereo_inverted:sp3*</w:t>
            </w:r>
          </w:p>
        </w:tc>
      </w:tr>
      <w:tr w:rsidR="00BB162C" w14:paraId="44FC7CBD" w14:textId="77777777">
        <w:tc>
          <w:tcPr>
            <w:tcW w:w="236" w:type="dxa"/>
          </w:tcPr>
          <w:p w14:paraId="176903D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2C5EDA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Aux:abs_stereo_inverted:sp3</w:t>
            </w:r>
          </w:p>
        </w:tc>
        <w:tc>
          <w:tcPr>
            <w:tcW w:w="2790" w:type="dxa"/>
          </w:tcPr>
          <w:p w14:paraId="6E3A2A1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stereo:sp3 </w:t>
            </w:r>
            <w:r>
              <w:rPr>
                <w:rFonts w:ascii="Arial Narrow" w:hAnsi="Arial Narrow" w:cs="Arial Narrow"/>
              </w:rPr>
              <w:t>)</w:t>
            </w:r>
          </w:p>
        </w:tc>
        <w:tc>
          <w:tcPr>
            <w:tcW w:w="810" w:type="dxa"/>
          </w:tcPr>
          <w:p w14:paraId="486E27D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22148DBC" w14:textId="77777777">
        <w:tc>
          <w:tcPr>
            <w:tcW w:w="236" w:type="dxa"/>
          </w:tcPr>
          <w:p w14:paraId="254A39A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B91763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Aux:isotopic:abs_stereo_inverted:sp3</w:t>
            </w:r>
          </w:p>
        </w:tc>
        <w:tc>
          <w:tcPr>
            <w:tcW w:w="2790" w:type="dxa"/>
          </w:tcPr>
          <w:p w14:paraId="06719DB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Aux:abs_stereo_inverted:sp3</w:t>
            </w:r>
          </w:p>
        </w:tc>
        <w:tc>
          <w:tcPr>
            <w:tcW w:w="810" w:type="dxa"/>
          </w:tcPr>
          <w:p w14:paraId="4FBD092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5C48E675" w14:textId="77777777">
        <w:tc>
          <w:tcPr>
            <w:tcW w:w="236" w:type="dxa"/>
          </w:tcPr>
          <w:p w14:paraId="098E2F1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EB1CF1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Aux:isotopic:abs_stereo_inverted:sp3</w:t>
            </w:r>
          </w:p>
        </w:tc>
        <w:tc>
          <w:tcPr>
            <w:tcW w:w="2790" w:type="dxa"/>
          </w:tcPr>
          <w:p w14:paraId="766171C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stereo:sp3 </w:t>
            </w:r>
            <w:r>
              <w:rPr>
                <w:rFonts w:ascii="Arial Narrow" w:hAnsi="Arial Narrow" w:cs="Arial Narrow"/>
              </w:rPr>
              <w:t>)</w:t>
            </w:r>
          </w:p>
        </w:tc>
        <w:tc>
          <w:tcPr>
            <w:tcW w:w="810" w:type="dxa"/>
          </w:tcPr>
          <w:p w14:paraId="1355C3E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2F26F2BC" w14:textId="77777777">
        <w:tc>
          <w:tcPr>
            <w:tcW w:w="236" w:type="dxa"/>
          </w:tcPr>
          <w:p w14:paraId="73BDEE2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866D56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Aux:isotopic:abs_stereo_inverted:sp3</w:t>
            </w:r>
          </w:p>
        </w:tc>
        <w:tc>
          <w:tcPr>
            <w:tcW w:w="2790" w:type="dxa"/>
          </w:tcPr>
          <w:p w14:paraId="7C153B3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isotopic:stereo:sp3 </w:t>
            </w:r>
            <w:r>
              <w:rPr>
                <w:rFonts w:ascii="Arial Narrow" w:hAnsi="Arial Narrow" w:cs="Arial Narrow"/>
              </w:rPr>
              <w:t>)</w:t>
            </w:r>
          </w:p>
        </w:tc>
        <w:tc>
          <w:tcPr>
            <w:tcW w:w="810" w:type="dxa"/>
          </w:tcPr>
          <w:p w14:paraId="558D774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618272C8" w14:textId="77777777">
        <w:tc>
          <w:tcPr>
            <w:tcW w:w="236" w:type="dxa"/>
          </w:tcPr>
          <w:p w14:paraId="043AD26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FA613B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Aux:fixed-H:abs_stereo_inverted:sp3</w:t>
            </w:r>
          </w:p>
        </w:tc>
        <w:tc>
          <w:tcPr>
            <w:tcW w:w="2790" w:type="dxa"/>
          </w:tcPr>
          <w:p w14:paraId="014FB8C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Aux:abs_stereo_inverted:sp3</w:t>
            </w:r>
          </w:p>
        </w:tc>
        <w:tc>
          <w:tcPr>
            <w:tcW w:w="810" w:type="dxa"/>
          </w:tcPr>
          <w:p w14:paraId="6A6FE3C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E7FFC7C" w14:textId="77777777">
        <w:tc>
          <w:tcPr>
            <w:tcW w:w="236" w:type="dxa"/>
          </w:tcPr>
          <w:p w14:paraId="647A430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4169BA8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Aux:fixed-H:abs_stereo_inverted:sp3</w:t>
            </w:r>
          </w:p>
        </w:tc>
        <w:tc>
          <w:tcPr>
            <w:tcW w:w="2790" w:type="dxa"/>
          </w:tcPr>
          <w:p w14:paraId="1026CC1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stereo:sp3 </w:t>
            </w:r>
            <w:r>
              <w:rPr>
                <w:rFonts w:ascii="Arial Narrow" w:hAnsi="Arial Narrow" w:cs="Arial Narrow"/>
              </w:rPr>
              <w:t>)</w:t>
            </w:r>
          </w:p>
        </w:tc>
        <w:tc>
          <w:tcPr>
            <w:tcW w:w="810" w:type="dxa"/>
          </w:tcPr>
          <w:p w14:paraId="3B6FE3B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4120C40C" w14:textId="77777777">
        <w:tc>
          <w:tcPr>
            <w:tcW w:w="236" w:type="dxa"/>
          </w:tcPr>
          <w:p w14:paraId="1F05F77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42F26E1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Aux:fixed-H:abs_stereo_inverted:sp3</w:t>
            </w:r>
          </w:p>
        </w:tc>
        <w:tc>
          <w:tcPr>
            <w:tcW w:w="2790" w:type="dxa"/>
          </w:tcPr>
          <w:p w14:paraId="6976192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fixed-H:stereo:sp3 </w:t>
            </w:r>
            <w:r>
              <w:rPr>
                <w:rFonts w:ascii="Arial Narrow" w:hAnsi="Arial Narrow" w:cs="Arial Narrow"/>
              </w:rPr>
              <w:t>)</w:t>
            </w:r>
          </w:p>
        </w:tc>
        <w:tc>
          <w:tcPr>
            <w:tcW w:w="810" w:type="dxa"/>
          </w:tcPr>
          <w:p w14:paraId="72AF10B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w:t>
            </w:r>
          </w:p>
        </w:tc>
      </w:tr>
      <w:tr w:rsidR="00BB162C" w14:paraId="7323B72A" w14:textId="77777777">
        <w:tc>
          <w:tcPr>
            <w:tcW w:w="236" w:type="dxa"/>
          </w:tcPr>
          <w:p w14:paraId="210DE78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D78512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7BCF267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Aux:abs_stereo_inverted:sp3</w:t>
            </w:r>
          </w:p>
        </w:tc>
        <w:tc>
          <w:tcPr>
            <w:tcW w:w="810" w:type="dxa"/>
          </w:tcPr>
          <w:p w14:paraId="55031AB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731A7A6B" w14:textId="77777777">
        <w:tc>
          <w:tcPr>
            <w:tcW w:w="236" w:type="dxa"/>
          </w:tcPr>
          <w:p w14:paraId="3C36AF4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18F036A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526D6D0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Aux:fixed-H:abs_stereo_inverted:sp3</w:t>
            </w:r>
          </w:p>
        </w:tc>
        <w:tc>
          <w:tcPr>
            <w:tcW w:w="810" w:type="dxa"/>
          </w:tcPr>
          <w:p w14:paraId="4AFD510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2BFD9931" w14:textId="77777777">
        <w:tc>
          <w:tcPr>
            <w:tcW w:w="236" w:type="dxa"/>
          </w:tcPr>
          <w:p w14:paraId="59D744E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27ADFE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2EED860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Aux:isotopic:abs_stereo_inverted:sp3</w:t>
            </w:r>
          </w:p>
        </w:tc>
        <w:tc>
          <w:tcPr>
            <w:tcW w:w="810" w:type="dxa"/>
          </w:tcPr>
          <w:p w14:paraId="693B88D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7FA28E07" w14:textId="77777777">
        <w:tc>
          <w:tcPr>
            <w:tcW w:w="236" w:type="dxa"/>
          </w:tcPr>
          <w:p w14:paraId="3AEAB4A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921724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732A51E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stereo:sp3 </w:t>
            </w:r>
            <w:r>
              <w:rPr>
                <w:rFonts w:ascii="Arial Narrow" w:hAnsi="Arial Narrow" w:cs="Arial Narrow"/>
              </w:rPr>
              <w:t>)</w:t>
            </w:r>
          </w:p>
        </w:tc>
        <w:tc>
          <w:tcPr>
            <w:tcW w:w="810" w:type="dxa"/>
          </w:tcPr>
          <w:p w14:paraId="39940C2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4947A110" w14:textId="77777777">
        <w:tc>
          <w:tcPr>
            <w:tcW w:w="236" w:type="dxa"/>
          </w:tcPr>
          <w:p w14:paraId="1A2F914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DE5895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59D2B70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isotopic:stereo:sp3 </w:t>
            </w:r>
            <w:r>
              <w:rPr>
                <w:rFonts w:ascii="Arial Narrow" w:hAnsi="Arial Narrow" w:cs="Arial Narrow"/>
              </w:rPr>
              <w:t>)</w:t>
            </w:r>
          </w:p>
        </w:tc>
        <w:tc>
          <w:tcPr>
            <w:tcW w:w="810" w:type="dxa"/>
          </w:tcPr>
          <w:p w14:paraId="03C575D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6223E4C3" w14:textId="77777777">
        <w:tc>
          <w:tcPr>
            <w:tcW w:w="236" w:type="dxa"/>
          </w:tcPr>
          <w:p w14:paraId="5BFAAD5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AD9BEB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4E76954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fixed-H:stereo:sp3 )</w:t>
            </w:r>
          </w:p>
        </w:tc>
        <w:tc>
          <w:tcPr>
            <w:tcW w:w="810" w:type="dxa"/>
          </w:tcPr>
          <w:p w14:paraId="364A798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w:t>
            </w:r>
          </w:p>
        </w:tc>
      </w:tr>
      <w:tr w:rsidR="00BB162C" w14:paraId="2BD5A93D" w14:textId="77777777">
        <w:tc>
          <w:tcPr>
            <w:tcW w:w="236" w:type="dxa"/>
          </w:tcPr>
          <w:p w14:paraId="160BEEB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62D1050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sz w:val="18"/>
                <w:szCs w:val="18"/>
              </w:rPr>
              <w:t>Aux:isotopic:fixed-H:abs_stereo_inverted:sp3</w:t>
            </w:r>
          </w:p>
        </w:tc>
        <w:tc>
          <w:tcPr>
            <w:tcW w:w="2790" w:type="dxa"/>
          </w:tcPr>
          <w:p w14:paraId="07BB63C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Inv.(</w:t>
            </w:r>
            <w:r>
              <w:rPr>
                <w:rFonts w:ascii="Arial Narrow" w:hAnsi="Arial Narrow" w:cs="Arial Narrow"/>
                <w:sz w:val="18"/>
                <w:szCs w:val="18"/>
              </w:rPr>
              <w:t xml:space="preserve"> fixed-H:isotopic:stereo:sp3</w:t>
            </w:r>
            <w:r>
              <w:rPr>
                <w:rFonts w:ascii="Arial Narrow" w:hAnsi="Arial Narrow" w:cs="Arial Narrow"/>
              </w:rPr>
              <w:t>)</w:t>
            </w:r>
          </w:p>
        </w:tc>
        <w:tc>
          <w:tcPr>
            <w:tcW w:w="810" w:type="dxa"/>
          </w:tcPr>
          <w:p w14:paraId="3AF032B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iN</w:t>
            </w:r>
            <w:proofErr w:type="spellEnd"/>
          </w:p>
        </w:tc>
      </w:tr>
      <w:tr w:rsidR="00BB162C" w14:paraId="707C3FC3" w14:textId="77777777">
        <w:tc>
          <w:tcPr>
            <w:tcW w:w="7758" w:type="dxa"/>
            <w:gridSpan w:val="4"/>
          </w:tcPr>
          <w:p w14:paraId="3ECA431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jc w:val="center"/>
              <w:rPr>
                <w:rFonts w:ascii="Arial Narrow" w:hAnsi="Arial Narrow" w:cs="Arial Narrow"/>
                <w:b/>
                <w:bCs/>
              </w:rPr>
            </w:pPr>
            <w:proofErr w:type="spellStart"/>
            <w:r>
              <w:rPr>
                <w:rFonts w:ascii="Arial Narrow" w:hAnsi="Arial Narrow" w:cs="Arial Narrow"/>
                <w:b/>
                <w:bCs/>
                <w:sz w:val="18"/>
                <w:szCs w:val="18"/>
              </w:rPr>
              <w:t>Aux:abs_stereo_inverted:original_atom_numbers</w:t>
            </w:r>
            <w:proofErr w:type="spellEnd"/>
          </w:p>
        </w:tc>
      </w:tr>
      <w:tr w:rsidR="00BB162C" w14:paraId="5FCB41A6" w14:textId="77777777">
        <w:tc>
          <w:tcPr>
            <w:tcW w:w="236" w:type="dxa"/>
          </w:tcPr>
          <w:p w14:paraId="69A7127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497BB44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Aux:abs_stereo_inverted:orig_at_nums</w:t>
            </w:r>
            <w:proofErr w:type="spellEnd"/>
          </w:p>
        </w:tc>
        <w:tc>
          <w:tcPr>
            <w:tcW w:w="2790" w:type="dxa"/>
          </w:tcPr>
          <w:p w14:paraId="29C09E6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5D88AFC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578D36FE" w14:textId="77777777">
        <w:tc>
          <w:tcPr>
            <w:tcW w:w="236" w:type="dxa"/>
          </w:tcPr>
          <w:p w14:paraId="13A2628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7AAE47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Aux:isotopic:abs_stereo_inverted:orig_at_nums</w:t>
            </w:r>
            <w:proofErr w:type="spellEnd"/>
          </w:p>
        </w:tc>
        <w:tc>
          <w:tcPr>
            <w:tcW w:w="2790" w:type="dxa"/>
          </w:tcPr>
          <w:p w14:paraId="520B294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113C762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49F94201" w14:textId="77777777">
        <w:tc>
          <w:tcPr>
            <w:tcW w:w="236" w:type="dxa"/>
          </w:tcPr>
          <w:p w14:paraId="5F83880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406B25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Aux:isotopic:abs_stereo_inverted:orig_at_nums</w:t>
            </w:r>
            <w:proofErr w:type="spellEnd"/>
          </w:p>
        </w:tc>
        <w:tc>
          <w:tcPr>
            <w:tcW w:w="2790" w:type="dxa"/>
          </w:tcPr>
          <w:p w14:paraId="1FF46AC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Aux:isotopic:atom.orig</w:t>
            </w:r>
            <w:proofErr w:type="spellEnd"/>
          </w:p>
        </w:tc>
        <w:tc>
          <w:tcPr>
            <w:tcW w:w="810" w:type="dxa"/>
          </w:tcPr>
          <w:p w14:paraId="7EB03BF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141AB8E2" w14:textId="77777777">
        <w:tc>
          <w:tcPr>
            <w:tcW w:w="236" w:type="dxa"/>
          </w:tcPr>
          <w:p w14:paraId="7A66011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644E2A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Aux:isotopic:abs_stereo_inverted:orig_at_nums</w:t>
            </w:r>
            <w:proofErr w:type="spellEnd"/>
          </w:p>
        </w:tc>
        <w:tc>
          <w:tcPr>
            <w:tcW w:w="2790" w:type="dxa"/>
          </w:tcPr>
          <w:p w14:paraId="0BB871C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Aux:abs_stereo_inverted:orig_at_nums</w:t>
            </w:r>
            <w:proofErr w:type="spellEnd"/>
          </w:p>
        </w:tc>
        <w:tc>
          <w:tcPr>
            <w:tcW w:w="810" w:type="dxa"/>
          </w:tcPr>
          <w:p w14:paraId="3DF2510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72D135A6" w14:textId="77777777">
        <w:tc>
          <w:tcPr>
            <w:tcW w:w="236" w:type="dxa"/>
          </w:tcPr>
          <w:p w14:paraId="603372F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0CD744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Aux:fixed-H:abs_stereo_inverted:orig_at_nums</w:t>
            </w:r>
            <w:proofErr w:type="spellEnd"/>
          </w:p>
        </w:tc>
        <w:tc>
          <w:tcPr>
            <w:tcW w:w="2790" w:type="dxa"/>
          </w:tcPr>
          <w:p w14:paraId="54F26A6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72E914D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5FE3E992" w14:textId="77777777">
        <w:tc>
          <w:tcPr>
            <w:tcW w:w="236" w:type="dxa"/>
          </w:tcPr>
          <w:p w14:paraId="5F040E5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39A66B15"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Aux:fixed-H:abs_stereo_inverted:orig_at_nums</w:t>
            </w:r>
            <w:proofErr w:type="spellEnd"/>
          </w:p>
        </w:tc>
        <w:tc>
          <w:tcPr>
            <w:tcW w:w="2790" w:type="dxa"/>
          </w:tcPr>
          <w:p w14:paraId="4066D1C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Aux:fixed-H:orig_at_nums</w:t>
            </w:r>
            <w:proofErr w:type="spellEnd"/>
          </w:p>
        </w:tc>
        <w:tc>
          <w:tcPr>
            <w:tcW w:w="810" w:type="dxa"/>
          </w:tcPr>
          <w:p w14:paraId="438BA91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47AE643F" w14:textId="77777777">
        <w:tc>
          <w:tcPr>
            <w:tcW w:w="236" w:type="dxa"/>
          </w:tcPr>
          <w:p w14:paraId="458461AD"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02A4094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Aux:fixed-H:abs_stereo_inverted:orig_at_nums</w:t>
            </w:r>
            <w:proofErr w:type="spellEnd"/>
          </w:p>
        </w:tc>
        <w:tc>
          <w:tcPr>
            <w:tcW w:w="2790" w:type="dxa"/>
          </w:tcPr>
          <w:p w14:paraId="6A05DEE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Aux:abs_stereo_inverted:orig_at_nums</w:t>
            </w:r>
            <w:proofErr w:type="spellEnd"/>
          </w:p>
        </w:tc>
        <w:tc>
          <w:tcPr>
            <w:tcW w:w="810" w:type="dxa"/>
          </w:tcPr>
          <w:p w14:paraId="7E4567D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1598D3F8" w14:textId="77777777">
        <w:tc>
          <w:tcPr>
            <w:tcW w:w="236" w:type="dxa"/>
          </w:tcPr>
          <w:p w14:paraId="0848B283"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67F4F519"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3B6BB20C"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Aux:orig_at_nums</w:t>
            </w:r>
            <w:proofErr w:type="spellEnd"/>
          </w:p>
        </w:tc>
        <w:tc>
          <w:tcPr>
            <w:tcW w:w="810" w:type="dxa"/>
          </w:tcPr>
          <w:p w14:paraId="2D9A5AC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19FB2302" w14:textId="77777777">
        <w:tc>
          <w:tcPr>
            <w:tcW w:w="236" w:type="dxa"/>
          </w:tcPr>
          <w:p w14:paraId="23087E8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17E9D13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000AEC5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Aux:fixed-H:orig_at_nums</w:t>
            </w:r>
            <w:proofErr w:type="spellEnd"/>
          </w:p>
        </w:tc>
        <w:tc>
          <w:tcPr>
            <w:tcW w:w="810" w:type="dxa"/>
          </w:tcPr>
          <w:p w14:paraId="3E1A820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57912A9D" w14:textId="77777777">
        <w:tc>
          <w:tcPr>
            <w:tcW w:w="236" w:type="dxa"/>
          </w:tcPr>
          <w:p w14:paraId="527ACA6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4BB2F67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2BA5ACB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Aux:isotopic:atom.orig</w:t>
            </w:r>
            <w:proofErr w:type="spellEnd"/>
          </w:p>
        </w:tc>
        <w:tc>
          <w:tcPr>
            <w:tcW w:w="810" w:type="dxa"/>
          </w:tcPr>
          <w:p w14:paraId="0DDFA38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M</w:t>
            </w:r>
          </w:p>
        </w:tc>
      </w:tr>
      <w:tr w:rsidR="00BB162C" w14:paraId="751F8CA9" w14:textId="77777777">
        <w:tc>
          <w:tcPr>
            <w:tcW w:w="236" w:type="dxa"/>
          </w:tcPr>
          <w:p w14:paraId="771CA83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216D53D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7A372D0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Aux:fixed-H:isotopic:atom.orig</w:t>
            </w:r>
            <w:proofErr w:type="spellEnd"/>
          </w:p>
        </w:tc>
        <w:tc>
          <w:tcPr>
            <w:tcW w:w="810" w:type="dxa"/>
          </w:tcPr>
          <w:p w14:paraId="31C8883E"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N</w:t>
            </w:r>
          </w:p>
        </w:tc>
      </w:tr>
      <w:tr w:rsidR="00BB162C" w14:paraId="230CDF23" w14:textId="77777777">
        <w:tc>
          <w:tcPr>
            <w:tcW w:w="236" w:type="dxa"/>
          </w:tcPr>
          <w:p w14:paraId="56641CF0"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59B7129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5F51A1F8"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Aux:abs_stereo_inverted:orig_at_nums</w:t>
            </w:r>
            <w:proofErr w:type="spellEnd"/>
          </w:p>
        </w:tc>
        <w:tc>
          <w:tcPr>
            <w:tcW w:w="810" w:type="dxa"/>
          </w:tcPr>
          <w:p w14:paraId="59BF82E1"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788F6A9A" w14:textId="77777777">
        <w:tc>
          <w:tcPr>
            <w:tcW w:w="236" w:type="dxa"/>
          </w:tcPr>
          <w:p w14:paraId="3FD8FCA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02629D8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1C429A6A"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Aux:fixed-H:abs_stereo_inverted:orig</w:t>
            </w:r>
            <w:proofErr w:type="spellEnd"/>
            <w:r>
              <w:rPr>
                <w:rFonts w:ascii="Arial Narrow" w:hAnsi="Arial Narrow" w:cs="Arial Narrow"/>
                <w:sz w:val="18"/>
                <w:szCs w:val="18"/>
              </w:rPr>
              <w:t>_</w:t>
            </w:r>
            <w:r>
              <w:rPr>
                <w:rFonts w:ascii="Arial Narrow" w:hAnsi="Arial Narrow" w:cs="Arial Narrow"/>
                <w:sz w:val="18"/>
                <w:szCs w:val="18"/>
              </w:rPr>
              <w:br/>
            </w:r>
            <w:proofErr w:type="spellStart"/>
            <w:r>
              <w:rPr>
                <w:rFonts w:ascii="Arial Narrow" w:hAnsi="Arial Narrow" w:cs="Arial Narrow"/>
                <w:sz w:val="18"/>
                <w:szCs w:val="18"/>
              </w:rPr>
              <w:t>at_nums</w:t>
            </w:r>
            <w:proofErr w:type="spellEnd"/>
          </w:p>
        </w:tc>
        <w:tc>
          <w:tcPr>
            <w:tcW w:w="810" w:type="dxa"/>
          </w:tcPr>
          <w:p w14:paraId="422AA1D6"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r>
              <w:rPr>
                <w:rFonts w:ascii="Arial Narrow" w:hAnsi="Arial Narrow" w:cs="Arial Narrow"/>
              </w:rPr>
              <w:t>in</w:t>
            </w:r>
          </w:p>
        </w:tc>
      </w:tr>
      <w:tr w:rsidR="00BB162C" w14:paraId="5B48919F" w14:textId="77777777">
        <w:tc>
          <w:tcPr>
            <w:tcW w:w="236" w:type="dxa"/>
          </w:tcPr>
          <w:p w14:paraId="30F98A4F"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
        </w:tc>
        <w:tc>
          <w:tcPr>
            <w:tcW w:w="3922" w:type="dxa"/>
          </w:tcPr>
          <w:p w14:paraId="703BD5F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Aux:fixed-H:isotopic:abs_stereo_inverted:orig_at_nums</w:t>
            </w:r>
            <w:proofErr w:type="spellEnd"/>
          </w:p>
        </w:tc>
        <w:tc>
          <w:tcPr>
            <w:tcW w:w="2790" w:type="dxa"/>
          </w:tcPr>
          <w:p w14:paraId="428D03DB"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sz w:val="18"/>
                <w:szCs w:val="18"/>
              </w:rPr>
              <w:t>Aux:isotopic:abs_stereo_inverted:orig</w:t>
            </w:r>
            <w:proofErr w:type="spellEnd"/>
            <w:r>
              <w:rPr>
                <w:rFonts w:ascii="Arial Narrow" w:hAnsi="Arial Narrow" w:cs="Arial Narrow"/>
                <w:sz w:val="18"/>
                <w:szCs w:val="18"/>
              </w:rPr>
              <w:t>_</w:t>
            </w:r>
            <w:r>
              <w:rPr>
                <w:rFonts w:ascii="Arial Narrow" w:hAnsi="Arial Narrow" w:cs="Arial Narrow"/>
                <w:sz w:val="18"/>
                <w:szCs w:val="18"/>
              </w:rPr>
              <w:br/>
            </w:r>
            <w:proofErr w:type="spellStart"/>
            <w:r>
              <w:rPr>
                <w:rFonts w:ascii="Arial Narrow" w:hAnsi="Arial Narrow" w:cs="Arial Narrow"/>
                <w:sz w:val="18"/>
                <w:szCs w:val="18"/>
              </w:rPr>
              <w:t>at_nums</w:t>
            </w:r>
            <w:proofErr w:type="spellEnd"/>
          </w:p>
        </w:tc>
        <w:tc>
          <w:tcPr>
            <w:tcW w:w="810" w:type="dxa"/>
          </w:tcPr>
          <w:p w14:paraId="36D9C432"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rPr>
            </w:pPr>
            <w:proofErr w:type="spellStart"/>
            <w:r>
              <w:rPr>
                <w:rFonts w:ascii="Arial Narrow" w:hAnsi="Arial Narrow" w:cs="Arial Narrow"/>
              </w:rPr>
              <w:t>iM</w:t>
            </w:r>
            <w:proofErr w:type="spellEnd"/>
          </w:p>
        </w:tc>
      </w:tr>
      <w:tr w:rsidR="00BB162C" w14:paraId="59873C75" w14:textId="77777777">
        <w:tc>
          <w:tcPr>
            <w:tcW w:w="7758" w:type="dxa"/>
            <w:gridSpan w:val="4"/>
          </w:tcPr>
          <w:p w14:paraId="0A076A57"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sz w:val="18"/>
                <w:szCs w:val="18"/>
              </w:rPr>
            </w:pPr>
            <w:r>
              <w:rPr>
                <w:rFonts w:ascii="Arial Narrow" w:hAnsi="Arial Narrow" w:cs="Arial Narrow"/>
                <w:sz w:val="18"/>
                <w:szCs w:val="18"/>
              </w:rPr>
              <w:t>Notes:</w:t>
            </w:r>
          </w:p>
        </w:tc>
      </w:tr>
      <w:tr w:rsidR="00BB162C" w14:paraId="60A21B30" w14:textId="77777777">
        <w:tc>
          <w:tcPr>
            <w:tcW w:w="7758" w:type="dxa"/>
            <w:gridSpan w:val="4"/>
          </w:tcPr>
          <w:p w14:paraId="34273ED4" w14:textId="77777777" w:rsidR="00BB162C" w:rsidRDefault="00BB162C">
            <w:pPr>
              <w:keepNext/>
              <w:keepLines/>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880"/>
                <w:tab w:val="left" w:pos="3240"/>
                <w:tab w:val="left" w:pos="3600"/>
              </w:tabs>
              <w:rPr>
                <w:rFonts w:ascii="Arial Narrow" w:hAnsi="Arial Narrow" w:cs="Arial Narrow"/>
                <w:sz w:val="18"/>
                <w:szCs w:val="18"/>
              </w:rPr>
            </w:pPr>
            <w:r>
              <w:rPr>
                <w:rFonts w:ascii="Arial Narrow" w:hAnsi="Arial Narrow" w:cs="Arial Narrow"/>
                <w:sz w:val="18"/>
                <w:szCs w:val="18"/>
              </w:rPr>
              <w:t>*Stereo-Inv. identical to non-inverted or in case of relative or racemic is omitted</w:t>
            </w:r>
          </w:p>
        </w:tc>
      </w:tr>
    </w:tbl>
    <w:p w14:paraId="45F9E7EA" w14:textId="77777777" w:rsidR="00BB162C" w:rsidRDefault="00BB162C">
      <w:pPr>
        <w:rPr>
          <w:rFonts w:ascii="Arial Narrow" w:hAnsi="Arial Narrow" w:cs="Arial Narrow"/>
          <w:sz w:val="18"/>
          <w:szCs w:val="18"/>
        </w:rPr>
      </w:pPr>
    </w:p>
    <w:p w14:paraId="1F42CFEE" w14:textId="77777777" w:rsidR="00D85CE0" w:rsidRDefault="00BB162C" w:rsidP="00D85CE0">
      <w:pPr>
        <w:pStyle w:val="Textkrper"/>
      </w:pPr>
      <w:r w:rsidRPr="00D85CE0">
        <w:rPr>
          <w:rStyle w:val="BodyTextChar"/>
        </w:rPr>
        <w:br w:type="page"/>
      </w:r>
    </w:p>
    <w:p w14:paraId="612FA1B8" w14:textId="77777777" w:rsidR="00BB162C" w:rsidRDefault="00BB162C" w:rsidP="00D85CE0">
      <w:pPr>
        <w:pStyle w:val="berschrift1"/>
        <w:keepNext w:val="0"/>
        <w:rPr>
          <w:b/>
          <w:szCs w:val="24"/>
        </w:rPr>
      </w:pPr>
      <w:bookmarkStart w:id="130" w:name="_Toc41832853"/>
      <w:r>
        <w:rPr>
          <w:b/>
          <w:sz w:val="26"/>
          <w:szCs w:val="26"/>
        </w:rPr>
        <w:lastRenderedPageBreak/>
        <w:t xml:space="preserve">Appendix 3. Extracting Layers from </w:t>
      </w:r>
      <w:proofErr w:type="spellStart"/>
      <w:r>
        <w:rPr>
          <w:b/>
          <w:sz w:val="26"/>
          <w:szCs w:val="26"/>
        </w:rPr>
        <w:t>InChI</w:t>
      </w:r>
      <w:bookmarkEnd w:id="130"/>
      <w:proofErr w:type="spellEnd"/>
    </w:p>
    <w:p w14:paraId="7B5BFBE3" w14:textId="77777777" w:rsidR="00BB162C" w:rsidRDefault="00BB162C" w:rsidP="0038448D">
      <w:pPr>
        <w:pStyle w:val="Textkrper"/>
      </w:pPr>
      <w:r>
        <w:t xml:space="preserve">The Identifier is a string separated into parts by </w:t>
      </w:r>
      <w:r w:rsidRPr="0038448D">
        <w:t>two</w:t>
      </w:r>
      <w:r>
        <w:t xml:space="preserve">-character delimiters ‘/?’ where ‘?’ is a lowercase letter. </w:t>
      </w:r>
    </w:p>
    <w:p w14:paraId="12DB30D3" w14:textId="77777777" w:rsidR="00BB162C" w:rsidRDefault="00BB162C">
      <w:pPr>
        <w:pStyle w:val="Textkrper"/>
      </w:pPr>
      <w:r>
        <w:t>Fig. A3-1 represents a hierarchical structure of the Identifier:</w:t>
      </w:r>
    </w:p>
    <w:p w14:paraId="7DECBDC7" w14:textId="77777777" w:rsidR="00BB162C" w:rsidRDefault="00F94555">
      <w:pPr>
        <w:rPr>
          <w:rFonts w:ascii="Courier New" w:hAnsi="Courier New" w:cs="Courier New"/>
          <w:sz w:val="16"/>
          <w:szCs w:val="16"/>
        </w:rPr>
      </w:pPr>
      <w:r>
        <w:rPr>
          <w:rFonts w:ascii="Courier New" w:hAnsi="Courier New" w:cs="Courier New"/>
          <w:noProof/>
          <w:sz w:val="16"/>
          <w:szCs w:val="16"/>
          <w:lang w:val="de-DE" w:eastAsia="de-DE"/>
        </w:rPr>
        <mc:AlternateContent>
          <mc:Choice Requires="wpc">
            <w:drawing>
              <wp:inline distT="0" distB="0" distL="0" distR="0" wp14:anchorId="01CDBDE6" wp14:editId="4CFAC891">
                <wp:extent cx="5486400" cy="2971800"/>
                <wp:effectExtent l="9525" t="0" r="9525" b="0"/>
                <wp:docPr id="736"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67" name="Rectangle 82"/>
                        <wps:cNvSpPr>
                          <a:spLocks noChangeArrowheads="1"/>
                        </wps:cNvSpPr>
                        <wps:spPr bwMode="auto">
                          <a:xfrm>
                            <a:off x="0" y="114300"/>
                            <a:ext cx="5486400" cy="2400300"/>
                          </a:xfrm>
                          <a:prstGeom prst="rect">
                            <a:avLst/>
                          </a:prstGeom>
                          <a:solidFill>
                            <a:srgbClr val="FFFFFF"/>
                          </a:solidFill>
                          <a:ln w="9525">
                            <a:solidFill>
                              <a:srgbClr val="000000"/>
                            </a:solidFill>
                            <a:miter lim="800000"/>
                            <a:headEnd/>
                            <a:tailEnd/>
                          </a:ln>
                        </wps:spPr>
                        <wps:txbx>
                          <w:txbxContent>
                            <w:p w14:paraId="2F03A6B5" w14:textId="77777777" w:rsidR="00964F81" w:rsidRDefault="00964F81">
                              <w:pPr>
                                <w:spacing w:line="140" w:lineRule="exact"/>
                                <w:rPr>
                                  <w:rFonts w:ascii="Courier New" w:hAnsi="Courier New" w:cs="Courier New"/>
                                  <w:b/>
                                  <w:sz w:val="16"/>
                                  <w:szCs w:val="16"/>
                                </w:rPr>
                              </w:pPr>
                            </w:p>
                            <w:p w14:paraId="3A1F3A08"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1------------------------------------</w:t>
                              </w:r>
                              <w:proofErr w:type="gramStart"/>
                              <w:r>
                                <w:rPr>
                                  <w:rFonts w:ascii="Courier New" w:hAnsi="Courier New" w:cs="Courier New"/>
                                  <w:sz w:val="16"/>
                                  <w:szCs w:val="16"/>
                                </w:rPr>
                                <w:t>1  1</w:t>
                              </w:r>
                              <w:proofErr w:type="gramEnd"/>
                              <w:r>
                                <w:rPr>
                                  <w:rFonts w:ascii="Courier New" w:hAnsi="Courier New" w:cs="Courier New"/>
                                  <w:sz w:val="16"/>
                                  <w:szCs w:val="16"/>
                                </w:rPr>
                                <w:t>------------------------------------1</w:t>
                              </w:r>
                            </w:p>
                            <w:p w14:paraId="5B021B4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2-----</w:t>
                              </w:r>
                              <w:proofErr w:type="gramStart"/>
                              <w:r>
                                <w:rPr>
                                  <w:rFonts w:ascii="Courier New" w:hAnsi="Courier New" w:cs="Courier New"/>
                                  <w:sz w:val="16"/>
                                  <w:szCs w:val="16"/>
                                </w:rPr>
                                <w:t>2  2</w:t>
                              </w:r>
                              <w:proofErr w:type="gramEnd"/>
                              <w:r>
                                <w:rPr>
                                  <w:rFonts w:ascii="Courier New" w:hAnsi="Courier New" w:cs="Courier New"/>
                                  <w:sz w:val="16"/>
                                  <w:szCs w:val="16"/>
                                </w:rPr>
                                <w:t>---------------2|  |          2-----2  2---------------2|</w:t>
                              </w:r>
                            </w:p>
                            <w:p w14:paraId="7ADE1D01"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w:t>
                              </w:r>
                              <w:proofErr w:type="gramStart"/>
                              <w:r>
                                <w:rPr>
                                  <w:rFonts w:ascii="Courier New" w:hAnsi="Courier New" w:cs="Courier New"/>
                                  <w:sz w:val="16"/>
                                  <w:szCs w:val="16"/>
                                </w:rPr>
                                <w:t>|  |</w:t>
                              </w:r>
                              <w:proofErr w:type="gramEnd"/>
                              <w:r>
                                <w:rPr>
                                  <w:rFonts w:ascii="Courier New" w:hAnsi="Courier New" w:cs="Courier New"/>
                                  <w:sz w:val="16"/>
                                  <w:szCs w:val="16"/>
                                </w:rPr>
                                <w:t xml:space="preserve">        3----3 ||  |          |     |  |        3----3 ||</w:t>
                              </w:r>
                            </w:p>
                            <w:p w14:paraId="360BACD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    | ||</w:t>
                              </w:r>
                            </w:p>
                            <w:p w14:paraId="78F3A413" w14:textId="77777777" w:rsidR="00964F81" w:rsidRDefault="00964F81">
                              <w:pPr>
                                <w:spacing w:before="60" w:after="60" w:line="140" w:lineRule="exact"/>
                                <w:rPr>
                                  <w:rFonts w:ascii="Courier New" w:hAnsi="Courier New" w:cs="Courier New"/>
                                  <w:b/>
                                  <w:sz w:val="16"/>
                                  <w:szCs w:val="16"/>
                                </w:rPr>
                              </w:pPr>
                              <w:r>
                                <w:rPr>
                                  <w:rFonts w:ascii="Courier New" w:hAnsi="Courier New" w:cs="Courier New"/>
                                  <w:b/>
                                  <w:sz w:val="16"/>
                                  <w:szCs w:val="16"/>
                                </w:rPr>
                                <w:t>VER/(chqpbtms/i(hbtms)/f(hqbtms/i(btms)o))/r(chqpbtms/i(hbtms)/f(hqbtms/i(btms)o))</w:t>
                              </w:r>
                            </w:p>
                            <w:p w14:paraId="35EA6E87"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w:t>
                              </w:r>
                            </w:p>
                            <w:p w14:paraId="7D9F142B"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 ||</w:t>
                              </w:r>
                              <w:proofErr w:type="gramStart"/>
                              <w:r>
                                <w:rPr>
                                  <w:rFonts w:ascii="Courier New" w:hAnsi="Courier New" w:cs="Courier New"/>
                                  <w:sz w:val="16"/>
                                  <w:szCs w:val="16"/>
                                </w:rPr>
                                <w:t>|  non</w:t>
                              </w:r>
                              <w:proofErr w:type="gramEnd"/>
                              <w:r>
                                <w:rPr>
                                  <w:rFonts w:ascii="Courier New" w:hAnsi="Courier New" w:cs="Courier New"/>
                                  <w:sz w:val="16"/>
                                  <w:szCs w:val="16"/>
                                </w:rPr>
                                <w:t>-</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xml:space="preserve">- | || </w:t>
                              </w:r>
                            </w:p>
                            <w:p w14:paraId="5AD5C1B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topic   | </w:t>
                              </w:r>
                              <w:proofErr w:type="gramStart"/>
                              <w:r>
                                <w:rPr>
                                  <w:rFonts w:ascii="Courier New" w:hAnsi="Courier New" w:cs="Courier New"/>
                                  <w:sz w:val="16"/>
                                  <w:szCs w:val="16"/>
                                </w:rPr>
                                <w:t>topic  |</w:t>
                              </w:r>
                              <w:proofErr w:type="gramEnd"/>
                              <w:r>
                                <w:rPr>
                                  <w:rFonts w:ascii="Courier New" w:hAnsi="Courier New" w:cs="Courier New"/>
                                  <w:sz w:val="16"/>
                                  <w:szCs w:val="16"/>
                                </w:rPr>
                                <w:t xml:space="preserve">topic   | topic| |||  topic   | topic  |topic   | topic| || </w:t>
                              </w:r>
                            </w:p>
                            <w:p w14:paraId="55763CE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w:t>
                              </w:r>
                            </w:p>
                            <w:p w14:paraId="340B9AE6"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
                            <w:p w14:paraId="3C4244B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w:t>
                              </w:r>
                            </w:p>
                            <w:p w14:paraId="5554090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main: may have   | fixed-H: may be ||</w:t>
                              </w:r>
                              <w:proofErr w:type="gramStart"/>
                              <w:r>
                                <w:rPr>
                                  <w:rFonts w:ascii="Courier New" w:hAnsi="Courier New" w:cs="Courier New"/>
                                  <w:sz w:val="16"/>
                                  <w:szCs w:val="16"/>
                                </w:rPr>
                                <w:t>|  main</w:t>
                              </w:r>
                              <w:proofErr w:type="gramEnd"/>
                              <w:r>
                                <w:rPr>
                                  <w:rFonts w:ascii="Courier New" w:hAnsi="Courier New" w:cs="Courier New"/>
                                  <w:sz w:val="16"/>
                                  <w:szCs w:val="16"/>
                                </w:rPr>
                                <w:t xml:space="preserve">: may have   | fixed-H: may be || </w:t>
                              </w:r>
                            </w:p>
                            <w:p w14:paraId="13EB7A36"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mobile H         | present only if ||</w:t>
                              </w:r>
                              <w:proofErr w:type="gramStart"/>
                              <w:r>
                                <w:rPr>
                                  <w:rFonts w:ascii="Courier New" w:hAnsi="Courier New" w:cs="Courier New"/>
                                  <w:sz w:val="16"/>
                                  <w:szCs w:val="16"/>
                                </w:rPr>
                                <w:t>|  mobile</w:t>
                              </w:r>
                              <w:proofErr w:type="gramEnd"/>
                              <w:r>
                                <w:rPr>
                                  <w:rFonts w:ascii="Courier New" w:hAnsi="Courier New" w:cs="Courier New"/>
                                  <w:sz w:val="16"/>
                                  <w:szCs w:val="16"/>
                                </w:rPr>
                                <w:t xml:space="preserve"> H         | present only if || </w:t>
                              </w:r>
                            </w:p>
                            <w:p w14:paraId="4BBC183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main has mobile |||                   | main has mobile || </w:t>
                              </w:r>
                            </w:p>
                            <w:p w14:paraId="09FA1BCD"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H               |||                   | H               || </w:t>
                              </w:r>
                            </w:p>
                            <w:p w14:paraId="5B0939D3"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
                            <w:p w14:paraId="0BFC2FE4"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roofErr w:type="gramStart"/>
                              <w:r>
                                <w:rPr>
                                  <w:rFonts w:ascii="Courier New" w:hAnsi="Courier New" w:cs="Courier New"/>
                                  <w:sz w:val="16"/>
                                  <w:szCs w:val="16"/>
                                </w:rPr>
                                <w:t>|  identifier</w:t>
                              </w:r>
                              <w:proofErr w:type="gramEnd"/>
                              <w:r>
                                <w:rPr>
                                  <w:rFonts w:ascii="Courier New" w:hAnsi="Courier New" w:cs="Courier New"/>
                                  <w:sz w:val="16"/>
                                  <w:szCs w:val="16"/>
                                </w:rPr>
                                <w:t xml:space="preserve"> of the reconnected       | </w:t>
                              </w:r>
                            </w:p>
                            <w:p w14:paraId="64C6084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may be disconnected if metal        |</w:t>
                              </w:r>
                              <w:proofErr w:type="gramStart"/>
                              <w:r>
                                <w:rPr>
                                  <w:rFonts w:ascii="Courier New" w:hAnsi="Courier New" w:cs="Courier New"/>
                                  <w:sz w:val="16"/>
                                  <w:szCs w:val="16"/>
                                </w:rPr>
                                <w:t>|  structure</w:t>
                              </w:r>
                              <w:proofErr w:type="gramEnd"/>
                              <w:r>
                                <w:rPr>
                                  <w:rFonts w:ascii="Courier New" w:hAnsi="Courier New" w:cs="Courier New"/>
                                  <w:sz w:val="16"/>
                                  <w:szCs w:val="16"/>
                                </w:rPr>
                                <w:t xml:space="preserve">; may be present only if   | </w:t>
                              </w:r>
                            </w:p>
                            <w:p w14:paraId="1C39874F"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atom(s) present                     |</w:t>
                              </w:r>
                              <w:proofErr w:type="gramStart"/>
                              <w:r>
                                <w:rPr>
                                  <w:rFonts w:ascii="Courier New" w:hAnsi="Courier New" w:cs="Courier New"/>
                                  <w:sz w:val="16"/>
                                  <w:szCs w:val="16"/>
                                </w:rPr>
                                <w:t>|  metal</w:t>
                              </w:r>
                              <w:proofErr w:type="gramEnd"/>
                              <w:r>
                                <w:rPr>
                                  <w:rFonts w:ascii="Courier New" w:hAnsi="Courier New" w:cs="Courier New"/>
                                  <w:sz w:val="16"/>
                                  <w:szCs w:val="16"/>
                                </w:rPr>
                                <w:t xml:space="preserve"> atom(s) present               | </w:t>
                              </w:r>
                            </w:p>
                            <w:p w14:paraId="6608958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w:t>
                              </w:r>
                            </w:p>
                            <w:p w14:paraId="725E105F"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w:t>
                              </w:r>
                            </w:p>
                          </w:txbxContent>
                        </wps:txbx>
                        <wps:bodyPr rot="0" vert="horz" wrap="square" lIns="91440" tIns="45720" rIns="91440" bIns="45720" anchor="t" anchorCtr="0" upright="1">
                          <a:noAutofit/>
                        </wps:bodyPr>
                      </wps:wsp>
                      <wps:wsp>
                        <wps:cNvPr id="268" name="Rectangle 83"/>
                        <wps:cNvSpPr>
                          <a:spLocks noChangeArrowheads="1"/>
                        </wps:cNvSpPr>
                        <wps:spPr bwMode="auto">
                          <a:xfrm>
                            <a:off x="114300" y="2628900"/>
                            <a:ext cx="5257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77DEA5" w14:textId="77777777" w:rsidR="00964F81" w:rsidRDefault="00964F81">
                              <w:pPr>
                                <w:jc w:val="center"/>
                                <w:rPr>
                                  <w:rFonts w:ascii="Arial" w:hAnsi="Arial" w:cs="Arial"/>
                                  <w:sz w:val="24"/>
                                  <w:szCs w:val="24"/>
                                </w:rPr>
                              </w:pPr>
                              <w:r>
                                <w:rPr>
                                  <w:rFonts w:ascii="Arial" w:hAnsi="Arial" w:cs="Arial"/>
                                  <w:b/>
                                  <w:sz w:val="24"/>
                                  <w:szCs w:val="24"/>
                                </w:rPr>
                                <w:t>Figure A3-1</w:t>
                              </w:r>
                              <w:r>
                                <w:rPr>
                                  <w:rFonts w:ascii="Arial" w:hAnsi="Arial" w:cs="Arial"/>
                                  <w:sz w:val="24"/>
                                  <w:szCs w:val="24"/>
                                </w:rPr>
                                <w:t>. Hierarchical structure of the Identifier</w:t>
                              </w:r>
                            </w:p>
                          </w:txbxContent>
                        </wps:txbx>
                        <wps:bodyPr rot="0" vert="horz" wrap="square" lIns="91440" tIns="45720" rIns="91440" bIns="45720" anchor="t" anchorCtr="0" upright="1">
                          <a:noAutofit/>
                        </wps:bodyPr>
                      </wps:wsp>
                    </wpc:wpc>
                  </a:graphicData>
                </a:graphic>
              </wp:inline>
            </w:drawing>
          </mc:Choice>
          <mc:Fallback>
            <w:pict>
              <v:group w14:anchorId="01CDBDE6" id="Canvas 80" o:spid="_x0000_s1207" editas="canvas" style="width:6in;height:234pt;mso-position-horizontal-relative:char;mso-position-vertical-relative:line" coordsize="54864,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">
                <v:shape id="_x0000_s1208" type="#_x0000_t75" style="position:absolute;width:54864;height:29718;visibility:visible;mso-wrap-style:square">
                  <v:fill o:detectmouseclick="t"/>
                  <v:path o:connecttype="none"/>
                </v:shape>
                <v:rect id="Rectangle 82" o:spid="_x0000_s1209" style="position:absolute;top:1143;width:54864;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">
                  <v:textbox>
                    <w:txbxContent>
                      <w:p w14:paraId="2F03A6B5" w14:textId="77777777" w:rsidR="00964F81" w:rsidRDefault="00964F81">
                        <w:pPr>
                          <w:spacing w:line="140" w:lineRule="exact"/>
                          <w:rPr>
                            <w:rFonts w:ascii="Courier New" w:hAnsi="Courier New" w:cs="Courier New"/>
                            <w:b/>
                            <w:sz w:val="16"/>
                            <w:szCs w:val="16"/>
                          </w:rPr>
                        </w:pPr>
                      </w:p>
                      <w:p w14:paraId="3A1F3A08"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1------------------------------------</w:t>
                        </w:r>
                        <w:proofErr w:type="gramStart"/>
                        <w:r>
                          <w:rPr>
                            <w:rFonts w:ascii="Courier New" w:hAnsi="Courier New" w:cs="Courier New"/>
                            <w:sz w:val="16"/>
                            <w:szCs w:val="16"/>
                          </w:rPr>
                          <w:t>1  1</w:t>
                        </w:r>
                        <w:proofErr w:type="gramEnd"/>
                        <w:r>
                          <w:rPr>
                            <w:rFonts w:ascii="Courier New" w:hAnsi="Courier New" w:cs="Courier New"/>
                            <w:sz w:val="16"/>
                            <w:szCs w:val="16"/>
                          </w:rPr>
                          <w:t>------------------------------------1</w:t>
                        </w:r>
                      </w:p>
                      <w:p w14:paraId="5B021B4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2-----</w:t>
                        </w:r>
                        <w:proofErr w:type="gramStart"/>
                        <w:r>
                          <w:rPr>
                            <w:rFonts w:ascii="Courier New" w:hAnsi="Courier New" w:cs="Courier New"/>
                            <w:sz w:val="16"/>
                            <w:szCs w:val="16"/>
                          </w:rPr>
                          <w:t>2  2</w:t>
                        </w:r>
                        <w:proofErr w:type="gramEnd"/>
                        <w:r>
                          <w:rPr>
                            <w:rFonts w:ascii="Courier New" w:hAnsi="Courier New" w:cs="Courier New"/>
                            <w:sz w:val="16"/>
                            <w:szCs w:val="16"/>
                          </w:rPr>
                          <w:t>---------------2|  |          2-----2  2---------------2|</w:t>
                        </w:r>
                      </w:p>
                      <w:p w14:paraId="7ADE1D01"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w:t>
                        </w:r>
                        <w:proofErr w:type="gramStart"/>
                        <w:r>
                          <w:rPr>
                            <w:rFonts w:ascii="Courier New" w:hAnsi="Courier New" w:cs="Courier New"/>
                            <w:sz w:val="16"/>
                            <w:szCs w:val="16"/>
                          </w:rPr>
                          <w:t>|  |</w:t>
                        </w:r>
                        <w:proofErr w:type="gramEnd"/>
                        <w:r>
                          <w:rPr>
                            <w:rFonts w:ascii="Courier New" w:hAnsi="Courier New" w:cs="Courier New"/>
                            <w:sz w:val="16"/>
                            <w:szCs w:val="16"/>
                          </w:rPr>
                          <w:t xml:space="preserve">        3----3 ||  |          |     |  |        3----3 ||</w:t>
                        </w:r>
                      </w:p>
                      <w:p w14:paraId="360BACD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    | ||</w:t>
                        </w:r>
                      </w:p>
                      <w:p w14:paraId="78F3A413" w14:textId="77777777" w:rsidR="00964F81" w:rsidRDefault="00964F81">
                        <w:pPr>
                          <w:spacing w:before="60" w:after="60" w:line="140" w:lineRule="exact"/>
                          <w:rPr>
                            <w:rFonts w:ascii="Courier New" w:hAnsi="Courier New" w:cs="Courier New"/>
                            <w:b/>
                            <w:sz w:val="16"/>
                            <w:szCs w:val="16"/>
                          </w:rPr>
                        </w:pPr>
                        <w:r>
                          <w:rPr>
                            <w:rFonts w:ascii="Courier New" w:hAnsi="Courier New" w:cs="Courier New"/>
                            <w:b/>
                            <w:sz w:val="16"/>
                            <w:szCs w:val="16"/>
                          </w:rPr>
                          <w:t>VER/(chqpbtms/i(hbtms)/f(hqbtms/i(btms)o))/r(chqpbtms/i(hbtms)/f(hqbtms/i(btms)o))</w:t>
                        </w:r>
                      </w:p>
                      <w:p w14:paraId="35EA6E87"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w:t>
                        </w:r>
                      </w:p>
                      <w:p w14:paraId="7D9F142B"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 ||</w:t>
                        </w:r>
                        <w:proofErr w:type="gramStart"/>
                        <w:r>
                          <w:rPr>
                            <w:rFonts w:ascii="Courier New" w:hAnsi="Courier New" w:cs="Courier New"/>
                            <w:sz w:val="16"/>
                            <w:szCs w:val="16"/>
                          </w:rPr>
                          <w:t>|  non</w:t>
                        </w:r>
                        <w:proofErr w:type="gramEnd"/>
                        <w:r>
                          <w:rPr>
                            <w:rFonts w:ascii="Courier New" w:hAnsi="Courier New" w:cs="Courier New"/>
                            <w:sz w:val="16"/>
                            <w:szCs w:val="16"/>
                          </w:rPr>
                          <w:t>-</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|non-</w:t>
                        </w:r>
                        <w:proofErr w:type="spellStart"/>
                        <w:r>
                          <w:rPr>
                            <w:rFonts w:ascii="Courier New" w:hAnsi="Courier New" w:cs="Courier New"/>
                            <w:sz w:val="16"/>
                            <w:szCs w:val="16"/>
                          </w:rPr>
                          <w:t>iso</w:t>
                        </w:r>
                        <w:proofErr w:type="spellEnd"/>
                        <w:r>
                          <w:rPr>
                            <w:rFonts w:ascii="Courier New" w:hAnsi="Courier New" w:cs="Courier New"/>
                            <w:sz w:val="16"/>
                            <w:szCs w:val="16"/>
                          </w:rPr>
                          <w:t xml:space="preserve">-| </w:t>
                        </w:r>
                        <w:proofErr w:type="spellStart"/>
                        <w:r>
                          <w:rPr>
                            <w:rFonts w:ascii="Courier New" w:hAnsi="Courier New" w:cs="Courier New"/>
                            <w:sz w:val="16"/>
                            <w:szCs w:val="16"/>
                          </w:rPr>
                          <w:t>iso</w:t>
                        </w:r>
                        <w:proofErr w:type="spellEnd"/>
                        <w:r>
                          <w:rPr>
                            <w:rFonts w:ascii="Courier New" w:hAnsi="Courier New" w:cs="Courier New"/>
                            <w:sz w:val="16"/>
                            <w:szCs w:val="16"/>
                          </w:rPr>
                          <w:t xml:space="preserve">- | || </w:t>
                        </w:r>
                      </w:p>
                      <w:p w14:paraId="5AD5C1B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topic   | </w:t>
                        </w:r>
                        <w:proofErr w:type="gramStart"/>
                        <w:r>
                          <w:rPr>
                            <w:rFonts w:ascii="Courier New" w:hAnsi="Courier New" w:cs="Courier New"/>
                            <w:sz w:val="16"/>
                            <w:szCs w:val="16"/>
                          </w:rPr>
                          <w:t>topic  |</w:t>
                        </w:r>
                        <w:proofErr w:type="gramEnd"/>
                        <w:r>
                          <w:rPr>
                            <w:rFonts w:ascii="Courier New" w:hAnsi="Courier New" w:cs="Courier New"/>
                            <w:sz w:val="16"/>
                            <w:szCs w:val="16"/>
                          </w:rPr>
                          <w:t xml:space="preserve">topic   | topic| |||  topic   | topic  |topic   | topic| || </w:t>
                        </w:r>
                      </w:p>
                      <w:p w14:paraId="55763CE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          |        |        |      | || </w:t>
                        </w:r>
                      </w:p>
                      <w:p w14:paraId="340B9AE6"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
                      <w:p w14:paraId="3C4244B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                 || </w:t>
                        </w:r>
                      </w:p>
                      <w:p w14:paraId="5554090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main: may have   | fixed-H: may be ||</w:t>
                        </w:r>
                        <w:proofErr w:type="gramStart"/>
                        <w:r>
                          <w:rPr>
                            <w:rFonts w:ascii="Courier New" w:hAnsi="Courier New" w:cs="Courier New"/>
                            <w:sz w:val="16"/>
                            <w:szCs w:val="16"/>
                          </w:rPr>
                          <w:t>|  main</w:t>
                        </w:r>
                        <w:proofErr w:type="gramEnd"/>
                        <w:r>
                          <w:rPr>
                            <w:rFonts w:ascii="Courier New" w:hAnsi="Courier New" w:cs="Courier New"/>
                            <w:sz w:val="16"/>
                            <w:szCs w:val="16"/>
                          </w:rPr>
                          <w:t xml:space="preserve">: may have   | fixed-H: may be || </w:t>
                        </w:r>
                      </w:p>
                      <w:p w14:paraId="13EB7A36"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mobile H         | present only if ||</w:t>
                        </w:r>
                        <w:proofErr w:type="gramStart"/>
                        <w:r>
                          <w:rPr>
                            <w:rFonts w:ascii="Courier New" w:hAnsi="Courier New" w:cs="Courier New"/>
                            <w:sz w:val="16"/>
                            <w:szCs w:val="16"/>
                          </w:rPr>
                          <w:t>|  mobile</w:t>
                        </w:r>
                        <w:proofErr w:type="gramEnd"/>
                        <w:r>
                          <w:rPr>
                            <w:rFonts w:ascii="Courier New" w:hAnsi="Courier New" w:cs="Courier New"/>
                            <w:sz w:val="16"/>
                            <w:szCs w:val="16"/>
                          </w:rPr>
                          <w:t xml:space="preserve"> H         | present only if || </w:t>
                        </w:r>
                      </w:p>
                      <w:p w14:paraId="4BBC1839"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main has mobile |||                   | main has mobile || </w:t>
                        </w:r>
                      </w:p>
                      <w:p w14:paraId="09FA1BCD"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H               |||                   | H               || </w:t>
                        </w:r>
                      </w:p>
                      <w:p w14:paraId="5B0939D3"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
                      <w:p w14:paraId="0BFC2FE4"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w:t>
                        </w:r>
                        <w:proofErr w:type="gramStart"/>
                        <w:r>
                          <w:rPr>
                            <w:rFonts w:ascii="Courier New" w:hAnsi="Courier New" w:cs="Courier New"/>
                            <w:sz w:val="16"/>
                            <w:szCs w:val="16"/>
                          </w:rPr>
                          <w:t>|  identifier</w:t>
                        </w:r>
                        <w:proofErr w:type="gramEnd"/>
                        <w:r>
                          <w:rPr>
                            <w:rFonts w:ascii="Courier New" w:hAnsi="Courier New" w:cs="Courier New"/>
                            <w:sz w:val="16"/>
                            <w:szCs w:val="16"/>
                          </w:rPr>
                          <w:t xml:space="preserve"> of the reconnected       | </w:t>
                        </w:r>
                      </w:p>
                      <w:p w14:paraId="64C6084E"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may be disconnected if metal        |</w:t>
                        </w:r>
                        <w:proofErr w:type="gramStart"/>
                        <w:r>
                          <w:rPr>
                            <w:rFonts w:ascii="Courier New" w:hAnsi="Courier New" w:cs="Courier New"/>
                            <w:sz w:val="16"/>
                            <w:szCs w:val="16"/>
                          </w:rPr>
                          <w:t>|  structure</w:t>
                        </w:r>
                        <w:proofErr w:type="gramEnd"/>
                        <w:r>
                          <w:rPr>
                            <w:rFonts w:ascii="Courier New" w:hAnsi="Courier New" w:cs="Courier New"/>
                            <w:sz w:val="16"/>
                            <w:szCs w:val="16"/>
                          </w:rPr>
                          <w:t xml:space="preserve">; may be present only if   | </w:t>
                        </w:r>
                      </w:p>
                      <w:p w14:paraId="1C39874F"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atom(s) present                     |</w:t>
                        </w:r>
                        <w:proofErr w:type="gramStart"/>
                        <w:r>
                          <w:rPr>
                            <w:rFonts w:ascii="Courier New" w:hAnsi="Courier New" w:cs="Courier New"/>
                            <w:sz w:val="16"/>
                            <w:szCs w:val="16"/>
                          </w:rPr>
                          <w:t>|  metal</w:t>
                        </w:r>
                        <w:proofErr w:type="gramEnd"/>
                        <w:r>
                          <w:rPr>
                            <w:rFonts w:ascii="Courier New" w:hAnsi="Courier New" w:cs="Courier New"/>
                            <w:sz w:val="16"/>
                            <w:szCs w:val="16"/>
                          </w:rPr>
                          <w:t xml:space="preserve"> atom(s) present               | </w:t>
                        </w:r>
                      </w:p>
                      <w:p w14:paraId="6608958C"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                                     ||                                      | </w:t>
                        </w:r>
                      </w:p>
                      <w:p w14:paraId="725E105F" w14:textId="77777777" w:rsidR="00964F81" w:rsidRDefault="00964F81">
                        <w:pPr>
                          <w:spacing w:line="160" w:lineRule="exact"/>
                          <w:rPr>
                            <w:rFonts w:ascii="Courier New" w:hAnsi="Courier New" w:cs="Courier New"/>
                            <w:sz w:val="16"/>
                            <w:szCs w:val="16"/>
                          </w:rPr>
                        </w:pPr>
                        <w:r>
                          <w:rPr>
                            <w:rFonts w:ascii="Courier New" w:hAnsi="Courier New" w:cs="Courier New"/>
                            <w:sz w:val="16"/>
                            <w:szCs w:val="16"/>
                          </w:rPr>
                          <w:t xml:space="preserve">   +-------------------------------------++--------------------------------------+</w:t>
                        </w:r>
                      </w:p>
                    </w:txbxContent>
                  </v:textbox>
                </v:rect>
                <v:rect id="Rectangle 83" o:spid="_x0000_s1210" style="position:absolute;left:1143;top:26289;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" stroked="f">
                  <v:textbox>
                    <w:txbxContent>
                      <w:p w14:paraId="2977DEA5" w14:textId="77777777" w:rsidR="00964F81" w:rsidRDefault="00964F81">
                        <w:pPr>
                          <w:jc w:val="center"/>
                          <w:rPr>
                            <w:rFonts w:ascii="Arial" w:hAnsi="Arial" w:cs="Arial"/>
                            <w:sz w:val="24"/>
                            <w:szCs w:val="24"/>
                          </w:rPr>
                        </w:pPr>
                        <w:r>
                          <w:rPr>
                            <w:rFonts w:ascii="Arial" w:hAnsi="Arial" w:cs="Arial"/>
                            <w:b/>
                            <w:sz w:val="24"/>
                            <w:szCs w:val="24"/>
                          </w:rPr>
                          <w:t>Figure A3-1</w:t>
                        </w:r>
                        <w:r>
                          <w:rPr>
                            <w:rFonts w:ascii="Arial" w:hAnsi="Arial" w:cs="Arial"/>
                            <w:sz w:val="24"/>
                            <w:szCs w:val="24"/>
                          </w:rPr>
                          <w:t>. Hierarchical structure of the Identifier</w:t>
                        </w:r>
                      </w:p>
                    </w:txbxContent>
                  </v:textbox>
                </v:rect>
                <w10:anchorlock/>
              </v:group>
            </w:pict>
          </mc:Fallback>
        </mc:AlternateContent>
      </w:r>
    </w:p>
    <w:p w14:paraId="7E398528" w14:textId="77777777" w:rsidR="00BB162C" w:rsidRDefault="00BB162C">
      <w:pPr>
        <w:pStyle w:val="Textkrper"/>
      </w:pPr>
      <w:r>
        <w:t xml:space="preserve">The Identifier starts with the version string (VER) followed by a slash ‘/’. The </w:t>
      </w:r>
      <w:r w:rsidR="00B41A33">
        <w:t xml:space="preserve">parentheses </w:t>
      </w:r>
      <w:r>
        <w:t xml:space="preserve">added for the sake of the explanation logically separate sections of the Identifier. Each section starts with </w:t>
      </w:r>
      <w:r w:rsidR="00B41A33">
        <w:t xml:space="preserve">a </w:t>
      </w:r>
      <w:r>
        <w:t>two</w:t>
      </w:r>
      <w:r w:rsidR="00B41A33">
        <w:t>-</w:t>
      </w:r>
      <w:r>
        <w:t xml:space="preserve"> or three</w:t>
      </w:r>
      <w:r w:rsidR="00B41A33">
        <w:t>-</w:t>
      </w:r>
      <w:r>
        <w:t xml:space="preserve">character combination, the last character being </w:t>
      </w:r>
      <w:r w:rsidR="00B41A33">
        <w:t xml:space="preserve">the </w:t>
      </w:r>
      <w:r>
        <w:t>opening parenthesis: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723"/>
        <w:gridCol w:w="990"/>
        <w:gridCol w:w="1016"/>
        <w:gridCol w:w="2389"/>
      </w:tblGrid>
      <w:tr w:rsidR="00BB162C" w14:paraId="20244326" w14:textId="77777777">
        <w:tc>
          <w:tcPr>
            <w:tcW w:w="0" w:type="auto"/>
          </w:tcPr>
          <w:p w14:paraId="7FB6581F" w14:textId="77777777" w:rsidR="00BB162C" w:rsidRDefault="00BB162C">
            <w:pPr>
              <w:pStyle w:val="Textkrper"/>
            </w:pPr>
            <w:r>
              <w:t>Combination:</w:t>
            </w:r>
          </w:p>
        </w:tc>
        <w:tc>
          <w:tcPr>
            <w:tcW w:w="0" w:type="auto"/>
            <w:vAlign w:val="center"/>
          </w:tcPr>
          <w:p w14:paraId="115FA290" w14:textId="77777777" w:rsidR="00BB162C" w:rsidRDefault="00BB162C">
            <w:pPr>
              <w:pStyle w:val="Textkrper"/>
              <w:jc w:val="center"/>
              <w:rPr>
                <w:rFonts w:ascii="Courier New" w:hAnsi="Courier New" w:cs="Courier New"/>
                <w:b/>
                <w:sz w:val="20"/>
              </w:rPr>
            </w:pPr>
            <w:r>
              <w:rPr>
                <w:rFonts w:ascii="Courier New" w:hAnsi="Courier New" w:cs="Courier New"/>
                <w:b/>
                <w:sz w:val="20"/>
              </w:rPr>
              <w:t>/(</w:t>
            </w:r>
          </w:p>
        </w:tc>
        <w:tc>
          <w:tcPr>
            <w:tcW w:w="0" w:type="auto"/>
            <w:vAlign w:val="center"/>
          </w:tcPr>
          <w:p w14:paraId="1CEC272F" w14:textId="77777777" w:rsidR="00BB162C" w:rsidRDefault="00BB162C">
            <w:pPr>
              <w:pStyle w:val="Textkrper"/>
              <w:jc w:val="center"/>
              <w:rPr>
                <w:rFonts w:ascii="Courier New" w:hAnsi="Courier New" w:cs="Courier New"/>
                <w:b/>
                <w:sz w:val="20"/>
              </w:rPr>
            </w:pPr>
            <w:r>
              <w:rPr>
                <w:rFonts w:ascii="Courier New" w:hAnsi="Courier New" w:cs="Courier New"/>
                <w:b/>
                <w:sz w:val="20"/>
              </w:rPr>
              <w:t>/</w:t>
            </w:r>
            <w:proofErr w:type="spellStart"/>
            <w:r>
              <w:rPr>
                <w:rFonts w:ascii="Courier New" w:hAnsi="Courier New" w:cs="Courier New"/>
                <w:b/>
                <w:sz w:val="20"/>
              </w:rPr>
              <w:t>i</w:t>
            </w:r>
            <w:proofErr w:type="spellEnd"/>
            <w:r>
              <w:rPr>
                <w:rFonts w:ascii="Courier New" w:hAnsi="Courier New" w:cs="Courier New"/>
                <w:b/>
                <w:sz w:val="20"/>
              </w:rPr>
              <w:t>(</w:t>
            </w:r>
          </w:p>
        </w:tc>
        <w:tc>
          <w:tcPr>
            <w:tcW w:w="0" w:type="auto"/>
            <w:vAlign w:val="center"/>
          </w:tcPr>
          <w:p w14:paraId="2AA80ABF" w14:textId="77777777" w:rsidR="00BB162C" w:rsidRDefault="00BB162C">
            <w:pPr>
              <w:pStyle w:val="Textkrper"/>
              <w:jc w:val="center"/>
              <w:rPr>
                <w:rFonts w:ascii="Courier New" w:hAnsi="Courier New" w:cs="Courier New"/>
                <w:b/>
                <w:sz w:val="20"/>
              </w:rPr>
            </w:pPr>
            <w:r>
              <w:rPr>
                <w:rFonts w:ascii="Courier New" w:hAnsi="Courier New" w:cs="Courier New"/>
                <w:b/>
                <w:sz w:val="20"/>
              </w:rPr>
              <w:t>/f(</w:t>
            </w:r>
          </w:p>
        </w:tc>
        <w:tc>
          <w:tcPr>
            <w:tcW w:w="2389" w:type="dxa"/>
            <w:vAlign w:val="center"/>
          </w:tcPr>
          <w:p w14:paraId="0BB0FE9B" w14:textId="77777777" w:rsidR="00BB162C" w:rsidRDefault="00BB162C">
            <w:pPr>
              <w:pStyle w:val="Textkrper"/>
              <w:jc w:val="center"/>
              <w:rPr>
                <w:rFonts w:ascii="Courier New" w:hAnsi="Courier New" w:cs="Courier New"/>
                <w:b/>
                <w:sz w:val="20"/>
              </w:rPr>
            </w:pPr>
            <w:r>
              <w:rPr>
                <w:rFonts w:ascii="Courier New" w:hAnsi="Courier New" w:cs="Courier New"/>
                <w:b/>
                <w:sz w:val="20"/>
              </w:rPr>
              <w:t>/r(</w:t>
            </w:r>
          </w:p>
        </w:tc>
      </w:tr>
      <w:tr w:rsidR="00BB162C" w14:paraId="5C7A469D" w14:textId="77777777">
        <w:tc>
          <w:tcPr>
            <w:tcW w:w="0" w:type="auto"/>
          </w:tcPr>
          <w:p w14:paraId="2A30BD2E" w14:textId="77777777" w:rsidR="00BB162C" w:rsidRDefault="00BB162C">
            <w:pPr>
              <w:pStyle w:val="Textkrper"/>
            </w:pPr>
            <w:r>
              <w:t>Starts layer:</w:t>
            </w:r>
          </w:p>
        </w:tc>
        <w:tc>
          <w:tcPr>
            <w:tcW w:w="0" w:type="auto"/>
          </w:tcPr>
          <w:p w14:paraId="2AD66647" w14:textId="77777777" w:rsidR="00BB162C" w:rsidRDefault="00BB162C">
            <w:pPr>
              <w:pStyle w:val="Textkrper"/>
            </w:pPr>
            <w:smartTag w:uri="urn:schemas-microsoft-com:office:smarttags" w:element="place">
              <w:r>
                <w:t>Main</w:t>
              </w:r>
            </w:smartTag>
          </w:p>
        </w:tc>
        <w:tc>
          <w:tcPr>
            <w:tcW w:w="0" w:type="auto"/>
          </w:tcPr>
          <w:p w14:paraId="7E1E8017" w14:textId="77777777" w:rsidR="00BB162C" w:rsidRDefault="00BB162C">
            <w:pPr>
              <w:pStyle w:val="Textkrper"/>
            </w:pPr>
            <w:r>
              <w:t>Isotopic</w:t>
            </w:r>
          </w:p>
        </w:tc>
        <w:tc>
          <w:tcPr>
            <w:tcW w:w="0" w:type="auto"/>
          </w:tcPr>
          <w:p w14:paraId="7324EB70" w14:textId="77777777" w:rsidR="00BB162C" w:rsidRDefault="00BB162C">
            <w:pPr>
              <w:pStyle w:val="Textkrper"/>
            </w:pPr>
            <w:r>
              <w:t>Fixed-H</w:t>
            </w:r>
          </w:p>
        </w:tc>
        <w:tc>
          <w:tcPr>
            <w:tcW w:w="2389" w:type="dxa"/>
          </w:tcPr>
          <w:p w14:paraId="6A6915E8" w14:textId="77777777" w:rsidR="00BB162C" w:rsidRDefault="00BB162C">
            <w:pPr>
              <w:pStyle w:val="Textkrper"/>
            </w:pPr>
            <w:r>
              <w:t>Reconnected main</w:t>
            </w:r>
          </w:p>
        </w:tc>
      </w:tr>
    </w:tbl>
    <w:p w14:paraId="59F3CD00" w14:textId="77777777" w:rsidR="00BB162C" w:rsidRDefault="00BB162C">
      <w:pPr>
        <w:pStyle w:val="Textkrper"/>
      </w:pPr>
      <w:r>
        <w:t xml:space="preserve">The matching closing parenthesis ends the section. Matching pairs of parentheses are shown by the lines above the Identifier string. The contents of the sections are explained below the Identifier string. Characters in the Identifier string that are not immediately preceded by a slash represent other items </w:t>
      </w:r>
      <w:r w:rsidR="00B41A33">
        <w:t xml:space="preserve">possibly present </w:t>
      </w:r>
      <w:r>
        <w:t>inside the section (see Fig. 2, Layers of the identifier). Slashes before them were omitted to avoid making the picture more obscure.</w:t>
      </w:r>
    </w:p>
    <w:p w14:paraId="790C5C47" w14:textId="77777777" w:rsidR="00BB162C" w:rsidRDefault="00BB162C">
      <w:pPr>
        <w:pStyle w:val="Textkrper"/>
      </w:pPr>
    </w:p>
    <w:p w14:paraId="6A3D037B" w14:textId="77777777" w:rsidR="00BB162C" w:rsidRDefault="00BB162C">
      <w:pPr>
        <w:pStyle w:val="Textkrper"/>
      </w:pPr>
      <w:r>
        <w:lastRenderedPageBreak/>
        <w:t xml:space="preserve">The serialization algorithm outputs the Identifier in such a way that if a section is not empty then its starting combination is always present. This makes parentheses </w:t>
      </w:r>
      <w:r w:rsidR="00B41A33">
        <w:t xml:space="preserve">unnecessary </w:t>
      </w:r>
      <w:r>
        <w:t>in the output therefore they are not present in the Identifier.</w:t>
      </w:r>
    </w:p>
    <w:p w14:paraId="41BB70E8" w14:textId="77777777" w:rsidR="00BB162C" w:rsidRDefault="00BB162C">
      <w:pPr>
        <w:pStyle w:val="Textkrper"/>
      </w:pPr>
      <w:r>
        <w:t>As an example consider the identifier of a structure on Fig. A3-2 that includes Fixed-H layer.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2676"/>
        <w:gridCol w:w="2571"/>
      </w:tblGrid>
      <w:tr w:rsidR="00BB162C" w14:paraId="733F62B3" w14:textId="77777777">
        <w:tc>
          <w:tcPr>
            <w:tcW w:w="2639" w:type="dxa"/>
            <w:vAlign w:val="center"/>
          </w:tcPr>
          <w:p w14:paraId="4EE74B59" w14:textId="77777777" w:rsidR="00BB162C" w:rsidRDefault="00BB162C">
            <w:pPr>
              <w:pStyle w:val="Textkrper"/>
              <w:keepNext/>
              <w:keepLines/>
              <w:rPr>
                <w:szCs w:val="16"/>
              </w:rPr>
            </w:pPr>
            <w:r>
              <w:rPr>
                <w:szCs w:val="16"/>
              </w:rPr>
              <w:t>Input structure</w:t>
            </w:r>
          </w:p>
        </w:tc>
        <w:tc>
          <w:tcPr>
            <w:tcW w:w="2674" w:type="dxa"/>
            <w:vAlign w:val="center"/>
          </w:tcPr>
          <w:p w14:paraId="1A4271B9" w14:textId="77777777" w:rsidR="00BB162C" w:rsidRDefault="00BB162C">
            <w:pPr>
              <w:pStyle w:val="Textkrper"/>
              <w:keepNext/>
              <w:keepLines/>
              <w:rPr>
                <w:szCs w:val="16"/>
              </w:rPr>
            </w:pPr>
            <w:r>
              <w:rPr>
                <w:szCs w:val="16"/>
              </w:rPr>
              <w:t>Canonical numbering (mobile H)</w:t>
            </w:r>
          </w:p>
        </w:tc>
        <w:tc>
          <w:tcPr>
            <w:tcW w:w="2569" w:type="dxa"/>
            <w:vAlign w:val="center"/>
          </w:tcPr>
          <w:p w14:paraId="02117843" w14:textId="77777777" w:rsidR="00BB162C" w:rsidRDefault="00BB162C">
            <w:pPr>
              <w:pStyle w:val="Textkrper"/>
              <w:keepNext/>
              <w:keepLines/>
              <w:rPr>
                <w:szCs w:val="16"/>
              </w:rPr>
            </w:pPr>
            <w:r>
              <w:rPr>
                <w:szCs w:val="16"/>
              </w:rPr>
              <w:t>Canonical numbering (fixed H)</w:t>
            </w:r>
          </w:p>
        </w:tc>
      </w:tr>
      <w:tr w:rsidR="00BB162C" w14:paraId="0DF88F1F" w14:textId="77777777">
        <w:trPr>
          <w:trHeight w:val="872"/>
        </w:trPr>
        <w:tc>
          <w:tcPr>
            <w:tcW w:w="2639" w:type="dxa"/>
            <w:vAlign w:val="center"/>
          </w:tcPr>
          <w:p w14:paraId="61BA6E5B" w14:textId="77777777" w:rsidR="00BB162C" w:rsidRDefault="00F94555">
            <w:pPr>
              <w:pStyle w:val="Textkrper"/>
              <w:keepNext/>
              <w:keepLines/>
              <w:jc w:val="center"/>
              <w:rPr>
                <w:szCs w:val="16"/>
              </w:rPr>
            </w:pPr>
            <w:r>
              <w:rPr>
                <w:noProof/>
                <w:szCs w:val="16"/>
                <w:lang w:val="de-DE" w:eastAsia="de-DE"/>
              </w:rPr>
              <w:drawing>
                <wp:inline distT="0" distB="0" distL="0" distR="0" wp14:anchorId="4BED3C5E" wp14:editId="6731BCE2">
                  <wp:extent cx="1533525" cy="40957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533525" cy="409575"/>
                          </a:xfrm>
                          <a:prstGeom prst="rect">
                            <a:avLst/>
                          </a:prstGeom>
                          <a:noFill/>
                          <a:ln>
                            <a:noFill/>
                          </a:ln>
                        </pic:spPr>
                      </pic:pic>
                    </a:graphicData>
                  </a:graphic>
                </wp:inline>
              </w:drawing>
            </w:r>
          </w:p>
        </w:tc>
        <w:tc>
          <w:tcPr>
            <w:tcW w:w="2674" w:type="dxa"/>
            <w:vAlign w:val="center"/>
          </w:tcPr>
          <w:p w14:paraId="4828773E" w14:textId="77777777" w:rsidR="00BB162C" w:rsidRDefault="00F94555">
            <w:pPr>
              <w:pStyle w:val="Textkrper"/>
              <w:keepNext/>
              <w:keepLines/>
              <w:jc w:val="center"/>
              <w:rPr>
                <w:szCs w:val="16"/>
              </w:rPr>
            </w:pPr>
            <w:r>
              <w:rPr>
                <w:noProof/>
                <w:szCs w:val="16"/>
                <w:lang w:val="de-DE" w:eastAsia="de-DE"/>
              </w:rPr>
              <w:drawing>
                <wp:inline distT="0" distB="0" distL="0" distR="0" wp14:anchorId="7A282907" wp14:editId="71BAE634">
                  <wp:extent cx="1562100" cy="5905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562100" cy="590550"/>
                          </a:xfrm>
                          <a:prstGeom prst="rect">
                            <a:avLst/>
                          </a:prstGeom>
                          <a:noFill/>
                          <a:ln>
                            <a:noFill/>
                          </a:ln>
                        </pic:spPr>
                      </pic:pic>
                    </a:graphicData>
                  </a:graphic>
                </wp:inline>
              </w:drawing>
            </w:r>
          </w:p>
        </w:tc>
        <w:tc>
          <w:tcPr>
            <w:tcW w:w="2569" w:type="dxa"/>
            <w:vAlign w:val="center"/>
          </w:tcPr>
          <w:p w14:paraId="53736BBA" w14:textId="77777777" w:rsidR="00BB162C" w:rsidRDefault="00F94555">
            <w:pPr>
              <w:pStyle w:val="Textkrper"/>
              <w:keepNext/>
              <w:keepLines/>
              <w:jc w:val="center"/>
              <w:rPr>
                <w:szCs w:val="16"/>
              </w:rPr>
            </w:pPr>
            <w:r>
              <w:rPr>
                <w:noProof/>
                <w:szCs w:val="16"/>
                <w:lang w:val="de-DE" w:eastAsia="de-DE"/>
              </w:rPr>
              <w:drawing>
                <wp:inline distT="0" distB="0" distL="0" distR="0" wp14:anchorId="2A1E520D" wp14:editId="683E8B9F">
                  <wp:extent cx="1495425" cy="4762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495425" cy="476250"/>
                          </a:xfrm>
                          <a:prstGeom prst="rect">
                            <a:avLst/>
                          </a:prstGeom>
                          <a:noFill/>
                          <a:ln>
                            <a:noFill/>
                          </a:ln>
                        </pic:spPr>
                      </pic:pic>
                    </a:graphicData>
                  </a:graphic>
                </wp:inline>
              </w:drawing>
            </w:r>
          </w:p>
        </w:tc>
      </w:tr>
      <w:tr w:rsidR="00BB162C" w14:paraId="2FC571E0" w14:textId="77777777">
        <w:trPr>
          <w:trHeight w:val="377"/>
        </w:trPr>
        <w:tc>
          <w:tcPr>
            <w:tcW w:w="7882" w:type="dxa"/>
            <w:gridSpan w:val="3"/>
            <w:vAlign w:val="center"/>
          </w:tcPr>
          <w:p w14:paraId="139755DB" w14:textId="77777777" w:rsidR="00BB162C" w:rsidRPr="00BE5A71" w:rsidRDefault="000F728D">
            <w:pPr>
              <w:pStyle w:val="Textkrper"/>
              <w:keepNext/>
              <w:keepLines/>
              <w:rPr>
                <w:rFonts w:ascii="Arial" w:hAnsi="Arial"/>
                <w:szCs w:val="24"/>
                <w:lang w:val="pt-BR"/>
              </w:rPr>
            </w:pPr>
            <w:r w:rsidRPr="00BE5A71">
              <w:rPr>
                <w:rFonts w:ascii="Arial" w:hAnsi="Arial"/>
                <w:szCs w:val="24"/>
                <w:lang w:val="pt-BR"/>
              </w:rPr>
              <w:t>InChI=1/C2H6S2/c3-1-2-4/h3-4H,1-2H2/i/hD/f/i3D</w:t>
            </w:r>
          </w:p>
        </w:tc>
      </w:tr>
      <w:tr w:rsidR="00BB162C" w14:paraId="7152A9AA" w14:textId="77777777">
        <w:trPr>
          <w:trHeight w:val="359"/>
        </w:trPr>
        <w:tc>
          <w:tcPr>
            <w:tcW w:w="7882" w:type="dxa"/>
            <w:gridSpan w:val="3"/>
            <w:vAlign w:val="center"/>
          </w:tcPr>
          <w:p w14:paraId="44AE6482" w14:textId="77777777" w:rsidR="00BB162C" w:rsidRDefault="00BB162C">
            <w:pPr>
              <w:jc w:val="center"/>
              <w:rPr>
                <w:rFonts w:ascii="Arial" w:hAnsi="Arial"/>
                <w:b/>
                <w:bCs/>
                <w:sz w:val="24"/>
                <w:szCs w:val="16"/>
              </w:rPr>
            </w:pPr>
            <w:r>
              <w:rPr>
                <w:rFonts w:ascii="Arial" w:hAnsi="Arial"/>
                <w:b/>
                <w:bCs/>
                <w:sz w:val="24"/>
                <w:szCs w:val="16"/>
              </w:rPr>
              <w:t>Figure A3-2</w:t>
            </w:r>
          </w:p>
        </w:tc>
      </w:tr>
    </w:tbl>
    <w:p w14:paraId="0B43C1D1" w14:textId="77777777" w:rsidR="00BB162C" w:rsidRDefault="00BB162C">
      <w:pPr>
        <w:pStyle w:val="Textkrper"/>
      </w:pPr>
      <w:r>
        <w:t>The deuterium atom in the Main isotopic layer is represented as</w:t>
      </w:r>
    </w:p>
    <w:p w14:paraId="416F277F" w14:textId="77777777" w:rsidR="00BB162C" w:rsidRDefault="00BB162C">
      <w:pPr>
        <w:pStyle w:val="Textkrper"/>
        <w:rPr>
          <w:szCs w:val="16"/>
        </w:rPr>
      </w:pPr>
      <w:r>
        <w:rPr>
          <w:szCs w:val="16"/>
        </w:rPr>
        <w:t>/</w:t>
      </w:r>
      <w:proofErr w:type="spellStart"/>
      <w:r>
        <w:rPr>
          <w:szCs w:val="16"/>
        </w:rPr>
        <w:t>i</w:t>
      </w:r>
      <w:proofErr w:type="spellEnd"/>
      <w:r>
        <w:rPr>
          <w:szCs w:val="16"/>
        </w:rPr>
        <w:t>/</w:t>
      </w:r>
      <w:proofErr w:type="spellStart"/>
      <w:r>
        <w:rPr>
          <w:szCs w:val="16"/>
        </w:rPr>
        <w:t>hD</w:t>
      </w:r>
      <w:proofErr w:type="spellEnd"/>
    </w:p>
    <w:p w14:paraId="604B124B" w14:textId="77777777" w:rsidR="00BB162C" w:rsidRDefault="00BB162C">
      <w:pPr>
        <w:pStyle w:val="Textkrper"/>
      </w:pPr>
      <w:r>
        <w:rPr>
          <w:szCs w:val="16"/>
        </w:rPr>
        <w:t xml:space="preserve">which means it </w:t>
      </w:r>
      <w:r>
        <w:t>is considered exchangeable; therefore its position in the Main layer is not defined. Even though the string that should immediately follow /</w:t>
      </w:r>
      <w:proofErr w:type="spellStart"/>
      <w:r>
        <w:t>i</w:t>
      </w:r>
      <w:proofErr w:type="spellEnd"/>
      <w:r>
        <w:t xml:space="preserve"> (</w:t>
      </w:r>
      <w:proofErr w:type="spellStart"/>
      <w:r>
        <w:t>isotopic:atoms</w:t>
      </w:r>
      <w:proofErr w:type="spellEnd"/>
      <w:r>
        <w:t>, see Fig. 2) is not present, the “/</w:t>
      </w:r>
      <w:proofErr w:type="spellStart"/>
      <w:r>
        <w:t>i</w:t>
      </w:r>
      <w:proofErr w:type="spellEnd"/>
      <w:r>
        <w:t>” itself is present in the Identifier to signify the isotopic layer.</w:t>
      </w:r>
    </w:p>
    <w:p w14:paraId="3B09BB50" w14:textId="77777777" w:rsidR="00BB162C" w:rsidRDefault="00BB162C">
      <w:pPr>
        <w:pStyle w:val="Textkrper"/>
      </w:pPr>
      <w:r>
        <w:t>In the Fixed-H layer</w:t>
      </w:r>
    </w:p>
    <w:p w14:paraId="7F63AD65" w14:textId="77777777" w:rsidR="00BB162C" w:rsidRDefault="00BB162C">
      <w:pPr>
        <w:pStyle w:val="Textkrper"/>
        <w:rPr>
          <w:szCs w:val="16"/>
        </w:rPr>
      </w:pPr>
      <w:r>
        <w:rPr>
          <w:szCs w:val="16"/>
        </w:rPr>
        <w:t>/f/i3D</w:t>
      </w:r>
    </w:p>
    <w:p w14:paraId="2E000AE1" w14:textId="77777777" w:rsidR="00BB162C" w:rsidRDefault="00BB162C">
      <w:pPr>
        <w:pStyle w:val="Textkrper"/>
      </w:pPr>
      <w:r>
        <w:rPr>
          <w:szCs w:val="16"/>
        </w:rPr>
        <w:t>its non-isotopic part that immediately follows /f is not present. However, “/f” is present to signify the fixed-H layer.</w:t>
      </w:r>
    </w:p>
    <w:p w14:paraId="52AE3812" w14:textId="77777777" w:rsidR="00BB162C" w:rsidRDefault="00BB162C">
      <w:pPr>
        <w:pStyle w:val="Textkrper"/>
      </w:pPr>
      <w:r>
        <w:t>An algorithm to parse the Identifier may be described in the following way:</w:t>
      </w:r>
    </w:p>
    <w:p w14:paraId="00A9FEAF" w14:textId="77777777" w:rsidR="00BB162C" w:rsidRDefault="00BB162C" w:rsidP="00AE7CB3">
      <w:pPr>
        <w:pStyle w:val="Textkrper"/>
        <w:numPr>
          <w:ilvl w:val="0"/>
          <w:numId w:val="6"/>
        </w:numPr>
        <w:spacing w:line="240" w:lineRule="auto"/>
        <w:ind w:left="539" w:hanging="448"/>
      </w:pPr>
      <w:r>
        <w:t>Find the first slash. The slash is preceded by the version and followed by a string (call it S) that contains all other layers of the identifier.</w:t>
      </w:r>
    </w:p>
    <w:p w14:paraId="149C2185" w14:textId="77777777" w:rsidR="00BB162C" w:rsidRDefault="00BB162C" w:rsidP="00AE7CB3">
      <w:pPr>
        <w:pStyle w:val="Textkrper"/>
        <w:numPr>
          <w:ilvl w:val="0"/>
          <w:numId w:val="6"/>
        </w:numPr>
        <w:spacing w:line="240" w:lineRule="auto"/>
        <w:ind w:left="539" w:hanging="448"/>
      </w:pPr>
      <w:r>
        <w:t xml:space="preserve">Search for “/r” in S. If “/r” is found then copy preceding “/r” substring to P[1] and the following “/r” string to P[2] else copy S to P[1] </w:t>
      </w:r>
      <w:r>
        <w:br/>
      </w:r>
      <w:r>
        <w:lastRenderedPageBreak/>
        <w:t>(P[1] represents the whole identifier or an identifier of a disconnected structure; P[2] if not empty represents an identifier of a “reconnected” structure”.)</w:t>
      </w:r>
    </w:p>
    <w:p w14:paraId="44BEA9A8" w14:textId="77777777" w:rsidR="00BB162C" w:rsidRDefault="00BB162C" w:rsidP="00AE7CB3">
      <w:pPr>
        <w:pStyle w:val="Textkrper"/>
        <w:numPr>
          <w:ilvl w:val="0"/>
          <w:numId w:val="6"/>
        </w:numPr>
        <w:spacing w:line="240" w:lineRule="auto"/>
        <w:ind w:left="539" w:hanging="448"/>
      </w:pPr>
      <w:r>
        <w:t>Search for “/f” in each non-empty P[</w:t>
      </w:r>
      <w:proofErr w:type="spellStart"/>
      <w:r>
        <w:t>i</w:t>
      </w:r>
      <w:proofErr w:type="spellEnd"/>
      <w:r>
        <w:t>]. If “/f” was found then copy the preceding string to Q[</w:t>
      </w:r>
      <w:proofErr w:type="spellStart"/>
      <w:r>
        <w:t>i</w:t>
      </w:r>
      <w:proofErr w:type="spellEnd"/>
      <w:r>
        <w:t>][1] and the following string to Q[</w:t>
      </w:r>
      <w:proofErr w:type="spellStart"/>
      <w:r>
        <w:t>i</w:t>
      </w:r>
      <w:proofErr w:type="spellEnd"/>
      <w:r>
        <w:t>][2] else copy P[</w:t>
      </w:r>
      <w:proofErr w:type="spellStart"/>
      <w:r>
        <w:t>i</w:t>
      </w:r>
      <w:proofErr w:type="spellEnd"/>
      <w:r>
        <w:t>] to Q[</w:t>
      </w:r>
      <w:proofErr w:type="spellStart"/>
      <w:r>
        <w:t>i</w:t>
      </w:r>
      <w:proofErr w:type="spellEnd"/>
      <w:r>
        <w:t>][1]</w:t>
      </w:r>
      <w:r>
        <w:br/>
        <w:t xml:space="preserve"> (Q[</w:t>
      </w:r>
      <w:proofErr w:type="spellStart"/>
      <w:r>
        <w:t>i</w:t>
      </w:r>
      <w:proofErr w:type="spellEnd"/>
      <w:r>
        <w:t>][1] represents the Main layer; Q[</w:t>
      </w:r>
      <w:proofErr w:type="spellStart"/>
      <w:r>
        <w:t>i</w:t>
      </w:r>
      <w:proofErr w:type="spellEnd"/>
      <w:r>
        <w:t>][2] represents fixed-H layer)</w:t>
      </w:r>
    </w:p>
    <w:p w14:paraId="617F7C2A" w14:textId="77777777" w:rsidR="00BB162C" w:rsidRDefault="00BB162C" w:rsidP="00AE7CB3">
      <w:pPr>
        <w:pStyle w:val="Textkrper"/>
        <w:numPr>
          <w:ilvl w:val="0"/>
          <w:numId w:val="6"/>
        </w:numPr>
        <w:spacing w:line="240" w:lineRule="auto"/>
        <w:ind w:left="539" w:hanging="448"/>
      </w:pPr>
      <w:r>
        <w:t>Search for “/</w:t>
      </w:r>
      <w:proofErr w:type="spellStart"/>
      <w:r>
        <w:t>i</w:t>
      </w:r>
      <w:proofErr w:type="spellEnd"/>
      <w:r>
        <w:t>" in each non-empty Q[</w:t>
      </w:r>
      <w:proofErr w:type="spellStart"/>
      <w:r>
        <w:t>i</w:t>
      </w:r>
      <w:proofErr w:type="spellEnd"/>
      <w:r>
        <w:t>][j]. If “/</w:t>
      </w:r>
      <w:proofErr w:type="spellStart"/>
      <w:r>
        <w:t>i</w:t>
      </w:r>
      <w:proofErr w:type="spellEnd"/>
      <w:r>
        <w:t>" was found then copy the preceding string into R[</w:t>
      </w:r>
      <w:proofErr w:type="spellStart"/>
      <w:r>
        <w:t>i</w:t>
      </w:r>
      <w:proofErr w:type="spellEnd"/>
      <w:r>
        <w:t>][j][1] and the following string into R[</w:t>
      </w:r>
      <w:proofErr w:type="spellStart"/>
      <w:r>
        <w:t>i</w:t>
      </w:r>
      <w:proofErr w:type="spellEnd"/>
      <w:r>
        <w:t>][j][2] else copy Q[</w:t>
      </w:r>
      <w:proofErr w:type="spellStart"/>
      <w:r>
        <w:t>i</w:t>
      </w:r>
      <w:proofErr w:type="spellEnd"/>
      <w:r>
        <w:t>][j] to R[</w:t>
      </w:r>
      <w:proofErr w:type="spellStart"/>
      <w:r>
        <w:t>i</w:t>
      </w:r>
      <w:proofErr w:type="spellEnd"/>
      <w:r>
        <w:t>][j][1]</w:t>
      </w:r>
      <w:r>
        <w:br/>
        <w:t>(R[</w:t>
      </w:r>
      <w:proofErr w:type="spellStart"/>
      <w:r>
        <w:t>i</w:t>
      </w:r>
      <w:proofErr w:type="spellEnd"/>
      <w:r>
        <w:t>][j][1] represents the non-isotopic part of the layer;  R[</w:t>
      </w:r>
      <w:proofErr w:type="spellStart"/>
      <w:r>
        <w:t>i</w:t>
      </w:r>
      <w:proofErr w:type="spellEnd"/>
      <w:r>
        <w:t>][j][2] represents the isotopic layer)</w:t>
      </w:r>
    </w:p>
    <w:p w14:paraId="72CB4F97" w14:textId="77777777" w:rsidR="00BB162C" w:rsidRDefault="00BB162C">
      <w:pPr>
        <w:pStyle w:val="Textkrper"/>
      </w:pPr>
      <w:r>
        <w:t>At the end, non-empty strings R[</w:t>
      </w:r>
      <w:proofErr w:type="spellStart"/>
      <w:r>
        <w:t>i</w:t>
      </w:r>
      <w:proofErr w:type="spellEnd"/>
      <w:r>
        <w:t>][j][k] (</w:t>
      </w:r>
      <w:proofErr w:type="spellStart"/>
      <w:r>
        <w:t>i</w:t>
      </w:r>
      <w:proofErr w:type="spellEnd"/>
      <w:r>
        <w:t>, j, k = 1 or 2) contain:</w:t>
      </w:r>
    </w:p>
    <w:p w14:paraId="7CB9491D" w14:textId="77777777" w:rsidR="00BB162C" w:rsidRDefault="00BB162C" w:rsidP="00D37173">
      <w:pPr>
        <w:pStyle w:val="Textkrper"/>
        <w:spacing w:before="120"/>
      </w:pPr>
      <w:proofErr w:type="spellStart"/>
      <w:r>
        <w:t>i</w:t>
      </w:r>
      <w:proofErr w:type="spellEnd"/>
      <w:r>
        <w:t xml:space="preserve"> = 1: The identifier or the identifier of a disconnected structure</w:t>
      </w:r>
    </w:p>
    <w:p w14:paraId="6B36E813" w14:textId="77777777" w:rsidR="00BB162C" w:rsidRDefault="00BB162C" w:rsidP="00D37173">
      <w:pPr>
        <w:pStyle w:val="Textkrper"/>
        <w:spacing w:before="120"/>
      </w:pPr>
      <w:proofErr w:type="spellStart"/>
      <w:r>
        <w:t>i</w:t>
      </w:r>
      <w:proofErr w:type="spellEnd"/>
      <w:r>
        <w:t xml:space="preserve"> = 2: The identifier of the “reconnected” structure</w:t>
      </w:r>
    </w:p>
    <w:p w14:paraId="34721B90" w14:textId="77777777" w:rsidR="00BB162C" w:rsidRDefault="00BB162C" w:rsidP="00D37173">
      <w:pPr>
        <w:pStyle w:val="Textkrper"/>
        <w:spacing w:before="120"/>
      </w:pPr>
      <w:r>
        <w:t>j = 1: The main layer</w:t>
      </w:r>
    </w:p>
    <w:p w14:paraId="18982421" w14:textId="77777777" w:rsidR="00BB162C" w:rsidRDefault="00BB162C" w:rsidP="00D37173">
      <w:pPr>
        <w:pStyle w:val="Textkrper"/>
        <w:spacing w:before="120"/>
      </w:pPr>
      <w:r>
        <w:t>j = 2: The fixed-H layer</w:t>
      </w:r>
    </w:p>
    <w:p w14:paraId="1FAEBE09" w14:textId="77777777" w:rsidR="00BB162C" w:rsidRDefault="00BB162C" w:rsidP="00D37173">
      <w:pPr>
        <w:pStyle w:val="Textkrper"/>
        <w:spacing w:before="120"/>
      </w:pPr>
      <w:r>
        <w:t>k = 1: The non-isotopic part</w:t>
      </w:r>
    </w:p>
    <w:p w14:paraId="0DBD3404" w14:textId="77777777" w:rsidR="00BB162C" w:rsidRDefault="00BB162C" w:rsidP="00D37173">
      <w:pPr>
        <w:pStyle w:val="Textkrper"/>
        <w:spacing w:before="120"/>
      </w:pPr>
      <w:r>
        <w:t>k = 2: The isotopic part of the layer</w:t>
      </w:r>
    </w:p>
    <w:p w14:paraId="2E8141A4" w14:textId="77777777" w:rsidR="00BB162C" w:rsidRDefault="00BB162C">
      <w:pPr>
        <w:pStyle w:val="Textkrper"/>
      </w:pPr>
      <w:r>
        <w:t xml:space="preserve">In case of </w:t>
      </w:r>
      <w:r w:rsidR="00B41A33">
        <w:t xml:space="preserve">a </w:t>
      </w:r>
      <w:r>
        <w:t>multicomponent compound the parts of the identifier related to components are separated by semicolons “;” except for the chemical formula which is dot-disconnected. The order of the components within the segments of the Main layer is same; the fixed-H layer may have a different order of the components. In this case a transposition segment (/o) is present. For example, transposition (1,2,3) means that component #1 in the Main layer is component #2 in Fixed-H layer, component #2 in the Main layer is component #3 in Fixed-H layer and component #3 in the Main layer is component #1 in the Fixed-H layer. A simple example of a compound that exhibits a transposition is on Fig. A3-3 later.</w:t>
      </w:r>
    </w:p>
    <w:p w14:paraId="2FBFEF4B" w14:textId="77777777" w:rsidR="00BB162C" w:rsidRDefault="00BB162C">
      <w:pPr>
        <w:pStyle w:val="Textkrper"/>
      </w:pPr>
      <w:r>
        <w:t xml:space="preserve">To extract identifiers for individual components </w:t>
      </w:r>
    </w:p>
    <w:p w14:paraId="714BEB5B" w14:textId="77777777" w:rsidR="00BB162C" w:rsidRDefault="00BB162C" w:rsidP="00AE7CB3">
      <w:pPr>
        <w:pStyle w:val="Textkrper"/>
        <w:numPr>
          <w:ilvl w:val="0"/>
          <w:numId w:val="7"/>
        </w:numPr>
        <w:tabs>
          <w:tab w:val="clear" w:pos="1008"/>
          <w:tab w:val="num" w:pos="540"/>
        </w:tabs>
        <w:spacing w:line="240" w:lineRule="auto"/>
        <w:ind w:left="539" w:hanging="448"/>
      </w:pPr>
      <w:r>
        <w:t>parse the identifier and obtain array of strings R as explained above</w:t>
      </w:r>
    </w:p>
    <w:p w14:paraId="0890FD78" w14:textId="77777777" w:rsidR="00BB162C" w:rsidRDefault="00BB162C" w:rsidP="00AE7CB3">
      <w:pPr>
        <w:pStyle w:val="Textkrper"/>
        <w:numPr>
          <w:ilvl w:val="0"/>
          <w:numId w:val="7"/>
        </w:numPr>
        <w:tabs>
          <w:tab w:val="clear" w:pos="1008"/>
          <w:tab w:val="num" w:pos="540"/>
        </w:tabs>
        <w:spacing w:line="240" w:lineRule="auto"/>
        <w:ind w:left="539" w:hanging="448"/>
      </w:pPr>
      <w:r>
        <w:t>split each of those strings into segments using “/?” as separators and identify the separators (see Fig. 2)</w:t>
      </w:r>
    </w:p>
    <w:p w14:paraId="3D589E5D" w14:textId="77777777" w:rsidR="00BB162C" w:rsidRDefault="00BB162C" w:rsidP="00AE7CB3">
      <w:pPr>
        <w:pStyle w:val="Textkrper"/>
        <w:numPr>
          <w:ilvl w:val="0"/>
          <w:numId w:val="7"/>
        </w:numPr>
        <w:tabs>
          <w:tab w:val="clear" w:pos="1008"/>
          <w:tab w:val="num" w:pos="540"/>
        </w:tabs>
        <w:spacing w:line="240" w:lineRule="auto"/>
        <w:ind w:left="539" w:hanging="448"/>
      </w:pPr>
      <w:r>
        <w:lastRenderedPageBreak/>
        <w:t>split each segment by locating dots or semicolons into parts related to individual components and expanded them in case of multipliers and/or abbreviations described in Appendix 2;</w:t>
      </w:r>
    </w:p>
    <w:p w14:paraId="0BC0315A" w14:textId="77777777" w:rsidR="00BB162C" w:rsidRDefault="00BB162C" w:rsidP="00AE7CB3">
      <w:pPr>
        <w:pStyle w:val="Textkrper"/>
        <w:numPr>
          <w:ilvl w:val="0"/>
          <w:numId w:val="7"/>
        </w:numPr>
        <w:tabs>
          <w:tab w:val="clear" w:pos="1008"/>
          <w:tab w:val="num" w:pos="540"/>
        </w:tabs>
        <w:spacing w:line="240" w:lineRule="auto"/>
        <w:ind w:left="539" w:hanging="448"/>
      </w:pPr>
      <w:r>
        <w:t>transpose components in fixed-H part according to transposition (/o) if it is present</w:t>
      </w:r>
    </w:p>
    <w:p w14:paraId="6731FBD2" w14:textId="77777777" w:rsidR="00BB162C" w:rsidRDefault="00BB162C" w:rsidP="00AE7CB3">
      <w:pPr>
        <w:pStyle w:val="Textkrper"/>
        <w:numPr>
          <w:ilvl w:val="0"/>
          <w:numId w:val="7"/>
        </w:numPr>
        <w:tabs>
          <w:tab w:val="clear" w:pos="1008"/>
          <w:tab w:val="num" w:pos="540"/>
        </w:tabs>
        <w:spacing w:line="240" w:lineRule="auto"/>
        <w:ind w:left="539" w:hanging="448"/>
      </w:pPr>
      <w:r>
        <w:t>pick the first entries (corresponding to the first component) and merge them together using previously found “/?” separators; add “version/” to the beginning of the string. The string is an identifier for the first component</w:t>
      </w:r>
    </w:p>
    <w:p w14:paraId="039694FD" w14:textId="77777777" w:rsidR="00BB162C" w:rsidRDefault="00BB162C" w:rsidP="00AE7CB3">
      <w:pPr>
        <w:pStyle w:val="Textkrper"/>
        <w:numPr>
          <w:ilvl w:val="0"/>
          <w:numId w:val="7"/>
        </w:numPr>
        <w:tabs>
          <w:tab w:val="clear" w:pos="1008"/>
          <w:tab w:val="num" w:pos="540"/>
        </w:tabs>
        <w:spacing w:line="240" w:lineRule="auto"/>
        <w:ind w:left="539" w:hanging="448"/>
      </w:pPr>
      <w:r>
        <w:t>repeat for all other components</w:t>
      </w:r>
    </w:p>
    <w:p w14:paraId="42DE5E64" w14:textId="77777777" w:rsidR="00BB162C" w:rsidRDefault="00BB162C">
      <w:pPr>
        <w:pStyle w:val="Textkrper"/>
      </w:pPr>
      <w:r>
        <w:t xml:space="preserve">It should be noted that the number of components in </w:t>
      </w:r>
      <w:r w:rsidR="000A221D">
        <w:t xml:space="preserve">the </w:t>
      </w:r>
      <w:r>
        <w:t>fixed-H layer may be greater than the number of components in the Main layer. The difference is the number of free protons (H+) in the input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BB162C" w14:paraId="4DCEFEC3" w14:textId="77777777">
        <w:tc>
          <w:tcPr>
            <w:tcW w:w="2952" w:type="dxa"/>
          </w:tcPr>
          <w:p w14:paraId="67D7E9CF" w14:textId="77777777" w:rsidR="00BB162C" w:rsidRDefault="00BB162C">
            <w:pPr>
              <w:pStyle w:val="Textkrper"/>
            </w:pPr>
            <w:r>
              <w:t>Input structure</w:t>
            </w:r>
          </w:p>
        </w:tc>
        <w:tc>
          <w:tcPr>
            <w:tcW w:w="2952" w:type="dxa"/>
          </w:tcPr>
          <w:p w14:paraId="61318EFA" w14:textId="77777777" w:rsidR="00BB162C" w:rsidRDefault="00BB162C">
            <w:pPr>
              <w:pStyle w:val="Textkrper"/>
            </w:pPr>
            <w:r>
              <w:t>Canonical numbering (mobile H, isotopic)</w:t>
            </w:r>
          </w:p>
        </w:tc>
        <w:tc>
          <w:tcPr>
            <w:tcW w:w="2952" w:type="dxa"/>
          </w:tcPr>
          <w:p w14:paraId="4546F26C" w14:textId="77777777" w:rsidR="00BB162C" w:rsidRDefault="00BB162C">
            <w:pPr>
              <w:pStyle w:val="Textkrper"/>
            </w:pPr>
            <w:r>
              <w:t>Canonical numbering (fixed-H, isotopic)</w:t>
            </w:r>
          </w:p>
        </w:tc>
      </w:tr>
      <w:tr w:rsidR="00BB162C" w14:paraId="27F8A3C6" w14:textId="77777777">
        <w:tc>
          <w:tcPr>
            <w:tcW w:w="2952" w:type="dxa"/>
          </w:tcPr>
          <w:p w14:paraId="19105D67" w14:textId="77777777" w:rsidR="00BB162C" w:rsidRDefault="00F94555">
            <w:pPr>
              <w:pStyle w:val="Textkrper"/>
            </w:pPr>
            <w:r>
              <w:rPr>
                <w:noProof/>
                <w:lang w:val="de-DE" w:eastAsia="de-DE"/>
              </w:rPr>
              <w:drawing>
                <wp:inline distT="0" distB="0" distL="0" distR="0" wp14:anchorId="427F36DE" wp14:editId="2568AFE7">
                  <wp:extent cx="1533525" cy="52387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533525" cy="523875"/>
                          </a:xfrm>
                          <a:prstGeom prst="rect">
                            <a:avLst/>
                          </a:prstGeom>
                          <a:noFill/>
                          <a:ln>
                            <a:noFill/>
                          </a:ln>
                        </pic:spPr>
                      </pic:pic>
                    </a:graphicData>
                  </a:graphic>
                </wp:inline>
              </w:drawing>
            </w:r>
          </w:p>
        </w:tc>
        <w:tc>
          <w:tcPr>
            <w:tcW w:w="2952" w:type="dxa"/>
          </w:tcPr>
          <w:p w14:paraId="23DBF4BD" w14:textId="77777777" w:rsidR="00BB162C" w:rsidRDefault="00F94555">
            <w:pPr>
              <w:pStyle w:val="Textkrper"/>
            </w:pPr>
            <w:r>
              <w:rPr>
                <w:noProof/>
                <w:lang w:val="de-DE" w:eastAsia="de-DE"/>
              </w:rPr>
              <w:drawing>
                <wp:inline distT="0" distB="0" distL="0" distR="0" wp14:anchorId="3C30EECF" wp14:editId="3C465663">
                  <wp:extent cx="1409700" cy="52387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409700" cy="523875"/>
                          </a:xfrm>
                          <a:prstGeom prst="rect">
                            <a:avLst/>
                          </a:prstGeom>
                          <a:noFill/>
                          <a:ln>
                            <a:noFill/>
                          </a:ln>
                        </pic:spPr>
                      </pic:pic>
                    </a:graphicData>
                  </a:graphic>
                </wp:inline>
              </w:drawing>
            </w:r>
          </w:p>
        </w:tc>
        <w:tc>
          <w:tcPr>
            <w:tcW w:w="2952" w:type="dxa"/>
          </w:tcPr>
          <w:p w14:paraId="4848B29A" w14:textId="77777777" w:rsidR="00BB162C" w:rsidRDefault="00F94555">
            <w:pPr>
              <w:pStyle w:val="Textkrper"/>
            </w:pPr>
            <w:r>
              <w:rPr>
                <w:noProof/>
                <w:lang w:val="de-DE" w:eastAsia="de-DE"/>
              </w:rPr>
              <w:drawing>
                <wp:inline distT="0" distB="0" distL="0" distR="0" wp14:anchorId="716CEFF9" wp14:editId="7B3F25C1">
                  <wp:extent cx="1419225" cy="52387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419225" cy="523875"/>
                          </a:xfrm>
                          <a:prstGeom prst="rect">
                            <a:avLst/>
                          </a:prstGeom>
                          <a:noFill/>
                          <a:ln>
                            <a:noFill/>
                          </a:ln>
                        </pic:spPr>
                      </pic:pic>
                    </a:graphicData>
                  </a:graphic>
                </wp:inline>
              </w:drawing>
            </w:r>
          </w:p>
        </w:tc>
      </w:tr>
      <w:tr w:rsidR="00BB162C" w14:paraId="2180B3D6" w14:textId="77777777">
        <w:tc>
          <w:tcPr>
            <w:tcW w:w="2952" w:type="dxa"/>
            <w:vAlign w:val="center"/>
          </w:tcPr>
          <w:p w14:paraId="08AFB701" w14:textId="77777777" w:rsidR="00BB162C" w:rsidRPr="000D179D" w:rsidRDefault="00BB162C" w:rsidP="000D179D">
            <w:pPr>
              <w:jc w:val="center"/>
              <w:rPr>
                <w:rFonts w:ascii="Arial" w:hAnsi="Arial"/>
                <w:sz w:val="24"/>
              </w:rPr>
            </w:pPr>
            <w:r w:rsidRPr="000D179D">
              <w:rPr>
                <w:rFonts w:ascii="Arial" w:hAnsi="Arial"/>
                <w:sz w:val="24"/>
              </w:rPr>
              <w:t>(a)</w:t>
            </w:r>
          </w:p>
        </w:tc>
        <w:tc>
          <w:tcPr>
            <w:tcW w:w="2952" w:type="dxa"/>
            <w:vAlign w:val="center"/>
          </w:tcPr>
          <w:p w14:paraId="580C4D32" w14:textId="77777777" w:rsidR="00BB162C" w:rsidRPr="000D179D" w:rsidRDefault="00BB162C" w:rsidP="000D179D">
            <w:pPr>
              <w:jc w:val="center"/>
              <w:rPr>
                <w:rFonts w:ascii="Arial" w:hAnsi="Arial"/>
                <w:sz w:val="24"/>
              </w:rPr>
            </w:pPr>
            <w:r w:rsidRPr="000D179D">
              <w:rPr>
                <w:rFonts w:ascii="Arial" w:hAnsi="Arial"/>
                <w:sz w:val="24"/>
              </w:rPr>
              <w:t>(b)</w:t>
            </w:r>
          </w:p>
        </w:tc>
        <w:tc>
          <w:tcPr>
            <w:tcW w:w="2952" w:type="dxa"/>
            <w:vAlign w:val="center"/>
          </w:tcPr>
          <w:p w14:paraId="6AFA5AF7" w14:textId="77777777" w:rsidR="00BB162C" w:rsidRPr="000D179D" w:rsidRDefault="00BB162C" w:rsidP="000D179D">
            <w:pPr>
              <w:jc w:val="center"/>
              <w:rPr>
                <w:rFonts w:ascii="Arial" w:hAnsi="Arial"/>
                <w:sz w:val="24"/>
              </w:rPr>
            </w:pPr>
            <w:r w:rsidRPr="000D179D">
              <w:rPr>
                <w:rFonts w:ascii="Arial" w:hAnsi="Arial"/>
                <w:sz w:val="24"/>
              </w:rPr>
              <w:t>(c)</w:t>
            </w:r>
          </w:p>
        </w:tc>
      </w:tr>
      <w:tr w:rsidR="00BB162C" w14:paraId="02D52376" w14:textId="77777777">
        <w:trPr>
          <w:trHeight w:val="368"/>
        </w:trPr>
        <w:tc>
          <w:tcPr>
            <w:tcW w:w="8856" w:type="dxa"/>
            <w:gridSpan w:val="3"/>
            <w:vAlign w:val="center"/>
          </w:tcPr>
          <w:p w14:paraId="617FE731" w14:textId="77777777" w:rsidR="00BB162C" w:rsidRPr="000F728D" w:rsidRDefault="000F728D">
            <w:pPr>
              <w:pStyle w:val="Textkrper"/>
              <w:rPr>
                <w:rStyle w:val="BodyTextChar1"/>
                <w:lang w:val="pt-BR"/>
              </w:rPr>
            </w:pPr>
            <w:r w:rsidRPr="000F728D">
              <w:rPr>
                <w:rStyle w:val="BodyTextChar1"/>
                <w:lang w:val="pt-BR"/>
              </w:rPr>
              <w:t>InChI=1/2CH2O2/c2*2-1-3/h2*1H,(H,2,3)/i2+1;2-1/f/h2*2H/i3-1;2+1/o(1,2)</w:t>
            </w:r>
          </w:p>
        </w:tc>
      </w:tr>
      <w:tr w:rsidR="00BB162C" w14:paraId="2AB0C1B2" w14:textId="77777777">
        <w:trPr>
          <w:trHeight w:val="359"/>
        </w:trPr>
        <w:tc>
          <w:tcPr>
            <w:tcW w:w="8856" w:type="dxa"/>
            <w:gridSpan w:val="3"/>
            <w:vAlign w:val="center"/>
          </w:tcPr>
          <w:p w14:paraId="45BE257B" w14:textId="77777777" w:rsidR="00BB162C" w:rsidRDefault="00BB162C">
            <w:pPr>
              <w:jc w:val="center"/>
              <w:rPr>
                <w:rFonts w:ascii="Arial" w:hAnsi="Arial"/>
                <w:sz w:val="24"/>
              </w:rPr>
            </w:pPr>
            <w:r w:rsidRPr="000D179D">
              <w:rPr>
                <w:rFonts w:ascii="Arial" w:hAnsi="Arial" w:cs="Arial"/>
                <w:b/>
                <w:bCs/>
                <w:sz w:val="24"/>
                <w:szCs w:val="24"/>
              </w:rPr>
              <w:t>Figure A3-3.</w:t>
            </w:r>
            <w:r>
              <w:rPr>
                <w:rStyle w:val="BodyTextChar"/>
              </w:rPr>
              <w:t xml:space="preserve"> Example of a component transposition</w:t>
            </w:r>
          </w:p>
        </w:tc>
      </w:tr>
    </w:tbl>
    <w:p w14:paraId="5A038442" w14:textId="77777777" w:rsidR="00BB162C" w:rsidRPr="00D85CE0" w:rsidRDefault="00BB162C" w:rsidP="00D85CE0">
      <w:pPr>
        <w:pStyle w:val="Textkrper"/>
        <w:rPr>
          <w:rStyle w:val="BodyTextChar"/>
        </w:rPr>
      </w:pPr>
      <w:r>
        <w:t>Fig. A3-3 also shows use of multipliers (2 in the chemical formula and 2* in the rest of the identifier) that are employed to avoid repetitions of identical strings representing different components. The reason for the transposition is that in (b) the canonical numbering and the order are effectively determined by the isotopic composition (the mobile H is equally distributed between atoms O) while in (c) they are determined by the location of the fixed mobile H</w:t>
      </w:r>
      <w:r w:rsidRPr="00D85CE0">
        <w:rPr>
          <w:rStyle w:val="BodyTextChar"/>
        </w:rPr>
        <w:t xml:space="preserve">. </w:t>
      </w:r>
    </w:p>
    <w:p w14:paraId="53F5B377" w14:textId="77777777" w:rsidR="00D85CE0" w:rsidRDefault="00BB162C" w:rsidP="00D85CE0">
      <w:pPr>
        <w:pStyle w:val="Textkrper"/>
      </w:pPr>
      <w:r w:rsidRPr="00D85CE0">
        <w:rPr>
          <w:rStyle w:val="BodyTextChar"/>
        </w:rPr>
        <w:br w:type="page"/>
      </w:r>
    </w:p>
    <w:p w14:paraId="13F2ADC1" w14:textId="77777777" w:rsidR="00BB162C" w:rsidRPr="00D85CE0" w:rsidRDefault="00BB162C" w:rsidP="00D85CE0">
      <w:pPr>
        <w:pStyle w:val="berschrift1"/>
        <w:keepNext w:val="0"/>
        <w:rPr>
          <w:b/>
          <w:bCs/>
          <w:sz w:val="26"/>
        </w:rPr>
      </w:pPr>
      <w:bookmarkStart w:id="131" w:name="_Toc41832854"/>
      <w:r w:rsidRPr="00D85CE0">
        <w:rPr>
          <w:b/>
          <w:bCs/>
          <w:sz w:val="26"/>
        </w:rPr>
        <w:lastRenderedPageBreak/>
        <w:t xml:space="preserve">Appendix 4. Comparing </w:t>
      </w:r>
      <w:proofErr w:type="spellStart"/>
      <w:r w:rsidRPr="00D85CE0">
        <w:rPr>
          <w:b/>
          <w:bCs/>
          <w:sz w:val="26"/>
        </w:rPr>
        <w:t>InChI</w:t>
      </w:r>
      <w:proofErr w:type="spellEnd"/>
      <w:r w:rsidRPr="00D85CE0">
        <w:rPr>
          <w:b/>
          <w:bCs/>
          <w:sz w:val="26"/>
        </w:rPr>
        <w:t xml:space="preserve"> Representations For Finding Identical Compounds</w:t>
      </w:r>
      <w:bookmarkEnd w:id="131"/>
    </w:p>
    <w:p w14:paraId="60009090" w14:textId="77777777" w:rsidR="00BB162C" w:rsidRDefault="00BB162C">
      <w:pPr>
        <w:pStyle w:val="Textkrper"/>
      </w:pPr>
      <w:r>
        <w:t xml:space="preserve">If two </w:t>
      </w:r>
      <w:proofErr w:type="spellStart"/>
      <w:r>
        <w:t>InChIs</w:t>
      </w:r>
      <w:proofErr w:type="spellEnd"/>
      <w:r>
        <w:t xml:space="preserve"> are the same, then it is safe to assume that the compounds (structures) that they represent are the same. For many structures and for data collections where structures are entered using a uniform procedure, this should be sufficient for identification. However, the layered structured of </w:t>
      </w:r>
      <w:proofErr w:type="spellStart"/>
      <w:r>
        <w:t>InChI</w:t>
      </w:r>
      <w:proofErr w:type="spellEnd"/>
      <w:r>
        <w:t xml:space="preserve"> permits the representation of some compounds at different levels of detail or completeness. If, for example, one </w:t>
      </w:r>
      <w:proofErr w:type="spellStart"/>
      <w:r>
        <w:t>InChI</w:t>
      </w:r>
      <w:proofErr w:type="spellEnd"/>
      <w:r>
        <w:t xml:space="preserve"> is completely contained in another, then the second may be viewed as a more detailed representation of the first (for example, </w:t>
      </w:r>
      <w:r w:rsidRPr="000A221D">
        <w:rPr>
          <w:i/>
        </w:rPr>
        <w:t>Z</w:t>
      </w:r>
      <w:r>
        <w:t xml:space="preserve">-but-2-ene may be viewed as a more detailed representation than but-2-ene). Or, for example, if one set of </w:t>
      </w:r>
      <w:proofErr w:type="spellStart"/>
      <w:r>
        <w:t>InChIs</w:t>
      </w:r>
      <w:proofErr w:type="spellEnd"/>
      <w:r>
        <w:t xml:space="preserve"> w</w:t>
      </w:r>
      <w:r w:rsidR="000A221D">
        <w:t>as</w:t>
      </w:r>
      <w:r>
        <w:t xml:space="preserve"> derived from a collection with no stereo information and another contains complete stereo information, comparisons should be made with stereo information removed. Of course, manual confirmation may be necessary using chemical names if stereo distinctions are important.</w:t>
      </w:r>
    </w:p>
    <w:p w14:paraId="10B6E125" w14:textId="77777777" w:rsidR="00BB162C" w:rsidRDefault="00BB162C">
      <w:pPr>
        <w:pStyle w:val="Textkrper"/>
      </w:pPr>
      <w:r>
        <w:t xml:space="preserve">Comparing </w:t>
      </w:r>
      <w:proofErr w:type="spellStart"/>
      <w:r>
        <w:t>InChI</w:t>
      </w:r>
      <w:proofErr w:type="spellEnd"/>
      <w:r>
        <w:t xml:space="preserve"> strings without regard to certain layers is, in effect, equivalent to removing the ignored layers and all information that logically follows it. This often amounts simply to truncating the </w:t>
      </w:r>
      <w:proofErr w:type="spellStart"/>
      <w:r>
        <w:t>InChI</w:t>
      </w:r>
      <w:proofErr w:type="spellEnd"/>
      <w:r>
        <w:t xml:space="preserve">. If a shorter </w:t>
      </w:r>
      <w:proofErr w:type="spellStart"/>
      <w:r>
        <w:t>InChI</w:t>
      </w:r>
      <w:proofErr w:type="spellEnd"/>
      <w:r>
        <w:t xml:space="preserve"> matches the corresponding characters in a longer </w:t>
      </w:r>
      <w:proofErr w:type="spellStart"/>
      <w:r>
        <w:t>InChI</w:t>
      </w:r>
      <w:proofErr w:type="spellEnd"/>
      <w:r>
        <w:t xml:space="preserve">, the longer is a more specific representation of the substance in the shorter. In other cases, this requires excising layers. </w:t>
      </w:r>
    </w:p>
    <w:p w14:paraId="52E81372" w14:textId="77777777" w:rsidR="00BB162C" w:rsidRDefault="00BB162C">
      <w:pPr>
        <w:pStyle w:val="Textkrper"/>
      </w:pPr>
    </w:p>
    <w:p w14:paraId="2C3ECF70" w14:textId="77777777" w:rsidR="00BB162C" w:rsidRDefault="00BB162C">
      <w:pPr>
        <w:pStyle w:val="berschrift2"/>
      </w:pPr>
      <w:bookmarkStart w:id="132" w:name="_Toc41832855"/>
      <w:r>
        <w:t>a. Stereochemistry</w:t>
      </w:r>
      <w:bookmarkEnd w:id="132"/>
    </w:p>
    <w:p w14:paraId="00A8B90F" w14:textId="77777777" w:rsidR="00BB162C" w:rsidRDefault="00BB162C">
      <w:pPr>
        <w:pStyle w:val="Textkrper"/>
      </w:pPr>
      <w:r>
        <w:t xml:space="preserve">Perhaps the most common problem in identifying two matching compounds is dealing with the absence of complete </w:t>
      </w:r>
      <w:proofErr w:type="spellStart"/>
      <w:r>
        <w:t>stereochemical</w:t>
      </w:r>
      <w:proofErr w:type="spellEnd"/>
      <w:r>
        <w:t xml:space="preserve"> information in one of them. Structure records in many large data collections may contain little or no such information. To find matching records, all stereo layers much be removed from the </w:t>
      </w:r>
      <w:proofErr w:type="spellStart"/>
      <w:r>
        <w:t>InChI</w:t>
      </w:r>
      <w:proofErr w:type="spellEnd"/>
      <w:r>
        <w:t>.</w:t>
      </w:r>
    </w:p>
    <w:p w14:paraId="63D01EDB" w14:textId="77777777" w:rsidR="00BB162C" w:rsidRDefault="00BB162C">
      <w:pPr>
        <w:pStyle w:val="Textkrper"/>
      </w:pPr>
      <w:r>
        <w:t xml:space="preserve">Alternatively, if the structures of interest were derived from 2-D drawings, they may contain </w:t>
      </w:r>
      <w:r w:rsidRPr="000A221D">
        <w:rPr>
          <w:i/>
        </w:rPr>
        <w:t>Z/E</w:t>
      </w:r>
      <w:r>
        <w:t xml:space="preserve"> (sp</w:t>
      </w:r>
      <w:r>
        <w:rPr>
          <w:sz w:val="28"/>
          <w:szCs w:val="28"/>
          <w:vertAlign w:val="superscript"/>
        </w:rPr>
        <w:t>2</w:t>
      </w:r>
      <w:r>
        <w:t>) stereo information, but no tetrahedral (sp</w:t>
      </w:r>
      <w:r>
        <w:rPr>
          <w:sz w:val="28"/>
          <w:szCs w:val="28"/>
          <w:vertAlign w:val="superscript"/>
        </w:rPr>
        <w:t>3</w:t>
      </w:r>
      <w:r>
        <w:t xml:space="preserve">) stereo information. In this case, only the </w:t>
      </w:r>
      <w:r w:rsidR="00D37173">
        <w:t>tetrahedral sublayer</w:t>
      </w:r>
      <w:r>
        <w:t xml:space="preserve"> of the stereo layer need to be removed. </w:t>
      </w:r>
    </w:p>
    <w:p w14:paraId="423CB06B" w14:textId="77777777" w:rsidR="00BB162C" w:rsidRDefault="00BB162C">
      <w:pPr>
        <w:pStyle w:val="Textkrper"/>
      </w:pPr>
    </w:p>
    <w:p w14:paraId="2D48DDA7" w14:textId="77777777" w:rsidR="00BB162C" w:rsidRDefault="00BB162C">
      <w:pPr>
        <w:pStyle w:val="berschrift2"/>
      </w:pPr>
      <w:bookmarkStart w:id="133" w:name="_Toc41832856"/>
      <w:r>
        <w:lastRenderedPageBreak/>
        <w:t>b. Mobile H-Atoms (</w:t>
      </w:r>
      <w:proofErr w:type="spellStart"/>
      <w:r>
        <w:t>Tautomers</w:t>
      </w:r>
      <w:proofErr w:type="spellEnd"/>
      <w:r>
        <w:t>)</w:t>
      </w:r>
      <w:bookmarkEnd w:id="133"/>
    </w:p>
    <w:p w14:paraId="5F6C0EE8" w14:textId="77777777" w:rsidR="00BB162C" w:rsidRDefault="00BB162C">
      <w:pPr>
        <w:pStyle w:val="Textkrper"/>
      </w:pPr>
      <w:r>
        <w:t xml:space="preserve">If representations of </w:t>
      </w:r>
      <w:proofErr w:type="spellStart"/>
      <w:r>
        <w:t>tautomers</w:t>
      </w:r>
      <w:proofErr w:type="spellEnd"/>
      <w:r>
        <w:t xml:space="preserve"> are to be compared to </w:t>
      </w:r>
      <w:proofErr w:type="spellStart"/>
      <w:r>
        <w:t>InChI</w:t>
      </w:r>
      <w:proofErr w:type="spellEnd"/>
      <w:r>
        <w:t xml:space="preserve"> representations of the same substances but with fixed (immobilized) H-atoms, the fixed H layer should be removed. For </w:t>
      </w:r>
      <w:proofErr w:type="spellStart"/>
      <w:r>
        <w:t>InChI</w:t>
      </w:r>
      <w:proofErr w:type="spellEnd"/>
      <w:r>
        <w:t>, fixing these H-atoms is a refinement of a structure, it forms an added layer that may be removed without affecting the preceding tautomer representation. To ignore all forms of H-migration, includ</w:t>
      </w:r>
      <w:r w:rsidR="009F6B8B">
        <w:t>ing</w:t>
      </w:r>
      <w:r>
        <w:t xml:space="preserve"> those not defined in </w:t>
      </w:r>
      <w:proofErr w:type="spellStart"/>
      <w:r>
        <w:t>InChI</w:t>
      </w:r>
      <w:proofErr w:type="spellEnd"/>
      <w:r>
        <w:t xml:space="preserve"> rules </w:t>
      </w:r>
      <w:r w:rsidR="00D37173">
        <w:t xml:space="preserve">- </w:t>
      </w:r>
      <w:proofErr w:type="spellStart"/>
      <w:r>
        <w:t>keto</w:t>
      </w:r>
      <w:proofErr w:type="spellEnd"/>
      <w:r>
        <w:t xml:space="preserve">-enol </w:t>
      </w:r>
      <w:proofErr w:type="spellStart"/>
      <w:r>
        <w:t>tautomerism</w:t>
      </w:r>
      <w:proofErr w:type="spellEnd"/>
      <w:r w:rsidR="00D37173">
        <w:t xml:space="preserve"> and 1,5-tautomerism</w:t>
      </w:r>
      <w:r>
        <w:t>, for instance</w:t>
      </w:r>
      <w:r w:rsidR="00B64569" w:rsidRPr="00B64569">
        <w:rPr>
          <w:rStyle w:val="Funotenzeichen"/>
        </w:rPr>
        <w:footnoteReference w:customMarkFollows="1" w:id="3"/>
        <w:sym w:font="Symbol" w:char="F02A"/>
      </w:r>
      <w:r w:rsidR="00D37173">
        <w:t xml:space="preserve"> -</w:t>
      </w:r>
      <w:r>
        <w:t xml:space="preserve"> one may compare just the formula and first connectivity sublayer (no H-atoms). Any matches found mean that the original structures have identical skeletons and atomic composition.</w:t>
      </w:r>
    </w:p>
    <w:p w14:paraId="4F84BFCF" w14:textId="77777777" w:rsidR="00BB162C" w:rsidRDefault="00BB162C">
      <w:pPr>
        <w:pStyle w:val="Textkrper"/>
      </w:pPr>
    </w:p>
    <w:p w14:paraId="32BF46C3" w14:textId="77777777" w:rsidR="00BB162C" w:rsidRDefault="00BB162C">
      <w:pPr>
        <w:pStyle w:val="berschrift2"/>
      </w:pPr>
      <w:bookmarkStart w:id="134" w:name="_Toc41832857"/>
      <w:r>
        <w:t>c. Isotopes</w:t>
      </w:r>
      <w:bookmarkEnd w:id="134"/>
    </w:p>
    <w:p w14:paraId="6F0A6328" w14:textId="77777777" w:rsidR="00BB162C" w:rsidRDefault="00BB162C">
      <w:pPr>
        <w:pStyle w:val="Textkrper"/>
      </w:pPr>
      <w:r>
        <w:t>To ignore isotopic substitution one simply needs to exclude the isotopic layer.</w:t>
      </w:r>
    </w:p>
    <w:p w14:paraId="7C8AD7D5" w14:textId="77777777" w:rsidR="00BB162C" w:rsidRDefault="00BB162C">
      <w:pPr>
        <w:pStyle w:val="Textkrper"/>
      </w:pPr>
    </w:p>
    <w:p w14:paraId="75871291" w14:textId="77777777" w:rsidR="00BB162C" w:rsidRDefault="00BB162C">
      <w:pPr>
        <w:pStyle w:val="berschrift2"/>
      </w:pPr>
      <w:bookmarkStart w:id="135" w:name="_Toc41832858"/>
      <w:r>
        <w:t>d. Charges and Protons</w:t>
      </w:r>
      <w:bookmarkEnd w:id="135"/>
    </w:p>
    <w:p w14:paraId="59E03F2F" w14:textId="77777777" w:rsidR="00BB162C" w:rsidRDefault="00BB162C">
      <w:pPr>
        <w:pStyle w:val="Textkrper"/>
      </w:pPr>
      <w:r>
        <w:t>The charge and proton layer are independent of all others and may be simply removed to eliminate dependence on charge or degree of protonation or deprotonation. Therefore, in a comparison to find identical compounds, do not consider these layers in a comparison unless you wish to distinguish different charge and proton</w:t>
      </w:r>
      <w:r w:rsidR="009F6B8B">
        <w:t>ation</w:t>
      </w:r>
      <w:r>
        <w:t xml:space="preserve"> states.</w:t>
      </w:r>
    </w:p>
    <w:p w14:paraId="0AE4C751" w14:textId="77777777" w:rsidR="00AE7CB3" w:rsidRDefault="00AE7CB3">
      <w:pPr>
        <w:pStyle w:val="Textkrper"/>
      </w:pPr>
    </w:p>
    <w:p w14:paraId="05BF2EB8" w14:textId="77777777" w:rsidR="00BB162C" w:rsidRDefault="00BB162C">
      <w:r>
        <w:t xml:space="preserve"> </w:t>
      </w:r>
    </w:p>
    <w:p w14:paraId="126FF67A" w14:textId="77777777" w:rsidR="00BB162C" w:rsidRDefault="00BB162C">
      <w:pPr>
        <w:pStyle w:val="berschrift2"/>
      </w:pPr>
      <w:bookmarkStart w:id="136" w:name="_Toc41832859"/>
      <w:r>
        <w:t>e. Comparison of Connectivity Only</w:t>
      </w:r>
      <w:bookmarkEnd w:id="136"/>
    </w:p>
    <w:p w14:paraId="6C4F718C" w14:textId="77777777" w:rsidR="00BB162C" w:rsidRDefault="00BB162C">
      <w:pPr>
        <w:pStyle w:val="Textkrper"/>
      </w:pPr>
      <w:r>
        <w:t xml:space="preserve">By using only the chemical formula and connection sublayers, it is possible to identify matching basic structures without regard to precise hydrogen location, stereochemistry and isotopic substitution. This provides a quick way to find matching compounds that may differ due to forms of hydrogen transfer not accounted for by </w:t>
      </w:r>
      <w:proofErr w:type="spellStart"/>
      <w:r>
        <w:t>InChI</w:t>
      </w:r>
      <w:proofErr w:type="spellEnd"/>
      <w:r>
        <w:t xml:space="preserve"> (</w:t>
      </w:r>
      <w:proofErr w:type="spellStart"/>
      <w:r>
        <w:t>keto</w:t>
      </w:r>
      <w:proofErr w:type="spellEnd"/>
      <w:r>
        <w:t xml:space="preserve">-enol </w:t>
      </w:r>
      <w:proofErr w:type="spellStart"/>
      <w:r>
        <w:t>tautomerism</w:t>
      </w:r>
      <w:proofErr w:type="spellEnd"/>
      <w:r>
        <w:t>, for instance.)</w:t>
      </w:r>
    </w:p>
    <w:p w14:paraId="3EC3EFC9" w14:textId="77777777" w:rsidR="00D85CE0" w:rsidRDefault="00BB162C" w:rsidP="00D85CE0">
      <w:pPr>
        <w:pStyle w:val="Textkrper"/>
      </w:pPr>
      <w:r w:rsidRPr="00D85CE0">
        <w:rPr>
          <w:rStyle w:val="BodyTextChar"/>
        </w:rPr>
        <w:lastRenderedPageBreak/>
        <w:br w:type="page"/>
      </w:r>
    </w:p>
    <w:p w14:paraId="7DD2C975" w14:textId="77777777" w:rsidR="00BB162C" w:rsidRDefault="00BB162C" w:rsidP="00D85CE0">
      <w:pPr>
        <w:pStyle w:val="berschrift1"/>
        <w:keepNext w:val="0"/>
        <w:rPr>
          <w:b/>
          <w:szCs w:val="24"/>
        </w:rPr>
      </w:pPr>
      <w:bookmarkStart w:id="137" w:name="_Toc41832860"/>
      <w:r>
        <w:rPr>
          <w:b/>
          <w:sz w:val="26"/>
          <w:szCs w:val="26"/>
        </w:rPr>
        <w:lastRenderedPageBreak/>
        <w:t>Appendix 5. Structure Representation Ambiguities</w:t>
      </w:r>
      <w:bookmarkEnd w:id="137"/>
    </w:p>
    <w:p w14:paraId="1A878CBC" w14:textId="77777777" w:rsidR="00BB162C" w:rsidRDefault="00BB162C">
      <w:pPr>
        <w:pStyle w:val="Textkrper"/>
      </w:pPr>
      <w:r>
        <w:t xml:space="preserve">While a structural drawing is the generally accepted means of representing chemical identity, this method can be imprecise or ambiguous for a number of reasons. </w:t>
      </w:r>
      <w:proofErr w:type="spellStart"/>
      <w:r>
        <w:t>InChI</w:t>
      </w:r>
      <w:proofErr w:type="spellEnd"/>
      <w:r>
        <w:t xml:space="preserve"> can expose, but not resolve these inherent problems. When possible, it identifies them by issuing warnings and perhaps isolating them in specific layers. In some cases these problems arise from uncertainties on the part of the chemist, in other cases the problem is caused by the lack of accepted standards for representation. The individual who draws the structure may not even be aware of these uncertainties. Some of the more commonly encountered sources of such ambiguity are discussed in this section.</w:t>
      </w:r>
    </w:p>
    <w:p w14:paraId="5D2ECC41" w14:textId="77777777" w:rsidR="00BB162C" w:rsidRDefault="00BB162C">
      <w:pPr>
        <w:pStyle w:val="Textkrper"/>
      </w:pPr>
    </w:p>
    <w:p w14:paraId="675ED026" w14:textId="77777777" w:rsidR="00BB162C" w:rsidRDefault="00BB162C">
      <w:pPr>
        <w:pStyle w:val="berschrift2"/>
      </w:pPr>
      <w:bookmarkStart w:id="138" w:name="_Toc41832861"/>
      <w:r>
        <w:t>a. Mobile Hydrogen</w:t>
      </w:r>
      <w:bookmarkEnd w:id="138"/>
    </w:p>
    <w:p w14:paraId="3B642948" w14:textId="77777777" w:rsidR="00BB162C" w:rsidRDefault="00BB162C">
      <w:pPr>
        <w:pStyle w:val="Textkrper"/>
      </w:pPr>
      <w:r>
        <w:t xml:space="preserve">Since positions or even the number of certain hydrogen atoms (or protons) in a compound are may be fixed or not known due to ease of migration, a single substance ‘in a bottle’ may not be readily represented as a single discrete chemical entity. On the other hand, in some circumstances substances are best represented where all ‘mobile’ H-atom locations are fixed, as, for instance, is often the case in the gas phase. To accommodate both forms of representation, </w:t>
      </w:r>
      <w:proofErr w:type="spellStart"/>
      <w:r>
        <w:t>InChI</w:t>
      </w:r>
      <w:proofErr w:type="spellEnd"/>
      <w:r>
        <w:t xml:space="preserve"> adds a separate ‘layer’ to fix specific locations of the mobile-H atoms defined in a prior layer. Stripped of this added layer, the </w:t>
      </w:r>
      <w:proofErr w:type="spellStart"/>
      <w:r>
        <w:t>InChI</w:t>
      </w:r>
      <w:proofErr w:type="spellEnd"/>
      <w:r>
        <w:t xml:space="preserve"> reverts </w:t>
      </w:r>
      <w:r w:rsidR="000A221D">
        <w:t xml:space="preserve">to </w:t>
      </w:r>
      <w:r>
        <w:t xml:space="preserve">the mobile H-atom representation. Also, the specific degree of protonation may also be specified if desired. </w:t>
      </w:r>
    </w:p>
    <w:p w14:paraId="0C908314" w14:textId="77777777" w:rsidR="00BB162C" w:rsidRDefault="00BB162C">
      <w:pPr>
        <w:pStyle w:val="Textkrper"/>
      </w:pPr>
      <w:r>
        <w:t>Contributing to the problem is that the possible locations of all mobile H-atoms may not be reliably known and may depend on the chemical environment (solvent, pH, and temperature, for instance).</w:t>
      </w:r>
    </w:p>
    <w:p w14:paraId="1F015A87" w14:textId="77777777" w:rsidR="00BB162C" w:rsidRDefault="00BB162C">
      <w:pPr>
        <w:pStyle w:val="Textkrper"/>
      </w:pPr>
      <w:r>
        <w:t xml:space="preserve">Fortunately, a large fraction of the most common H-migration possibilities may be expressed by a few rules, which are implemented in </w:t>
      </w:r>
      <w:proofErr w:type="spellStart"/>
      <w:r>
        <w:t>InChI</w:t>
      </w:r>
      <w:proofErr w:type="spellEnd"/>
      <w:r>
        <w:t xml:space="preserve">. The case of guanine is illustrated below. </w:t>
      </w:r>
    </w:p>
    <w:p w14:paraId="11FAB2BB" w14:textId="77777777" w:rsidR="00BB162C" w:rsidRDefault="00BB162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8"/>
        <w:gridCol w:w="2070"/>
        <w:gridCol w:w="2250"/>
        <w:gridCol w:w="2029"/>
      </w:tblGrid>
      <w:tr w:rsidR="00BB162C" w14:paraId="28BBBE66" w14:textId="77777777">
        <w:trPr>
          <w:jc w:val="center"/>
        </w:trPr>
        <w:tc>
          <w:tcPr>
            <w:tcW w:w="2088" w:type="dxa"/>
            <w:tcBorders>
              <w:top w:val="nil"/>
              <w:left w:val="nil"/>
              <w:bottom w:val="nil"/>
              <w:right w:val="nil"/>
            </w:tcBorders>
          </w:tcPr>
          <w:p w14:paraId="59A76090" w14:textId="77777777" w:rsidR="00BB162C" w:rsidRDefault="00F94555">
            <w:pPr>
              <w:pStyle w:val="Funotentext"/>
              <w:keepNext/>
              <w:keepLines/>
            </w:pPr>
            <w:r>
              <w:rPr>
                <w:noProof/>
                <w:lang w:val="de-DE" w:eastAsia="de-DE"/>
              </w:rPr>
              <w:lastRenderedPageBreak/>
              <w:drawing>
                <wp:inline distT="0" distB="0" distL="0" distR="0" wp14:anchorId="40985885" wp14:editId="2F88C673">
                  <wp:extent cx="1238250" cy="10382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38250" cy="1038225"/>
                          </a:xfrm>
                          <a:prstGeom prst="rect">
                            <a:avLst/>
                          </a:prstGeom>
                          <a:noFill/>
                          <a:ln>
                            <a:noFill/>
                          </a:ln>
                        </pic:spPr>
                      </pic:pic>
                    </a:graphicData>
                  </a:graphic>
                </wp:inline>
              </w:drawing>
            </w:r>
          </w:p>
        </w:tc>
        <w:tc>
          <w:tcPr>
            <w:tcW w:w="2070" w:type="dxa"/>
            <w:tcBorders>
              <w:top w:val="nil"/>
              <w:left w:val="nil"/>
              <w:bottom w:val="nil"/>
              <w:right w:val="nil"/>
            </w:tcBorders>
          </w:tcPr>
          <w:p w14:paraId="053049BC" w14:textId="77777777" w:rsidR="00BB162C" w:rsidRDefault="00F94555">
            <w:pPr>
              <w:keepNext/>
              <w:keepLines/>
            </w:pPr>
            <w:r>
              <w:rPr>
                <w:noProof/>
                <w:lang w:val="de-DE" w:eastAsia="de-DE"/>
              </w:rPr>
              <w:drawing>
                <wp:inline distT="0" distB="0" distL="0" distR="0" wp14:anchorId="2D320557" wp14:editId="7303B318">
                  <wp:extent cx="1190625" cy="9906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90625" cy="990600"/>
                          </a:xfrm>
                          <a:prstGeom prst="rect">
                            <a:avLst/>
                          </a:prstGeom>
                          <a:noFill/>
                          <a:ln>
                            <a:noFill/>
                          </a:ln>
                        </pic:spPr>
                      </pic:pic>
                    </a:graphicData>
                  </a:graphic>
                </wp:inline>
              </w:drawing>
            </w:r>
          </w:p>
        </w:tc>
        <w:tc>
          <w:tcPr>
            <w:tcW w:w="2250" w:type="dxa"/>
            <w:tcBorders>
              <w:top w:val="nil"/>
              <w:left w:val="nil"/>
              <w:bottom w:val="nil"/>
              <w:right w:val="nil"/>
            </w:tcBorders>
          </w:tcPr>
          <w:p w14:paraId="28896779" w14:textId="77777777" w:rsidR="00BB162C" w:rsidRDefault="00F94555">
            <w:pPr>
              <w:keepNext/>
              <w:keepLines/>
            </w:pPr>
            <w:r>
              <w:rPr>
                <w:noProof/>
                <w:lang w:val="de-DE" w:eastAsia="de-DE"/>
              </w:rPr>
              <w:drawing>
                <wp:inline distT="0" distB="0" distL="0" distR="0" wp14:anchorId="6FFA8D69" wp14:editId="7A0FF259">
                  <wp:extent cx="1247775" cy="113347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47775" cy="1133475"/>
                          </a:xfrm>
                          <a:prstGeom prst="rect">
                            <a:avLst/>
                          </a:prstGeom>
                          <a:noFill/>
                          <a:ln>
                            <a:noFill/>
                          </a:ln>
                        </pic:spPr>
                      </pic:pic>
                    </a:graphicData>
                  </a:graphic>
                </wp:inline>
              </w:drawing>
            </w:r>
          </w:p>
        </w:tc>
        <w:tc>
          <w:tcPr>
            <w:tcW w:w="2029" w:type="dxa"/>
            <w:tcBorders>
              <w:top w:val="nil"/>
              <w:left w:val="nil"/>
              <w:bottom w:val="nil"/>
              <w:right w:val="nil"/>
            </w:tcBorders>
          </w:tcPr>
          <w:p w14:paraId="3A534CF2" w14:textId="77777777" w:rsidR="00BB162C" w:rsidRDefault="00F94555">
            <w:pPr>
              <w:keepNext/>
              <w:keepLines/>
            </w:pPr>
            <w:r>
              <w:rPr>
                <w:noProof/>
                <w:lang w:val="de-DE" w:eastAsia="de-DE"/>
              </w:rPr>
              <w:drawing>
                <wp:inline distT="0" distB="0" distL="0" distR="0" wp14:anchorId="50D12E40" wp14:editId="03E83913">
                  <wp:extent cx="1190625" cy="9715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90625" cy="971550"/>
                          </a:xfrm>
                          <a:prstGeom prst="rect">
                            <a:avLst/>
                          </a:prstGeom>
                          <a:noFill/>
                          <a:ln>
                            <a:noFill/>
                          </a:ln>
                        </pic:spPr>
                      </pic:pic>
                    </a:graphicData>
                  </a:graphic>
                </wp:inline>
              </w:drawing>
            </w:r>
          </w:p>
        </w:tc>
      </w:tr>
      <w:tr w:rsidR="00BB162C" w14:paraId="7A6987A0" w14:textId="77777777">
        <w:trPr>
          <w:cantSplit/>
          <w:trHeight w:val="306"/>
          <w:jc w:val="center"/>
        </w:trPr>
        <w:tc>
          <w:tcPr>
            <w:tcW w:w="8437" w:type="dxa"/>
            <w:gridSpan w:val="4"/>
            <w:tcBorders>
              <w:top w:val="nil"/>
              <w:left w:val="nil"/>
              <w:bottom w:val="nil"/>
              <w:right w:val="nil"/>
            </w:tcBorders>
            <w:vAlign w:val="center"/>
          </w:tcPr>
          <w:p w14:paraId="45842AC4" w14:textId="77777777" w:rsidR="00BB162C" w:rsidRDefault="00BB162C">
            <w:pPr>
              <w:pStyle w:val="Textkrper"/>
              <w:jc w:val="center"/>
              <w:rPr>
                <w:b/>
              </w:rPr>
            </w:pPr>
            <w:r>
              <w:rPr>
                <w:b/>
              </w:rPr>
              <w:t>Figure A5-1.</w:t>
            </w:r>
            <w:r>
              <w:t xml:space="preserve"> Tautomeric structures of </w:t>
            </w:r>
            <w:r w:rsidR="000A221D">
              <w:t>g</w:t>
            </w:r>
            <w:r>
              <w:t>uanine</w:t>
            </w:r>
          </w:p>
        </w:tc>
      </w:tr>
    </w:tbl>
    <w:p w14:paraId="3D8510F1" w14:textId="77777777" w:rsidR="00BB162C" w:rsidRDefault="00BB162C">
      <w:pPr>
        <w:pStyle w:val="Textkrper"/>
      </w:pPr>
      <w:r>
        <w:t xml:space="preserve">Another concern is the lack of a formal means of representing the types or even the presence of mobile hydrogen in a drawn structure. For </w:t>
      </w:r>
      <w:proofErr w:type="spellStart"/>
      <w:r>
        <w:t>InChI</w:t>
      </w:r>
      <w:proofErr w:type="spellEnd"/>
      <w:r>
        <w:t xml:space="preserve"> generation, the user must specify whether a fixed or mobile hydrogen representation is to be used. If no mobile hydrogen atoms are found to be present, this specification is simply ignored.</w:t>
      </w:r>
    </w:p>
    <w:p w14:paraId="34E7C54B" w14:textId="77777777" w:rsidR="00BB162C" w:rsidRDefault="00BB162C">
      <w:pPr>
        <w:pStyle w:val="Textkrper"/>
      </w:pPr>
    </w:p>
    <w:p w14:paraId="3A889C9F" w14:textId="77777777" w:rsidR="00BB162C" w:rsidRDefault="00BB162C">
      <w:pPr>
        <w:pStyle w:val="berschrift2"/>
      </w:pPr>
      <w:bookmarkStart w:id="139" w:name="_Toc41832862"/>
      <w:r>
        <w:t>b. Stereochemistry</w:t>
      </w:r>
      <w:bookmarkEnd w:id="139"/>
    </w:p>
    <w:p w14:paraId="25ED5974" w14:textId="77777777" w:rsidR="00BB162C" w:rsidRDefault="00BB162C">
      <w:pPr>
        <w:pStyle w:val="Textkrper"/>
      </w:pPr>
      <w:r>
        <w:t xml:space="preserve">Two varieties of stereochemistry are represented by </w:t>
      </w:r>
      <w:proofErr w:type="spellStart"/>
      <w:r>
        <w:t>InChI</w:t>
      </w:r>
      <w:proofErr w:type="spellEnd"/>
      <w:r>
        <w:t>, double-bond (sp</w:t>
      </w:r>
      <w:r>
        <w:rPr>
          <w:sz w:val="28"/>
          <w:szCs w:val="28"/>
          <w:vertAlign w:val="superscript"/>
        </w:rPr>
        <w:t>2</w:t>
      </w:r>
      <w:r>
        <w:t>) and tetrahedral (sp</w:t>
      </w:r>
      <w:r>
        <w:rPr>
          <w:sz w:val="28"/>
          <w:szCs w:val="28"/>
          <w:vertAlign w:val="superscript"/>
        </w:rPr>
        <w:t>3</w:t>
      </w:r>
      <w:r>
        <w:t xml:space="preserve">). The former information may be extracted from atom coordinates given in conventional drawings. Uncertainties may arise, however, when a formal double bond is actually rotatable (facile rotation about the formal double bond), in which case </w:t>
      </w:r>
      <w:r w:rsidRPr="000A221D">
        <w:rPr>
          <w:i/>
        </w:rPr>
        <w:t>Z/E</w:t>
      </w:r>
      <w:r>
        <w:t xml:space="preserve"> stereoisomers are not distinguishable. Four examples of such ambiguity are listed below:</w:t>
      </w:r>
    </w:p>
    <w:p w14:paraId="1D8D7AE1" w14:textId="77777777" w:rsidR="00BB162C" w:rsidRDefault="00BB162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420"/>
        <w:gridCol w:w="720"/>
        <w:gridCol w:w="3456"/>
      </w:tblGrid>
      <w:tr w:rsidR="00BB162C" w14:paraId="07A667FB" w14:textId="77777777">
        <w:tc>
          <w:tcPr>
            <w:tcW w:w="648" w:type="dxa"/>
            <w:vAlign w:val="center"/>
          </w:tcPr>
          <w:p w14:paraId="57AFC501" w14:textId="77777777" w:rsidR="00BB162C" w:rsidRDefault="00BB162C">
            <w:pPr>
              <w:keepNext/>
              <w:keepLines/>
              <w:jc w:val="center"/>
              <w:rPr>
                <w:rFonts w:ascii="Arial" w:hAnsi="Arial" w:cs="Arial"/>
                <w:sz w:val="24"/>
                <w:szCs w:val="24"/>
              </w:rPr>
            </w:pPr>
            <w:r>
              <w:rPr>
                <w:rFonts w:ascii="Arial" w:hAnsi="Arial" w:cs="Arial"/>
                <w:sz w:val="24"/>
                <w:szCs w:val="24"/>
              </w:rPr>
              <w:t>1</w:t>
            </w:r>
          </w:p>
        </w:tc>
        <w:tc>
          <w:tcPr>
            <w:tcW w:w="3420" w:type="dxa"/>
            <w:tcBorders>
              <w:right w:val="nil"/>
            </w:tcBorders>
            <w:vAlign w:val="center"/>
          </w:tcPr>
          <w:p w14:paraId="0D25AB35" w14:textId="77777777" w:rsidR="00BB162C" w:rsidRDefault="00F94555">
            <w:pPr>
              <w:keepNext/>
              <w:keepLines/>
              <w:jc w:val="center"/>
            </w:pPr>
            <w:r>
              <w:rPr>
                <w:noProof/>
                <w:lang w:val="de-DE" w:eastAsia="de-DE"/>
              </w:rPr>
              <w:drawing>
                <wp:inline distT="0" distB="0" distL="0" distR="0" wp14:anchorId="7EE24FFC" wp14:editId="4B237EB1">
                  <wp:extent cx="1990725" cy="81915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990725" cy="819150"/>
                          </a:xfrm>
                          <a:prstGeom prst="rect">
                            <a:avLst/>
                          </a:prstGeom>
                          <a:noFill/>
                          <a:ln>
                            <a:noFill/>
                          </a:ln>
                        </pic:spPr>
                      </pic:pic>
                    </a:graphicData>
                  </a:graphic>
                </wp:inline>
              </w:drawing>
            </w:r>
          </w:p>
        </w:tc>
        <w:tc>
          <w:tcPr>
            <w:tcW w:w="720" w:type="dxa"/>
            <w:tcBorders>
              <w:left w:val="nil"/>
              <w:right w:val="nil"/>
            </w:tcBorders>
            <w:vAlign w:val="center"/>
          </w:tcPr>
          <w:p w14:paraId="7925BCAF" w14:textId="77777777" w:rsidR="00BB162C" w:rsidRDefault="00BB162C">
            <w:pPr>
              <w:keepNext/>
              <w:keepLines/>
              <w:jc w:val="center"/>
              <w:rPr>
                <w:rFonts w:ascii="Arial" w:hAnsi="Arial" w:cs="Arial"/>
                <w:sz w:val="24"/>
                <w:szCs w:val="24"/>
              </w:rPr>
            </w:pPr>
            <w:r>
              <w:rPr>
                <w:rFonts w:ascii="Arial" w:hAnsi="Arial" w:cs="Arial"/>
                <w:sz w:val="24"/>
                <w:szCs w:val="24"/>
              </w:rPr>
              <w:sym w:font="Symbol" w:char="F0AB"/>
            </w:r>
          </w:p>
        </w:tc>
        <w:tc>
          <w:tcPr>
            <w:tcW w:w="3456" w:type="dxa"/>
            <w:tcBorders>
              <w:left w:val="nil"/>
            </w:tcBorders>
            <w:vAlign w:val="center"/>
          </w:tcPr>
          <w:p w14:paraId="37C47AC3" w14:textId="77777777" w:rsidR="00BB162C" w:rsidRDefault="00F94555">
            <w:pPr>
              <w:keepNext/>
              <w:keepLines/>
              <w:jc w:val="center"/>
            </w:pPr>
            <w:r>
              <w:rPr>
                <w:noProof/>
                <w:lang w:val="de-DE" w:eastAsia="de-DE"/>
              </w:rPr>
              <w:drawing>
                <wp:inline distT="0" distB="0" distL="0" distR="0" wp14:anchorId="2BC027CA" wp14:editId="05C341E9">
                  <wp:extent cx="2057400" cy="81915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057400" cy="819150"/>
                          </a:xfrm>
                          <a:prstGeom prst="rect">
                            <a:avLst/>
                          </a:prstGeom>
                          <a:noFill/>
                          <a:ln>
                            <a:noFill/>
                          </a:ln>
                        </pic:spPr>
                      </pic:pic>
                    </a:graphicData>
                  </a:graphic>
                </wp:inline>
              </w:drawing>
            </w:r>
          </w:p>
        </w:tc>
      </w:tr>
      <w:tr w:rsidR="00BB162C" w14:paraId="322E71FA" w14:textId="77777777">
        <w:tc>
          <w:tcPr>
            <w:tcW w:w="648" w:type="dxa"/>
            <w:vAlign w:val="center"/>
          </w:tcPr>
          <w:p w14:paraId="15EFB332" w14:textId="77777777" w:rsidR="00BB162C" w:rsidRDefault="00BB162C">
            <w:pPr>
              <w:keepNext/>
              <w:keepLines/>
              <w:jc w:val="center"/>
              <w:rPr>
                <w:rFonts w:ascii="Arial" w:hAnsi="Arial" w:cs="Arial"/>
                <w:sz w:val="24"/>
                <w:szCs w:val="24"/>
              </w:rPr>
            </w:pPr>
            <w:r>
              <w:rPr>
                <w:rFonts w:ascii="Arial" w:hAnsi="Arial" w:cs="Arial"/>
                <w:sz w:val="24"/>
                <w:szCs w:val="24"/>
              </w:rPr>
              <w:t>2</w:t>
            </w:r>
          </w:p>
        </w:tc>
        <w:tc>
          <w:tcPr>
            <w:tcW w:w="3420" w:type="dxa"/>
            <w:vAlign w:val="center"/>
          </w:tcPr>
          <w:p w14:paraId="27BA42AF" w14:textId="77777777" w:rsidR="00BB162C" w:rsidRDefault="00F94555">
            <w:pPr>
              <w:keepNext/>
              <w:keepLines/>
              <w:jc w:val="center"/>
            </w:pPr>
            <w:r>
              <w:rPr>
                <w:noProof/>
                <w:lang w:val="de-DE" w:eastAsia="de-DE"/>
              </w:rPr>
              <w:drawing>
                <wp:inline distT="0" distB="0" distL="0" distR="0" wp14:anchorId="2EC42CBC" wp14:editId="36F4FEC4">
                  <wp:extent cx="962025" cy="762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962025" cy="762000"/>
                          </a:xfrm>
                          <a:prstGeom prst="rect">
                            <a:avLst/>
                          </a:prstGeom>
                          <a:noFill/>
                          <a:ln>
                            <a:noFill/>
                          </a:ln>
                        </pic:spPr>
                      </pic:pic>
                    </a:graphicData>
                  </a:graphic>
                </wp:inline>
              </w:drawing>
            </w:r>
          </w:p>
        </w:tc>
        <w:tc>
          <w:tcPr>
            <w:tcW w:w="720" w:type="dxa"/>
            <w:tcBorders>
              <w:bottom w:val="single" w:sz="4" w:space="0" w:color="auto"/>
            </w:tcBorders>
            <w:vAlign w:val="center"/>
          </w:tcPr>
          <w:p w14:paraId="2F9CEBEC" w14:textId="77777777" w:rsidR="00BB162C" w:rsidRDefault="00BB162C">
            <w:pPr>
              <w:keepNext/>
              <w:keepLines/>
              <w:jc w:val="center"/>
              <w:rPr>
                <w:rFonts w:ascii="Arial" w:hAnsi="Arial" w:cs="Arial"/>
                <w:sz w:val="24"/>
                <w:szCs w:val="24"/>
              </w:rPr>
            </w:pPr>
            <w:r>
              <w:rPr>
                <w:rFonts w:ascii="Arial" w:hAnsi="Arial" w:cs="Arial"/>
                <w:sz w:val="24"/>
                <w:szCs w:val="24"/>
              </w:rPr>
              <w:t>3</w:t>
            </w:r>
          </w:p>
        </w:tc>
        <w:tc>
          <w:tcPr>
            <w:tcW w:w="3456" w:type="dxa"/>
            <w:vAlign w:val="center"/>
          </w:tcPr>
          <w:p w14:paraId="321386FD" w14:textId="77777777" w:rsidR="00BB162C" w:rsidRDefault="00F94555">
            <w:pPr>
              <w:keepNext/>
              <w:keepLines/>
              <w:jc w:val="center"/>
            </w:pPr>
            <w:r>
              <w:rPr>
                <w:noProof/>
                <w:lang w:val="de-DE" w:eastAsia="de-DE"/>
              </w:rPr>
              <w:drawing>
                <wp:inline distT="0" distB="0" distL="0" distR="0" wp14:anchorId="6FDE7034" wp14:editId="43837446">
                  <wp:extent cx="1304925" cy="7715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304925" cy="771525"/>
                          </a:xfrm>
                          <a:prstGeom prst="rect">
                            <a:avLst/>
                          </a:prstGeom>
                          <a:noFill/>
                          <a:ln>
                            <a:noFill/>
                          </a:ln>
                        </pic:spPr>
                      </pic:pic>
                    </a:graphicData>
                  </a:graphic>
                </wp:inline>
              </w:drawing>
            </w:r>
          </w:p>
        </w:tc>
      </w:tr>
      <w:tr w:rsidR="00BB162C" w14:paraId="5799EC58" w14:textId="77777777">
        <w:tc>
          <w:tcPr>
            <w:tcW w:w="648" w:type="dxa"/>
            <w:vAlign w:val="center"/>
          </w:tcPr>
          <w:p w14:paraId="3AD74409" w14:textId="77777777" w:rsidR="00BB162C" w:rsidRDefault="00BB162C">
            <w:pPr>
              <w:keepNext/>
              <w:keepLines/>
              <w:jc w:val="center"/>
              <w:rPr>
                <w:rFonts w:ascii="Arial" w:hAnsi="Arial" w:cs="Arial"/>
                <w:sz w:val="24"/>
                <w:szCs w:val="24"/>
              </w:rPr>
            </w:pPr>
            <w:r>
              <w:rPr>
                <w:rFonts w:ascii="Arial" w:hAnsi="Arial" w:cs="Arial"/>
                <w:sz w:val="24"/>
                <w:szCs w:val="24"/>
              </w:rPr>
              <w:t>4</w:t>
            </w:r>
          </w:p>
        </w:tc>
        <w:tc>
          <w:tcPr>
            <w:tcW w:w="3420" w:type="dxa"/>
            <w:tcBorders>
              <w:right w:val="nil"/>
            </w:tcBorders>
            <w:vAlign w:val="center"/>
          </w:tcPr>
          <w:p w14:paraId="6F59DA4B" w14:textId="77777777" w:rsidR="00BB162C" w:rsidRDefault="00F94555">
            <w:pPr>
              <w:keepNext/>
              <w:keepLines/>
              <w:jc w:val="center"/>
            </w:pPr>
            <w:r>
              <w:rPr>
                <w:noProof/>
                <w:lang w:val="de-DE" w:eastAsia="de-DE"/>
              </w:rPr>
              <w:drawing>
                <wp:inline distT="0" distB="0" distL="0" distR="0" wp14:anchorId="25108529" wp14:editId="05D146AC">
                  <wp:extent cx="847725" cy="58102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847725" cy="581025"/>
                          </a:xfrm>
                          <a:prstGeom prst="rect">
                            <a:avLst/>
                          </a:prstGeom>
                          <a:noFill/>
                          <a:ln>
                            <a:noFill/>
                          </a:ln>
                        </pic:spPr>
                      </pic:pic>
                    </a:graphicData>
                  </a:graphic>
                </wp:inline>
              </w:drawing>
            </w:r>
          </w:p>
        </w:tc>
        <w:tc>
          <w:tcPr>
            <w:tcW w:w="720" w:type="dxa"/>
            <w:tcBorders>
              <w:left w:val="nil"/>
              <w:right w:val="nil"/>
            </w:tcBorders>
            <w:vAlign w:val="center"/>
          </w:tcPr>
          <w:p w14:paraId="651864F5" w14:textId="77777777" w:rsidR="00BB162C" w:rsidRDefault="00BB162C">
            <w:pPr>
              <w:keepNext/>
              <w:keepLines/>
              <w:jc w:val="center"/>
              <w:rPr>
                <w:rFonts w:ascii="Arial" w:hAnsi="Arial" w:cs="Arial"/>
                <w:sz w:val="24"/>
                <w:szCs w:val="24"/>
              </w:rPr>
            </w:pPr>
            <w:r>
              <w:rPr>
                <w:rFonts w:ascii="Arial" w:hAnsi="Arial" w:cs="Arial"/>
                <w:sz w:val="24"/>
                <w:szCs w:val="24"/>
              </w:rPr>
              <w:sym w:font="Symbol" w:char="F0AB"/>
            </w:r>
          </w:p>
        </w:tc>
        <w:tc>
          <w:tcPr>
            <w:tcW w:w="3456" w:type="dxa"/>
            <w:tcBorders>
              <w:left w:val="nil"/>
            </w:tcBorders>
            <w:vAlign w:val="center"/>
          </w:tcPr>
          <w:p w14:paraId="73E5F2A0" w14:textId="77777777" w:rsidR="00BB162C" w:rsidRDefault="00F94555">
            <w:pPr>
              <w:keepNext/>
              <w:keepLines/>
              <w:jc w:val="center"/>
            </w:pPr>
            <w:r>
              <w:rPr>
                <w:noProof/>
                <w:lang w:val="de-DE" w:eastAsia="de-DE"/>
              </w:rPr>
              <w:drawing>
                <wp:inline distT="0" distB="0" distL="0" distR="0" wp14:anchorId="4890E09E" wp14:editId="7905E6B6">
                  <wp:extent cx="847725" cy="581025"/>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847725" cy="581025"/>
                          </a:xfrm>
                          <a:prstGeom prst="rect">
                            <a:avLst/>
                          </a:prstGeom>
                          <a:noFill/>
                          <a:ln>
                            <a:noFill/>
                          </a:ln>
                        </pic:spPr>
                      </pic:pic>
                    </a:graphicData>
                  </a:graphic>
                </wp:inline>
              </w:drawing>
            </w:r>
          </w:p>
        </w:tc>
      </w:tr>
      <w:tr w:rsidR="00BB162C" w14:paraId="515AD8DE" w14:textId="77777777">
        <w:tc>
          <w:tcPr>
            <w:tcW w:w="8244" w:type="dxa"/>
            <w:gridSpan w:val="4"/>
          </w:tcPr>
          <w:p w14:paraId="470CCE80" w14:textId="77777777" w:rsidR="00BB162C" w:rsidRDefault="00BB162C">
            <w:pPr>
              <w:keepNext/>
              <w:keepLines/>
              <w:jc w:val="center"/>
              <w:rPr>
                <w:rFonts w:ascii="Arial" w:hAnsi="Arial" w:cs="Arial"/>
                <w:sz w:val="24"/>
                <w:szCs w:val="24"/>
              </w:rPr>
            </w:pPr>
            <w:r>
              <w:rPr>
                <w:rFonts w:ascii="Arial" w:hAnsi="Arial" w:cs="Arial"/>
                <w:b/>
                <w:sz w:val="24"/>
                <w:szCs w:val="24"/>
              </w:rPr>
              <w:t>Figure A5-2.</w:t>
            </w:r>
            <w:r>
              <w:rPr>
                <w:rFonts w:ascii="Arial" w:hAnsi="Arial" w:cs="Arial"/>
                <w:sz w:val="24"/>
                <w:szCs w:val="24"/>
              </w:rPr>
              <w:t xml:space="preserve"> Examples of Rotatable Double Bonds</w:t>
            </w:r>
          </w:p>
        </w:tc>
      </w:tr>
    </w:tbl>
    <w:p w14:paraId="253EAAB8" w14:textId="77777777" w:rsidR="00BB162C" w:rsidRDefault="00BB162C"/>
    <w:p w14:paraId="70282829" w14:textId="77777777" w:rsidR="00BB162C" w:rsidRDefault="00BB162C">
      <w:pPr>
        <w:pStyle w:val="Textkrper"/>
      </w:pPr>
      <w:r>
        <w:lastRenderedPageBreak/>
        <w:t xml:space="preserve">Among mobile hydrogen isomers, a bond may be formally rotatable when an H-atom is at one location, and not rotatable when in another (Example 4). In such cases, the bond is presumed by </w:t>
      </w:r>
      <w:proofErr w:type="spellStart"/>
      <w:r>
        <w:t>InChI</w:t>
      </w:r>
      <w:proofErr w:type="spellEnd"/>
      <w:r>
        <w:t xml:space="preserve"> to be rotatable. To further diminish possible ambiguities, </w:t>
      </w:r>
      <w:r w:rsidRPr="000A221D">
        <w:rPr>
          <w:i/>
        </w:rPr>
        <w:t>Z/E</w:t>
      </w:r>
      <w:r>
        <w:t xml:space="preserve"> stereochemistry is ignored when found in rings containing seven or fewer atoms. This, for example, eliminates that need for a </w:t>
      </w:r>
      <w:proofErr w:type="spellStart"/>
      <w:r>
        <w:t>stereolayer</w:t>
      </w:r>
      <w:proofErr w:type="spellEnd"/>
      <w:r>
        <w:t xml:space="preserve"> for benzene, which can formally exist in highly strained </w:t>
      </w:r>
      <w:r w:rsidRPr="000A221D">
        <w:rPr>
          <w:i/>
        </w:rPr>
        <w:t>Z</w:t>
      </w:r>
      <w:r>
        <w:t>-forms.</w:t>
      </w:r>
    </w:p>
    <w:p w14:paraId="4F99AC7F" w14:textId="77777777" w:rsidR="00BB162C" w:rsidRDefault="00BB162C">
      <w:pPr>
        <w:pStyle w:val="Textkrper"/>
      </w:pPr>
      <w:r>
        <w:rPr>
          <w:bCs/>
        </w:rPr>
        <w:t xml:space="preserve">While some drawing programs may allow users to express the lack of </w:t>
      </w:r>
      <w:r w:rsidRPr="000A221D">
        <w:rPr>
          <w:bCs/>
          <w:i/>
        </w:rPr>
        <w:t>Z/E</w:t>
      </w:r>
      <w:r>
        <w:rPr>
          <w:bCs/>
        </w:rPr>
        <w:t xml:space="preserve"> stereoisomerism in the examples above,</w:t>
      </w:r>
      <w:r>
        <w:t xml:space="preserve"> unfortunately, users will often not use them. </w:t>
      </w:r>
    </w:p>
    <w:p w14:paraId="557B6ADD" w14:textId="77777777" w:rsidR="00BB162C" w:rsidRDefault="00BB162C">
      <w:pPr>
        <w:pStyle w:val="Textkrper"/>
        <w:rPr>
          <w:b/>
        </w:rPr>
      </w:pPr>
      <w:r>
        <w:t xml:space="preserve">If an input double bond suggests </w:t>
      </w:r>
      <w:r w:rsidRPr="000A221D">
        <w:rPr>
          <w:i/>
        </w:rPr>
        <w:t>Z/E</w:t>
      </w:r>
      <w:r>
        <w:t xml:space="preserve"> stereochemistry, but the </w:t>
      </w:r>
      <w:proofErr w:type="spellStart"/>
      <w:r>
        <w:t>InChI</w:t>
      </w:r>
      <w:proofErr w:type="spellEnd"/>
      <w:r>
        <w:t xml:space="preserve"> analysis indicates that it may also be represented as a single bond, a warning will be issued and the structure will ignore that </w:t>
      </w:r>
      <w:r w:rsidRPr="000A221D">
        <w:rPr>
          <w:i/>
        </w:rPr>
        <w:t>Z/E</w:t>
      </w:r>
      <w:r>
        <w:t xml:space="preserve"> stereochemistry </w:t>
      </w:r>
      <w:r>
        <w:rPr>
          <w:i/>
        </w:rPr>
        <w:t>[the warning is not implemented yet].</w:t>
      </w:r>
    </w:p>
    <w:p w14:paraId="7ABF7B3F" w14:textId="77777777" w:rsidR="00BB162C" w:rsidRDefault="00BB162C"/>
    <w:p w14:paraId="1EE80D5C" w14:textId="77777777" w:rsidR="00BB162C" w:rsidRDefault="00BB162C">
      <w:pPr>
        <w:pStyle w:val="Textkrper"/>
      </w:pPr>
      <w:r>
        <w:t>Regarding the representation of sp</w:t>
      </w:r>
      <w:r>
        <w:rPr>
          <w:sz w:val="28"/>
          <w:szCs w:val="28"/>
          <w:vertAlign w:val="superscript"/>
        </w:rPr>
        <w:t>3</w:t>
      </w:r>
      <w:r>
        <w:t xml:space="preserve"> stereochemistry, perhaps the most common problem is that the requisite stereo-information is partially or completely absent. Another problem is that errors are commonly made in complex drawings with multiple </w:t>
      </w:r>
      <w:proofErr w:type="spellStart"/>
      <w:r>
        <w:t>stereocenters</w:t>
      </w:r>
      <w:proofErr w:type="spellEnd"/>
      <w:r>
        <w:t xml:space="preserve">. These difficulties, in fact, provided the principal initial motivation for creating a layered </w:t>
      </w:r>
      <w:proofErr w:type="spellStart"/>
      <w:r>
        <w:t>InChI</w:t>
      </w:r>
      <w:proofErr w:type="spellEnd"/>
      <w:r>
        <w:t>, where these problems are held in a single layer that may be ignored if desired. It also allows structure collections without stereo descriptors to employ identifiers consistent with structure representations that have stereo-labeling. If structure representations are accurate and complete, full sp</w:t>
      </w:r>
      <w:r>
        <w:rPr>
          <w:sz w:val="28"/>
          <w:szCs w:val="28"/>
          <w:vertAlign w:val="superscript"/>
        </w:rPr>
        <w:t>3</w:t>
      </w:r>
      <w:r>
        <w:t xml:space="preserve"> layers will be the same for the same compound. In other cases, the sp</w:t>
      </w:r>
      <w:r w:rsidRPr="000A221D">
        <w:rPr>
          <w:vertAlign w:val="superscript"/>
        </w:rPr>
        <w:t>3</w:t>
      </w:r>
      <w:r>
        <w:t xml:space="preserve"> layer may be ignored or processed further to confirm identity (by inspection of chemical name or use of third-party structure processing software).</w:t>
      </w:r>
    </w:p>
    <w:p w14:paraId="4755446F" w14:textId="77777777" w:rsidR="00BB162C" w:rsidRDefault="00BB162C"/>
    <w:p w14:paraId="2D2F3124" w14:textId="77777777" w:rsidR="00BB162C" w:rsidRDefault="00BB162C">
      <w:pPr>
        <w:pStyle w:val="berschrift2"/>
      </w:pPr>
      <w:bookmarkStart w:id="140" w:name="_Toc41832863"/>
      <w:r>
        <w:t>c. Organometallic Compounds and Coordination Bonds</w:t>
      </w:r>
      <w:bookmarkEnd w:id="140"/>
    </w:p>
    <w:p w14:paraId="067CEB41" w14:textId="77777777" w:rsidR="00BB162C" w:rsidRDefault="00BB162C">
      <w:pPr>
        <w:pStyle w:val="Textkrper"/>
      </w:pPr>
      <w:r>
        <w:t xml:space="preserve">No widely accepted means of representing organometallic substances exists. </w:t>
      </w:r>
      <w:proofErr w:type="spellStart"/>
      <w:r>
        <w:t>Ferrocene</w:t>
      </w:r>
      <w:proofErr w:type="spellEnd"/>
      <w:r>
        <w:t xml:space="preserve">, for instance, may be drawn with the central iron atom connected to each of the two attached rings, to each of the atoms in the rings, to each of the bonds in the rings or not connected at all. The approach taken by </w:t>
      </w:r>
      <w:proofErr w:type="spellStart"/>
      <w:r>
        <w:t>InChI</w:t>
      </w:r>
      <w:proofErr w:type="spellEnd"/>
      <w:r>
        <w:t xml:space="preserve"> is to logically dissociate all atoms capable of forming coordination bonds (metals) and represent the structure as the individual, interconnected components along with the separated, unconnected metal atoms. For a large majority of organometallic </w:t>
      </w:r>
      <w:r>
        <w:lastRenderedPageBreak/>
        <w:t xml:space="preserve">compounds, this provides a unique </w:t>
      </w:r>
      <w:proofErr w:type="spellStart"/>
      <w:r>
        <w:t>InChI</w:t>
      </w:r>
      <w:proofErr w:type="spellEnd"/>
      <w:r>
        <w:t xml:space="preserve">. If a bonded organometallic structure representation is desired, however, it may be specified by adding another series of layers to the </w:t>
      </w:r>
      <w:proofErr w:type="spellStart"/>
      <w:r>
        <w:t>InChI</w:t>
      </w:r>
      <w:proofErr w:type="spellEnd"/>
      <w:r>
        <w:t>.</w:t>
      </w:r>
    </w:p>
    <w:p w14:paraId="0159C06F" w14:textId="77777777" w:rsidR="00BB162C" w:rsidRDefault="00BB162C">
      <w:pPr>
        <w:pStyle w:val="Textkrper"/>
      </w:pPr>
      <w:r>
        <w:t xml:space="preserve"> </w:t>
      </w:r>
    </w:p>
    <w:p w14:paraId="6B380F0E" w14:textId="77777777" w:rsidR="00BB162C" w:rsidRDefault="00BB162C">
      <w:pPr>
        <w:pStyle w:val="berschrift2"/>
      </w:pPr>
      <w:bookmarkStart w:id="141" w:name="_Toc41832864"/>
      <w:r>
        <w:t>d. Multiple Components</w:t>
      </w:r>
      <w:bookmarkEnd w:id="141"/>
    </w:p>
    <w:p w14:paraId="60A676C9" w14:textId="77777777" w:rsidR="00C339E3" w:rsidRDefault="00BB162C" w:rsidP="00C339E3">
      <w:pPr>
        <w:pStyle w:val="Textkrper"/>
      </w:pPr>
      <w:r>
        <w:t xml:space="preserve">Many substances are best represented as multiple, independent structures. </w:t>
      </w:r>
      <w:proofErr w:type="spellStart"/>
      <w:r>
        <w:t>InChI</w:t>
      </w:r>
      <w:proofErr w:type="spellEnd"/>
      <w:r>
        <w:t xml:space="preserve"> will represent such substances by simply appending the individual layers for each component in each layer and sorting these components using a set of fixed rules. </w:t>
      </w:r>
      <w:proofErr w:type="spellStart"/>
      <w:r>
        <w:t>InChI</w:t>
      </w:r>
      <w:proofErr w:type="spellEnd"/>
      <w:r>
        <w:t xml:space="preserve"> creation assumes that if multiple structures are present in a single input connection table, they are components of a single compound. In most cases, it is possible to extract the </w:t>
      </w:r>
      <w:proofErr w:type="spellStart"/>
      <w:r>
        <w:t>InChI</w:t>
      </w:r>
      <w:proofErr w:type="spellEnd"/>
      <w:r>
        <w:t xml:space="preserve"> of each component from a composite </w:t>
      </w:r>
      <w:proofErr w:type="spellStart"/>
      <w:r>
        <w:t>InChI</w:t>
      </w:r>
      <w:proofErr w:type="spellEnd"/>
      <w:r>
        <w:t xml:space="preserve"> by excising the corresponding part of each layer. The order of the components in the layers is strictly defined.</w:t>
      </w:r>
    </w:p>
    <w:sectPr w:rsidR="00C339E3">
      <w:pgSz w:w="12240" w:h="15840"/>
      <w:pgMar w:top="1440" w:right="1584" w:bottom="1440" w:left="15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11D07" w14:textId="77777777" w:rsidR="00B75725" w:rsidRDefault="00B75725">
      <w:r>
        <w:separator/>
      </w:r>
    </w:p>
  </w:endnote>
  <w:endnote w:type="continuationSeparator" w:id="0">
    <w:p w14:paraId="47A34A55" w14:textId="77777777" w:rsidR="00B75725" w:rsidRDefault="00B75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CA81A58-2C51-4E4E-9160-56F4F36AFCD6}"/>
    <w:embedBold r:id="rId2" w:fontKey="{01216E64-95AA-4878-96E1-4F1658F6DC77}"/>
    <w:embedItalic r:id="rId3" w:fontKey="{74F1253E-B47C-4499-80C7-6E2221D70AA2}"/>
    <w:embedBoldItalic r:id="rId4" w:fontKey="{49ED9C78-7113-4E61-A854-3E66F0A2D35E}"/>
  </w:font>
  <w:font w:name="Symbol">
    <w:panose1 w:val="05050102010706020507"/>
    <w:charset w:val="02"/>
    <w:family w:val="roman"/>
    <w:pitch w:val="variable"/>
    <w:sig w:usb0="00000000" w:usb1="10000000" w:usb2="00000000" w:usb3="00000000" w:csb0="80000000" w:csb1="00000000"/>
    <w:embedRegular r:id="rId5" w:fontKey="{1D1731DB-3B0A-4B71-87CF-D5B7B8DE7481}"/>
  </w:font>
  <w:font w:name="Courier New">
    <w:panose1 w:val="02070309020205020404"/>
    <w:charset w:val="00"/>
    <w:family w:val="modern"/>
    <w:pitch w:val="fixed"/>
    <w:sig w:usb0="E0002EFF" w:usb1="C0007843" w:usb2="00000009" w:usb3="00000000" w:csb0="000001FF" w:csb1="00000000"/>
    <w:embedRegular r:id="rId6" w:fontKey="{E442FF8A-9DEE-4AD2-BF49-496205508DE7}"/>
    <w:embedBold r:id="rId7" w:fontKey="{FBF25FC5-3DB4-4378-9CB1-9691324957FC}"/>
    <w:embedItalic r:id="rId8" w:fontKey="{2727D12A-E792-4E40-9CF5-CEF404520F23}"/>
  </w:font>
  <w:font w:name="Wingdings">
    <w:panose1 w:val="05000000000000000000"/>
    <w:charset w:val="02"/>
    <w:family w:val="auto"/>
    <w:pitch w:val="variable"/>
    <w:sig w:usb0="00000000" w:usb1="10000000" w:usb2="00000000" w:usb3="00000000" w:csb0="80000000" w:csb1="00000000"/>
    <w:embedRegular r:id="rId9" w:fontKey="{60CB0DDD-9D1B-48B9-896F-1CBE9D6CB1CC}"/>
  </w:font>
  <w:font w:name="Arial">
    <w:panose1 w:val="020B0604020202020204"/>
    <w:charset w:val="00"/>
    <w:family w:val="swiss"/>
    <w:pitch w:val="variable"/>
    <w:sig w:usb0="E0002EFF" w:usb1="C000785B" w:usb2="00000009" w:usb3="00000000" w:csb0="000001FF" w:csb1="00000000"/>
    <w:embedRegular r:id="rId10" w:fontKey="{7B1EDAF0-4469-426F-8E9B-409C0550E616}"/>
    <w:embedBold r:id="rId11" w:fontKey="{4F76C038-F572-433A-BF53-5DCA565E7E0E}"/>
    <w:embedItalic r:id="rId12" w:fontKey="{9D040C49-ACA2-4673-A602-AC8AADDF8FCF}"/>
  </w:font>
  <w:font w:name="Tahoma">
    <w:panose1 w:val="020B0604030504040204"/>
    <w:charset w:val="00"/>
    <w:family w:val="swiss"/>
    <w:pitch w:val="variable"/>
    <w:sig w:usb0="E1002EFF" w:usb1="C000605B" w:usb2="00000029" w:usb3="00000000" w:csb0="000101FF" w:csb1="00000000"/>
    <w:embedRegular r:id="rId13" w:fontKey="{8657FA9C-4BE2-417C-8C2B-DB3739693DBC}"/>
  </w:font>
  <w:font w:name="Consolas">
    <w:panose1 w:val="020B0609020204030204"/>
    <w:charset w:val="00"/>
    <w:family w:val="modern"/>
    <w:pitch w:val="fixed"/>
    <w:sig w:usb0="E00006FF" w:usb1="0000FCFF" w:usb2="00000001" w:usb3="00000000" w:csb0="0000019F" w:csb1="00000000"/>
    <w:embedRegular r:id="rId14" w:fontKey="{C68A7932-5DA9-4EE1-8B94-EBE8583127DE}"/>
  </w:font>
  <w:font w:name="Calibri">
    <w:panose1 w:val="020F0502020204030204"/>
    <w:charset w:val="00"/>
    <w:family w:val="swiss"/>
    <w:pitch w:val="variable"/>
    <w:sig w:usb0="E4002EFF" w:usb1="C000247B" w:usb2="00000009" w:usb3="00000000" w:csb0="000001FF" w:csb1="00000000"/>
    <w:embedRegular r:id="rId15" w:fontKey="{5FE7408A-9DC5-4AAD-8E72-B75EAC6D2297}"/>
  </w:font>
  <w:font w:name="Arial Narrow">
    <w:panose1 w:val="020B0606020202030204"/>
    <w:charset w:val="00"/>
    <w:family w:val="swiss"/>
    <w:pitch w:val="variable"/>
    <w:sig w:usb0="00000287" w:usb1="00000800" w:usb2="00000000" w:usb3="00000000" w:csb0="0000009F" w:csb1="00000000"/>
    <w:embedRegular r:id="rId16" w:fontKey="{F5F982A6-2C08-47B2-BECE-29714A77DC0D}"/>
    <w:embedBold r:id="rId17" w:fontKey="{B9629265-5886-4A0C-A41B-61AE3C7BEC01}"/>
    <w:embedItalic r:id="rId18" w:fontKey="{4AB2A4A6-08F3-44E7-A4EB-8C9C9A8F6A10}"/>
  </w:font>
  <w:font w:name="SymbolPS">
    <w:altName w:val="Symbol"/>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9" w:fontKey="{68A0F4B8-F931-410B-B144-582D4ACF90C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38E1E" w14:textId="77777777" w:rsidR="00964F81" w:rsidRDefault="00964F8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w:t>
    </w:r>
    <w:r>
      <w:rPr>
        <w:rStyle w:val="Seitenzahl"/>
      </w:rPr>
      <w:fldChar w:fldCharType="end"/>
    </w:r>
  </w:p>
  <w:p w14:paraId="4DDFEDD6" w14:textId="77777777" w:rsidR="00964F81" w:rsidRDefault="00964F81">
    <w:pPr>
      <w:pStyle w:val="Fuzeile"/>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E9194" w14:textId="7050CD04" w:rsidR="00964F81" w:rsidRDefault="00964F8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902627">
      <w:rPr>
        <w:rStyle w:val="Seitenzahl"/>
        <w:noProof/>
      </w:rPr>
      <w:t>59</w:t>
    </w:r>
    <w:r>
      <w:rPr>
        <w:rStyle w:val="Seitenzahl"/>
      </w:rPr>
      <w:fldChar w:fldCharType="end"/>
    </w:r>
  </w:p>
  <w:p w14:paraId="4843CADC" w14:textId="77777777" w:rsidR="00964F81" w:rsidRDefault="00964F81">
    <w:pPr>
      <w:pStyle w:val="Fuzeile"/>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20FA1" w14:textId="77777777" w:rsidR="00B75725" w:rsidRDefault="00B75725">
      <w:r>
        <w:separator/>
      </w:r>
    </w:p>
  </w:footnote>
  <w:footnote w:type="continuationSeparator" w:id="0">
    <w:p w14:paraId="4563C1F7" w14:textId="77777777" w:rsidR="00B75725" w:rsidRDefault="00B75725">
      <w:r>
        <w:continuationSeparator/>
      </w:r>
    </w:p>
  </w:footnote>
  <w:footnote w:id="1">
    <w:p w14:paraId="17E2E700" w14:textId="77777777" w:rsidR="00964F81" w:rsidRPr="005D03A5" w:rsidRDefault="00964F81" w:rsidP="0074588F">
      <w:pPr>
        <w:pStyle w:val="Funotentext"/>
      </w:pPr>
      <w:r>
        <w:rPr>
          <w:rStyle w:val="Funotenzeichen"/>
        </w:rPr>
        <w:footnoteRef/>
      </w:r>
      <w:r w:rsidRPr="005D03A5">
        <w:t xml:space="preserve"> </w:t>
      </w:r>
      <w:r>
        <w:t xml:space="preserve">Here the term </w:t>
      </w:r>
      <w:r w:rsidRPr="005D03A5">
        <w:rPr>
          <w:i/>
        </w:rPr>
        <w:t>canonical</w:t>
      </w:r>
      <w:r>
        <w:t xml:space="preserve"> is used in the polymer chemistry sense, which bears no relation to </w:t>
      </w:r>
      <w:proofErr w:type="spellStart"/>
      <w:r>
        <w:t>InChI</w:t>
      </w:r>
      <w:proofErr w:type="spellEnd"/>
      <w:r>
        <w:t xml:space="preserve"> internal canonicalization.</w:t>
      </w:r>
    </w:p>
  </w:footnote>
  <w:footnote w:id="2">
    <w:p w14:paraId="76C4BA92" w14:textId="77777777" w:rsidR="00964F81" w:rsidRDefault="00964F81">
      <w:pPr>
        <w:pStyle w:val="Funotentext"/>
      </w:pPr>
      <w:r>
        <w:rPr>
          <w:rStyle w:val="Funotenzeichen"/>
        </w:rPr>
        <w:footnoteRef/>
      </w:r>
      <w:r>
        <w:t xml:space="preserve"> Note that here </w:t>
      </w:r>
      <w:r w:rsidRPr="00842A24">
        <w:t xml:space="preserve">the term </w:t>
      </w:r>
      <w:r w:rsidRPr="00842A24">
        <w:rPr>
          <w:i/>
        </w:rPr>
        <w:t>canonical</w:t>
      </w:r>
      <w:r w:rsidRPr="00842A24">
        <w:t xml:space="preserve"> </w:t>
      </w:r>
      <w:r>
        <w:t xml:space="preserve">is not polymer-specific; it is related to </w:t>
      </w:r>
      <w:proofErr w:type="spellStart"/>
      <w:r w:rsidRPr="00842A24">
        <w:t>InChI</w:t>
      </w:r>
      <w:proofErr w:type="spellEnd"/>
      <w:r w:rsidRPr="00842A24">
        <w:t xml:space="preserve"> internal </w:t>
      </w:r>
      <w:r>
        <w:t>unique ordering of atoms</w:t>
      </w:r>
      <w:r w:rsidRPr="00842A24">
        <w:t>.</w:t>
      </w:r>
    </w:p>
  </w:footnote>
  <w:footnote w:id="3">
    <w:p w14:paraId="74366F7E" w14:textId="77777777" w:rsidR="00964F81" w:rsidRDefault="00964F81">
      <w:pPr>
        <w:pStyle w:val="Funotentext"/>
      </w:pPr>
      <w:r w:rsidRPr="00C15DF9">
        <w:rPr>
          <w:rStyle w:val="Funotenzeichen"/>
        </w:rPr>
        <w:sym w:font="Symbol" w:char="F02A"/>
      </w:r>
      <w:r w:rsidRPr="00C15DF9">
        <w:t xml:space="preserve"> In </w:t>
      </w:r>
      <w:proofErr w:type="spellStart"/>
      <w:r w:rsidRPr="00C15DF9">
        <w:t>InChI</w:t>
      </w:r>
      <w:proofErr w:type="spellEnd"/>
      <w:r w:rsidRPr="00C15DF9">
        <w:t xml:space="preserve"> software v. 1.03 (2010) an experimental support for these two kinds of </w:t>
      </w:r>
      <w:proofErr w:type="spellStart"/>
      <w:r w:rsidRPr="00C15DF9">
        <w:t>tautomerism</w:t>
      </w:r>
      <w:proofErr w:type="spellEnd"/>
      <w:r w:rsidRPr="00C15DF9">
        <w:t xml:space="preserve"> was introduced.</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12C7"/>
    <w:multiLevelType w:val="multilevel"/>
    <w:tmpl w:val="D206B0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171CE3"/>
    <w:multiLevelType w:val="hybridMultilevel"/>
    <w:tmpl w:val="E89C5D66"/>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D8A1DE5"/>
    <w:multiLevelType w:val="hybridMultilevel"/>
    <w:tmpl w:val="147E8F6C"/>
    <w:lvl w:ilvl="0" w:tplc="63AC446E">
      <w:start w:val="1"/>
      <w:numFmt w:val="bullet"/>
      <w:lvlText w:val=""/>
      <w:lvlJc w:val="left"/>
      <w:pPr>
        <w:tabs>
          <w:tab w:val="num" w:pos="432"/>
        </w:tabs>
        <w:ind w:left="432" w:hanging="432"/>
      </w:pPr>
      <w:rPr>
        <w:rFonts w:ascii="Symbol" w:hAnsi="Symbol" w:hint="default"/>
      </w:rPr>
    </w:lvl>
    <w:lvl w:ilvl="1" w:tplc="04090003" w:tentative="1">
      <w:start w:val="1"/>
      <w:numFmt w:val="bullet"/>
      <w:lvlText w:val="o"/>
      <w:lvlJc w:val="left"/>
      <w:pPr>
        <w:tabs>
          <w:tab w:val="num" w:pos="864"/>
        </w:tabs>
        <w:ind w:left="864" w:hanging="360"/>
      </w:pPr>
      <w:rPr>
        <w:rFonts w:ascii="Courier New" w:hAnsi="Courier New" w:cs="Courier New" w:hint="default"/>
      </w:rPr>
    </w:lvl>
    <w:lvl w:ilvl="2" w:tplc="04090005" w:tentative="1">
      <w:start w:val="1"/>
      <w:numFmt w:val="bullet"/>
      <w:lvlText w:val=""/>
      <w:lvlJc w:val="left"/>
      <w:pPr>
        <w:tabs>
          <w:tab w:val="num" w:pos="1584"/>
        </w:tabs>
        <w:ind w:left="1584" w:hanging="360"/>
      </w:pPr>
      <w:rPr>
        <w:rFonts w:ascii="Wingdings" w:hAnsi="Wingdings" w:hint="default"/>
      </w:rPr>
    </w:lvl>
    <w:lvl w:ilvl="3" w:tplc="04090001" w:tentative="1">
      <w:start w:val="1"/>
      <w:numFmt w:val="bullet"/>
      <w:lvlText w:val=""/>
      <w:lvlJc w:val="left"/>
      <w:pPr>
        <w:tabs>
          <w:tab w:val="num" w:pos="2304"/>
        </w:tabs>
        <w:ind w:left="2304" w:hanging="360"/>
      </w:pPr>
      <w:rPr>
        <w:rFonts w:ascii="Symbol" w:hAnsi="Symbol" w:hint="default"/>
      </w:rPr>
    </w:lvl>
    <w:lvl w:ilvl="4" w:tplc="04090003" w:tentative="1">
      <w:start w:val="1"/>
      <w:numFmt w:val="bullet"/>
      <w:lvlText w:val="o"/>
      <w:lvlJc w:val="left"/>
      <w:pPr>
        <w:tabs>
          <w:tab w:val="num" w:pos="3024"/>
        </w:tabs>
        <w:ind w:left="3024" w:hanging="360"/>
      </w:pPr>
      <w:rPr>
        <w:rFonts w:ascii="Courier New" w:hAnsi="Courier New" w:cs="Courier New" w:hint="default"/>
      </w:rPr>
    </w:lvl>
    <w:lvl w:ilvl="5" w:tplc="04090005" w:tentative="1">
      <w:start w:val="1"/>
      <w:numFmt w:val="bullet"/>
      <w:lvlText w:val=""/>
      <w:lvlJc w:val="left"/>
      <w:pPr>
        <w:tabs>
          <w:tab w:val="num" w:pos="3744"/>
        </w:tabs>
        <w:ind w:left="3744" w:hanging="360"/>
      </w:pPr>
      <w:rPr>
        <w:rFonts w:ascii="Wingdings" w:hAnsi="Wingdings" w:hint="default"/>
      </w:rPr>
    </w:lvl>
    <w:lvl w:ilvl="6" w:tplc="04090001" w:tentative="1">
      <w:start w:val="1"/>
      <w:numFmt w:val="bullet"/>
      <w:lvlText w:val=""/>
      <w:lvlJc w:val="left"/>
      <w:pPr>
        <w:tabs>
          <w:tab w:val="num" w:pos="4464"/>
        </w:tabs>
        <w:ind w:left="4464" w:hanging="360"/>
      </w:pPr>
      <w:rPr>
        <w:rFonts w:ascii="Symbol" w:hAnsi="Symbol" w:hint="default"/>
      </w:rPr>
    </w:lvl>
    <w:lvl w:ilvl="7" w:tplc="04090003" w:tentative="1">
      <w:start w:val="1"/>
      <w:numFmt w:val="bullet"/>
      <w:lvlText w:val="o"/>
      <w:lvlJc w:val="left"/>
      <w:pPr>
        <w:tabs>
          <w:tab w:val="num" w:pos="5184"/>
        </w:tabs>
        <w:ind w:left="5184" w:hanging="360"/>
      </w:pPr>
      <w:rPr>
        <w:rFonts w:ascii="Courier New" w:hAnsi="Courier New" w:cs="Courier New" w:hint="default"/>
      </w:rPr>
    </w:lvl>
    <w:lvl w:ilvl="8" w:tplc="04090005" w:tentative="1">
      <w:start w:val="1"/>
      <w:numFmt w:val="bullet"/>
      <w:lvlText w:val=""/>
      <w:lvlJc w:val="left"/>
      <w:pPr>
        <w:tabs>
          <w:tab w:val="num" w:pos="5904"/>
        </w:tabs>
        <w:ind w:left="5904" w:hanging="360"/>
      </w:pPr>
      <w:rPr>
        <w:rFonts w:ascii="Wingdings" w:hAnsi="Wingdings" w:hint="default"/>
      </w:rPr>
    </w:lvl>
  </w:abstractNum>
  <w:abstractNum w:abstractNumId="3" w15:restartNumberingAfterBreak="0">
    <w:nsid w:val="143A20DA"/>
    <w:multiLevelType w:val="hybridMultilevel"/>
    <w:tmpl w:val="B366E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A7D4D"/>
    <w:multiLevelType w:val="hybridMultilevel"/>
    <w:tmpl w:val="695C7D0E"/>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685A88"/>
    <w:multiLevelType w:val="hybridMultilevel"/>
    <w:tmpl w:val="30EADC72"/>
    <w:lvl w:ilvl="0" w:tplc="B4C8DC9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2217833"/>
    <w:multiLevelType w:val="hybridMultilevel"/>
    <w:tmpl w:val="C4E88414"/>
    <w:lvl w:ilvl="0" w:tplc="73701D3A">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DDA3863"/>
    <w:multiLevelType w:val="hybridMultilevel"/>
    <w:tmpl w:val="6666B87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EA76B99"/>
    <w:multiLevelType w:val="hybridMultilevel"/>
    <w:tmpl w:val="59C40988"/>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0A11841"/>
    <w:multiLevelType w:val="hybridMultilevel"/>
    <w:tmpl w:val="008086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6E67BC"/>
    <w:multiLevelType w:val="multilevel"/>
    <w:tmpl w:val="05CA54A2"/>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660"/>
        </w:tabs>
        <w:ind w:left="660" w:hanging="480"/>
      </w:pPr>
      <w:rPr>
        <w:rFonts w:hint="default"/>
      </w:rPr>
    </w:lvl>
    <w:lvl w:ilvl="2">
      <w:start w:val="1"/>
      <w:numFmt w:val="none"/>
      <w:lvlText w:val="1.2.1"/>
      <w:lvlJc w:val="left"/>
      <w:pPr>
        <w:tabs>
          <w:tab w:val="num" w:pos="1080"/>
        </w:tabs>
        <w:ind w:left="1080" w:hanging="720"/>
      </w:pPr>
      <w:rPr>
        <w:rFonts w:ascii="Times New Roman" w:eastAsia="Times New Roman" w:hAnsi="Times New Roman" w:cs="Times New Roman"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3240"/>
        </w:tabs>
        <w:ind w:left="3240" w:hanging="1800"/>
      </w:pPr>
      <w:rPr>
        <w:rFonts w:hint="default"/>
      </w:rPr>
    </w:lvl>
  </w:abstractNum>
  <w:abstractNum w:abstractNumId="11" w15:restartNumberingAfterBreak="0">
    <w:nsid w:val="49F04743"/>
    <w:multiLevelType w:val="hybridMultilevel"/>
    <w:tmpl w:val="1C322488"/>
    <w:lvl w:ilvl="0" w:tplc="F60606F2">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A5F6D98"/>
    <w:multiLevelType w:val="hybridMultilevel"/>
    <w:tmpl w:val="BCCC7AE4"/>
    <w:lvl w:ilvl="0" w:tplc="2208ED96">
      <w:numFmt w:val="bullet"/>
      <w:lvlText w:val=""/>
      <w:lvlJc w:val="left"/>
      <w:pPr>
        <w:tabs>
          <w:tab w:val="num" w:pos="360"/>
        </w:tabs>
        <w:ind w:left="360" w:hanging="360"/>
      </w:pPr>
      <w:rPr>
        <w:rFonts w:ascii="Symbol" w:eastAsia="Times New Roman" w:hAnsi="Symbol" w:cs="Aria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512E0E0D"/>
    <w:multiLevelType w:val="hybridMultilevel"/>
    <w:tmpl w:val="5232C676"/>
    <w:lvl w:ilvl="0" w:tplc="BA1EAC9A">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D2D57C6"/>
    <w:multiLevelType w:val="hybridMultilevel"/>
    <w:tmpl w:val="2A9E7D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4112162"/>
    <w:multiLevelType w:val="hybridMultilevel"/>
    <w:tmpl w:val="C3C4C552"/>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7D92BF4"/>
    <w:multiLevelType w:val="hybridMultilevel"/>
    <w:tmpl w:val="811CB444"/>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2307E96"/>
    <w:multiLevelType w:val="hybridMultilevel"/>
    <w:tmpl w:val="43766C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73765807"/>
    <w:multiLevelType w:val="hybridMultilevel"/>
    <w:tmpl w:val="B2B8C8E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74901598"/>
    <w:multiLevelType w:val="hybridMultilevel"/>
    <w:tmpl w:val="2F5C216E"/>
    <w:lvl w:ilvl="0" w:tplc="63AC446E">
      <w:start w:val="1"/>
      <w:numFmt w:val="bullet"/>
      <w:lvlText w:val=""/>
      <w:lvlJc w:val="left"/>
      <w:pPr>
        <w:tabs>
          <w:tab w:val="num" w:pos="702"/>
        </w:tabs>
        <w:ind w:left="702" w:hanging="432"/>
      </w:pPr>
      <w:rPr>
        <w:rFonts w:ascii="Symbol" w:hAnsi="Symbol" w:hint="default"/>
      </w:rPr>
    </w:lvl>
    <w:lvl w:ilvl="1" w:tplc="04090003" w:tentative="1">
      <w:start w:val="1"/>
      <w:numFmt w:val="bullet"/>
      <w:lvlText w:val="o"/>
      <w:lvlJc w:val="left"/>
      <w:pPr>
        <w:tabs>
          <w:tab w:val="num" w:pos="1134"/>
        </w:tabs>
        <w:ind w:left="1134" w:hanging="360"/>
      </w:pPr>
      <w:rPr>
        <w:rFonts w:ascii="Courier New" w:hAnsi="Courier New" w:cs="Courier New" w:hint="default"/>
      </w:rPr>
    </w:lvl>
    <w:lvl w:ilvl="2" w:tplc="04090005" w:tentative="1">
      <w:start w:val="1"/>
      <w:numFmt w:val="bullet"/>
      <w:lvlText w:val=""/>
      <w:lvlJc w:val="left"/>
      <w:pPr>
        <w:tabs>
          <w:tab w:val="num" w:pos="1854"/>
        </w:tabs>
        <w:ind w:left="1854" w:hanging="360"/>
      </w:pPr>
      <w:rPr>
        <w:rFonts w:ascii="Wingdings" w:hAnsi="Wingdings" w:hint="default"/>
      </w:rPr>
    </w:lvl>
    <w:lvl w:ilvl="3" w:tplc="04090001" w:tentative="1">
      <w:start w:val="1"/>
      <w:numFmt w:val="bullet"/>
      <w:lvlText w:val=""/>
      <w:lvlJc w:val="left"/>
      <w:pPr>
        <w:tabs>
          <w:tab w:val="num" w:pos="2574"/>
        </w:tabs>
        <w:ind w:left="2574" w:hanging="360"/>
      </w:pPr>
      <w:rPr>
        <w:rFonts w:ascii="Symbol" w:hAnsi="Symbol" w:hint="default"/>
      </w:rPr>
    </w:lvl>
    <w:lvl w:ilvl="4" w:tplc="04090003" w:tentative="1">
      <w:start w:val="1"/>
      <w:numFmt w:val="bullet"/>
      <w:lvlText w:val="o"/>
      <w:lvlJc w:val="left"/>
      <w:pPr>
        <w:tabs>
          <w:tab w:val="num" w:pos="3294"/>
        </w:tabs>
        <w:ind w:left="3294" w:hanging="360"/>
      </w:pPr>
      <w:rPr>
        <w:rFonts w:ascii="Courier New" w:hAnsi="Courier New" w:cs="Courier New" w:hint="default"/>
      </w:rPr>
    </w:lvl>
    <w:lvl w:ilvl="5" w:tplc="04090005" w:tentative="1">
      <w:start w:val="1"/>
      <w:numFmt w:val="bullet"/>
      <w:lvlText w:val=""/>
      <w:lvlJc w:val="left"/>
      <w:pPr>
        <w:tabs>
          <w:tab w:val="num" w:pos="4014"/>
        </w:tabs>
        <w:ind w:left="4014" w:hanging="360"/>
      </w:pPr>
      <w:rPr>
        <w:rFonts w:ascii="Wingdings" w:hAnsi="Wingdings" w:hint="default"/>
      </w:rPr>
    </w:lvl>
    <w:lvl w:ilvl="6" w:tplc="04090001" w:tentative="1">
      <w:start w:val="1"/>
      <w:numFmt w:val="bullet"/>
      <w:lvlText w:val=""/>
      <w:lvlJc w:val="left"/>
      <w:pPr>
        <w:tabs>
          <w:tab w:val="num" w:pos="4734"/>
        </w:tabs>
        <w:ind w:left="4734" w:hanging="360"/>
      </w:pPr>
      <w:rPr>
        <w:rFonts w:ascii="Symbol" w:hAnsi="Symbol" w:hint="default"/>
      </w:rPr>
    </w:lvl>
    <w:lvl w:ilvl="7" w:tplc="04090003" w:tentative="1">
      <w:start w:val="1"/>
      <w:numFmt w:val="bullet"/>
      <w:lvlText w:val="o"/>
      <w:lvlJc w:val="left"/>
      <w:pPr>
        <w:tabs>
          <w:tab w:val="num" w:pos="5454"/>
        </w:tabs>
        <w:ind w:left="5454" w:hanging="360"/>
      </w:pPr>
      <w:rPr>
        <w:rFonts w:ascii="Courier New" w:hAnsi="Courier New" w:cs="Courier New" w:hint="default"/>
      </w:rPr>
    </w:lvl>
    <w:lvl w:ilvl="8" w:tplc="04090005" w:tentative="1">
      <w:start w:val="1"/>
      <w:numFmt w:val="bullet"/>
      <w:lvlText w:val=""/>
      <w:lvlJc w:val="left"/>
      <w:pPr>
        <w:tabs>
          <w:tab w:val="num" w:pos="6174"/>
        </w:tabs>
        <w:ind w:left="6174" w:hanging="360"/>
      </w:pPr>
      <w:rPr>
        <w:rFonts w:ascii="Wingdings" w:hAnsi="Wingdings" w:hint="default"/>
      </w:rPr>
    </w:lvl>
  </w:abstractNum>
  <w:abstractNum w:abstractNumId="20" w15:restartNumberingAfterBreak="0">
    <w:nsid w:val="7BC03FE9"/>
    <w:multiLevelType w:val="hybridMultilevel"/>
    <w:tmpl w:val="2D9037B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5"/>
  </w:num>
  <w:num w:numId="2">
    <w:abstractNumId w:val="5"/>
  </w:num>
  <w:num w:numId="3">
    <w:abstractNumId w:val="14"/>
  </w:num>
  <w:num w:numId="4">
    <w:abstractNumId w:val="19"/>
  </w:num>
  <w:num w:numId="5">
    <w:abstractNumId w:val="4"/>
  </w:num>
  <w:num w:numId="6">
    <w:abstractNumId w:val="7"/>
  </w:num>
  <w:num w:numId="7">
    <w:abstractNumId w:val="8"/>
  </w:num>
  <w:num w:numId="8">
    <w:abstractNumId w:val="2"/>
  </w:num>
  <w:num w:numId="9">
    <w:abstractNumId w:val="10"/>
  </w:num>
  <w:num w:numId="10">
    <w:abstractNumId w:val="17"/>
  </w:num>
  <w:num w:numId="11">
    <w:abstractNumId w:val="16"/>
  </w:num>
  <w:num w:numId="12">
    <w:abstractNumId w:val="1"/>
  </w:num>
  <w:num w:numId="13">
    <w:abstractNumId w:val="20"/>
  </w:num>
  <w:num w:numId="14">
    <w:abstractNumId w:val="12"/>
  </w:num>
  <w:num w:numId="15">
    <w:abstractNumId w:val="11"/>
  </w:num>
  <w:num w:numId="16">
    <w:abstractNumId w:val="13"/>
  </w:num>
  <w:num w:numId="17">
    <w:abstractNumId w:val="18"/>
  </w:num>
  <w:num w:numId="18">
    <w:abstractNumId w:val="6"/>
  </w:num>
  <w:num w:numId="19">
    <w:abstractNumId w:val="3"/>
  </w:num>
  <w:num w:numId="20">
    <w:abstractNumId w:val="9"/>
  </w:num>
  <w:num w:numId="21">
    <w:abstractNumId w:val="0"/>
  </w:num>
  <w:numIdMacAtCleanup w:val="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gor P">
    <w15:presenceInfo w15:providerId="Windows Live" w15:userId="7737d41aee9391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hideSpellingErrors/>
  <w:hideGrammaticalErrors/>
  <w:activeWritingStyle w:appName="MSWord" w:lang="en-US" w:vendorID="64" w:dllVersion="0" w:nlCheck="1" w:checkStyle="1"/>
  <w:activeWritingStyle w:appName="MSWord" w:lang="fr-FR" w:vendorID="64" w:dllVersion="0" w:nlCheck="1" w:checkStyle="1"/>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A7D"/>
    <w:rsid w:val="00003F33"/>
    <w:rsid w:val="00015EFC"/>
    <w:rsid w:val="00016667"/>
    <w:rsid w:val="00017134"/>
    <w:rsid w:val="000238B4"/>
    <w:rsid w:val="000266EB"/>
    <w:rsid w:val="00027E35"/>
    <w:rsid w:val="00042736"/>
    <w:rsid w:val="000449DE"/>
    <w:rsid w:val="00053EEB"/>
    <w:rsid w:val="0005627D"/>
    <w:rsid w:val="000655B2"/>
    <w:rsid w:val="00071C48"/>
    <w:rsid w:val="00072806"/>
    <w:rsid w:val="000732BD"/>
    <w:rsid w:val="0007547E"/>
    <w:rsid w:val="00075868"/>
    <w:rsid w:val="000760C2"/>
    <w:rsid w:val="00077BD1"/>
    <w:rsid w:val="000805E7"/>
    <w:rsid w:val="00080961"/>
    <w:rsid w:val="00083366"/>
    <w:rsid w:val="00093C9A"/>
    <w:rsid w:val="000A221D"/>
    <w:rsid w:val="000A631D"/>
    <w:rsid w:val="000B2DF0"/>
    <w:rsid w:val="000B74EE"/>
    <w:rsid w:val="000D179D"/>
    <w:rsid w:val="000D382B"/>
    <w:rsid w:val="000D48C3"/>
    <w:rsid w:val="000E17CA"/>
    <w:rsid w:val="000E2F0D"/>
    <w:rsid w:val="000F10C5"/>
    <w:rsid w:val="000F71DD"/>
    <w:rsid w:val="000F728D"/>
    <w:rsid w:val="00100CB3"/>
    <w:rsid w:val="00114869"/>
    <w:rsid w:val="00115FE7"/>
    <w:rsid w:val="001172A3"/>
    <w:rsid w:val="0011783D"/>
    <w:rsid w:val="00125557"/>
    <w:rsid w:val="00131557"/>
    <w:rsid w:val="00131FCC"/>
    <w:rsid w:val="00133FD3"/>
    <w:rsid w:val="001444A4"/>
    <w:rsid w:val="001450EC"/>
    <w:rsid w:val="00153B97"/>
    <w:rsid w:val="00153C1F"/>
    <w:rsid w:val="00156E07"/>
    <w:rsid w:val="00167F31"/>
    <w:rsid w:val="00171A18"/>
    <w:rsid w:val="0018166A"/>
    <w:rsid w:val="0018681F"/>
    <w:rsid w:val="0019016A"/>
    <w:rsid w:val="001A0200"/>
    <w:rsid w:val="001B0564"/>
    <w:rsid w:val="001B3034"/>
    <w:rsid w:val="001B4AB7"/>
    <w:rsid w:val="001B6AA8"/>
    <w:rsid w:val="001B7821"/>
    <w:rsid w:val="001D122F"/>
    <w:rsid w:val="001D4F5D"/>
    <w:rsid w:val="001D7257"/>
    <w:rsid w:val="001E3D14"/>
    <w:rsid w:val="001E59DC"/>
    <w:rsid w:val="001E69CB"/>
    <w:rsid w:val="001E71B5"/>
    <w:rsid w:val="00211841"/>
    <w:rsid w:val="0021732D"/>
    <w:rsid w:val="00217762"/>
    <w:rsid w:val="00224680"/>
    <w:rsid w:val="00225D1F"/>
    <w:rsid w:val="00252B40"/>
    <w:rsid w:val="0025430B"/>
    <w:rsid w:val="0026067F"/>
    <w:rsid w:val="0027379A"/>
    <w:rsid w:val="002762BF"/>
    <w:rsid w:val="00283FF8"/>
    <w:rsid w:val="002968C4"/>
    <w:rsid w:val="00296FEA"/>
    <w:rsid w:val="002A50D9"/>
    <w:rsid w:val="002C4134"/>
    <w:rsid w:val="002C41CB"/>
    <w:rsid w:val="002C4568"/>
    <w:rsid w:val="002D6386"/>
    <w:rsid w:val="002E359C"/>
    <w:rsid w:val="002E406B"/>
    <w:rsid w:val="002E466B"/>
    <w:rsid w:val="003029B1"/>
    <w:rsid w:val="00303616"/>
    <w:rsid w:val="00303776"/>
    <w:rsid w:val="00304E17"/>
    <w:rsid w:val="00311FD4"/>
    <w:rsid w:val="00313AC1"/>
    <w:rsid w:val="003144FF"/>
    <w:rsid w:val="00315411"/>
    <w:rsid w:val="00315CC3"/>
    <w:rsid w:val="00321E64"/>
    <w:rsid w:val="003275D3"/>
    <w:rsid w:val="00335B98"/>
    <w:rsid w:val="00341596"/>
    <w:rsid w:val="003417EF"/>
    <w:rsid w:val="00355C68"/>
    <w:rsid w:val="003656EE"/>
    <w:rsid w:val="003744BD"/>
    <w:rsid w:val="00374CE2"/>
    <w:rsid w:val="0038042D"/>
    <w:rsid w:val="00381F28"/>
    <w:rsid w:val="0038448D"/>
    <w:rsid w:val="00384AEB"/>
    <w:rsid w:val="0039019A"/>
    <w:rsid w:val="00391CAA"/>
    <w:rsid w:val="003960BF"/>
    <w:rsid w:val="003A2319"/>
    <w:rsid w:val="003A2377"/>
    <w:rsid w:val="003B13E7"/>
    <w:rsid w:val="003C1DC3"/>
    <w:rsid w:val="003C355E"/>
    <w:rsid w:val="003E2CA1"/>
    <w:rsid w:val="003E542E"/>
    <w:rsid w:val="003E561D"/>
    <w:rsid w:val="003E712D"/>
    <w:rsid w:val="003F44C7"/>
    <w:rsid w:val="003F55A9"/>
    <w:rsid w:val="003F695D"/>
    <w:rsid w:val="00403A24"/>
    <w:rsid w:val="00406D89"/>
    <w:rsid w:val="00410688"/>
    <w:rsid w:val="00417EB8"/>
    <w:rsid w:val="00422558"/>
    <w:rsid w:val="00423C73"/>
    <w:rsid w:val="004321F2"/>
    <w:rsid w:val="004332FD"/>
    <w:rsid w:val="00436D2C"/>
    <w:rsid w:val="00450198"/>
    <w:rsid w:val="00453A9F"/>
    <w:rsid w:val="004551C1"/>
    <w:rsid w:val="0046132F"/>
    <w:rsid w:val="00462979"/>
    <w:rsid w:val="00464ED5"/>
    <w:rsid w:val="004672B4"/>
    <w:rsid w:val="00486CA6"/>
    <w:rsid w:val="00486DE0"/>
    <w:rsid w:val="00492291"/>
    <w:rsid w:val="00496E1D"/>
    <w:rsid w:val="004A4C29"/>
    <w:rsid w:val="004B19D7"/>
    <w:rsid w:val="004B2CCC"/>
    <w:rsid w:val="004B3516"/>
    <w:rsid w:val="004B57A7"/>
    <w:rsid w:val="004B6BFE"/>
    <w:rsid w:val="004B70DA"/>
    <w:rsid w:val="004E21BD"/>
    <w:rsid w:val="004E29A1"/>
    <w:rsid w:val="004E3C25"/>
    <w:rsid w:val="00504754"/>
    <w:rsid w:val="00505186"/>
    <w:rsid w:val="0050650A"/>
    <w:rsid w:val="00516045"/>
    <w:rsid w:val="00525340"/>
    <w:rsid w:val="005375CB"/>
    <w:rsid w:val="00537647"/>
    <w:rsid w:val="0054775F"/>
    <w:rsid w:val="00551F4C"/>
    <w:rsid w:val="00553D74"/>
    <w:rsid w:val="00560262"/>
    <w:rsid w:val="00563312"/>
    <w:rsid w:val="00571ACD"/>
    <w:rsid w:val="0057487A"/>
    <w:rsid w:val="00575C31"/>
    <w:rsid w:val="0058563C"/>
    <w:rsid w:val="005A6BA4"/>
    <w:rsid w:val="005B1E2F"/>
    <w:rsid w:val="005B3BAC"/>
    <w:rsid w:val="005B64B5"/>
    <w:rsid w:val="005C1A2F"/>
    <w:rsid w:val="005D2D9C"/>
    <w:rsid w:val="005D471B"/>
    <w:rsid w:val="005D7477"/>
    <w:rsid w:val="005E0A96"/>
    <w:rsid w:val="005E399A"/>
    <w:rsid w:val="005F3880"/>
    <w:rsid w:val="005F5C6F"/>
    <w:rsid w:val="006021DE"/>
    <w:rsid w:val="00602BCB"/>
    <w:rsid w:val="0060703A"/>
    <w:rsid w:val="00613F25"/>
    <w:rsid w:val="006257A4"/>
    <w:rsid w:val="00627287"/>
    <w:rsid w:val="006306BB"/>
    <w:rsid w:val="00634933"/>
    <w:rsid w:val="006368B9"/>
    <w:rsid w:val="00644D5B"/>
    <w:rsid w:val="00653ECC"/>
    <w:rsid w:val="0066396F"/>
    <w:rsid w:val="00665184"/>
    <w:rsid w:val="00665DA1"/>
    <w:rsid w:val="00671E00"/>
    <w:rsid w:val="006748CC"/>
    <w:rsid w:val="00694C45"/>
    <w:rsid w:val="006B227F"/>
    <w:rsid w:val="006B319C"/>
    <w:rsid w:val="006C474D"/>
    <w:rsid w:val="006D0EE3"/>
    <w:rsid w:val="006D406A"/>
    <w:rsid w:val="006E0439"/>
    <w:rsid w:val="006E5398"/>
    <w:rsid w:val="006E7E25"/>
    <w:rsid w:val="006F03AD"/>
    <w:rsid w:val="006F699A"/>
    <w:rsid w:val="00724245"/>
    <w:rsid w:val="007435A2"/>
    <w:rsid w:val="00744F89"/>
    <w:rsid w:val="0074588F"/>
    <w:rsid w:val="007466CC"/>
    <w:rsid w:val="00747BCB"/>
    <w:rsid w:val="00751527"/>
    <w:rsid w:val="007538C0"/>
    <w:rsid w:val="00753B5B"/>
    <w:rsid w:val="007541E9"/>
    <w:rsid w:val="0075474E"/>
    <w:rsid w:val="00764373"/>
    <w:rsid w:val="0076636D"/>
    <w:rsid w:val="00770DEC"/>
    <w:rsid w:val="00776BF6"/>
    <w:rsid w:val="00777401"/>
    <w:rsid w:val="00780339"/>
    <w:rsid w:val="0078467B"/>
    <w:rsid w:val="007855FC"/>
    <w:rsid w:val="00786114"/>
    <w:rsid w:val="007956CF"/>
    <w:rsid w:val="007A1CF5"/>
    <w:rsid w:val="007A2FD1"/>
    <w:rsid w:val="007B2DDC"/>
    <w:rsid w:val="007B3685"/>
    <w:rsid w:val="007C385D"/>
    <w:rsid w:val="007C3CE3"/>
    <w:rsid w:val="007C7095"/>
    <w:rsid w:val="007D2FE1"/>
    <w:rsid w:val="007D503A"/>
    <w:rsid w:val="007F065E"/>
    <w:rsid w:val="007F47E2"/>
    <w:rsid w:val="007F6E68"/>
    <w:rsid w:val="008053A4"/>
    <w:rsid w:val="008352D0"/>
    <w:rsid w:val="00842A24"/>
    <w:rsid w:val="00847329"/>
    <w:rsid w:val="00847837"/>
    <w:rsid w:val="00847996"/>
    <w:rsid w:val="00864D21"/>
    <w:rsid w:val="0086710C"/>
    <w:rsid w:val="00872A7D"/>
    <w:rsid w:val="00880F27"/>
    <w:rsid w:val="0088234D"/>
    <w:rsid w:val="00887394"/>
    <w:rsid w:val="008921DE"/>
    <w:rsid w:val="00892823"/>
    <w:rsid w:val="00893422"/>
    <w:rsid w:val="00895DCD"/>
    <w:rsid w:val="00897769"/>
    <w:rsid w:val="008A5AAF"/>
    <w:rsid w:val="008B0D5F"/>
    <w:rsid w:val="008B3EEB"/>
    <w:rsid w:val="008F2AAB"/>
    <w:rsid w:val="00902211"/>
    <w:rsid w:val="00902627"/>
    <w:rsid w:val="009049DF"/>
    <w:rsid w:val="009062AD"/>
    <w:rsid w:val="0091290F"/>
    <w:rsid w:val="00914939"/>
    <w:rsid w:val="00915B43"/>
    <w:rsid w:val="00921699"/>
    <w:rsid w:val="009220D9"/>
    <w:rsid w:val="0092608F"/>
    <w:rsid w:val="00937156"/>
    <w:rsid w:val="00957C6A"/>
    <w:rsid w:val="00964F81"/>
    <w:rsid w:val="0097193C"/>
    <w:rsid w:val="00973C40"/>
    <w:rsid w:val="00974A50"/>
    <w:rsid w:val="009805F2"/>
    <w:rsid w:val="00985CE2"/>
    <w:rsid w:val="00997F25"/>
    <w:rsid w:val="009B2B73"/>
    <w:rsid w:val="009C60EA"/>
    <w:rsid w:val="009D0554"/>
    <w:rsid w:val="009D7F6E"/>
    <w:rsid w:val="009E0BF6"/>
    <w:rsid w:val="009E34E8"/>
    <w:rsid w:val="009E40D1"/>
    <w:rsid w:val="009E6646"/>
    <w:rsid w:val="009F0D7E"/>
    <w:rsid w:val="009F36B7"/>
    <w:rsid w:val="009F6B8B"/>
    <w:rsid w:val="00A028AD"/>
    <w:rsid w:val="00A05ABD"/>
    <w:rsid w:val="00A1367C"/>
    <w:rsid w:val="00A21C13"/>
    <w:rsid w:val="00A32666"/>
    <w:rsid w:val="00A36787"/>
    <w:rsid w:val="00A375DD"/>
    <w:rsid w:val="00A42898"/>
    <w:rsid w:val="00A44FF4"/>
    <w:rsid w:val="00A47D2B"/>
    <w:rsid w:val="00A508FB"/>
    <w:rsid w:val="00A54181"/>
    <w:rsid w:val="00A63B9D"/>
    <w:rsid w:val="00A7352F"/>
    <w:rsid w:val="00A805D5"/>
    <w:rsid w:val="00A80718"/>
    <w:rsid w:val="00A80C09"/>
    <w:rsid w:val="00A81D5C"/>
    <w:rsid w:val="00A83047"/>
    <w:rsid w:val="00A84E43"/>
    <w:rsid w:val="00A857E7"/>
    <w:rsid w:val="00A90749"/>
    <w:rsid w:val="00A93349"/>
    <w:rsid w:val="00A93F4E"/>
    <w:rsid w:val="00A94E40"/>
    <w:rsid w:val="00A9561B"/>
    <w:rsid w:val="00A97BEC"/>
    <w:rsid w:val="00AB3674"/>
    <w:rsid w:val="00AB7788"/>
    <w:rsid w:val="00AC01F9"/>
    <w:rsid w:val="00AC1773"/>
    <w:rsid w:val="00AC5339"/>
    <w:rsid w:val="00AC73B6"/>
    <w:rsid w:val="00AC7AB9"/>
    <w:rsid w:val="00AC7B83"/>
    <w:rsid w:val="00AD0922"/>
    <w:rsid w:val="00AD1DC0"/>
    <w:rsid w:val="00AD3262"/>
    <w:rsid w:val="00AD75DC"/>
    <w:rsid w:val="00AE5E2F"/>
    <w:rsid w:val="00AE6735"/>
    <w:rsid w:val="00AE7CB3"/>
    <w:rsid w:val="00AF22DB"/>
    <w:rsid w:val="00AF252A"/>
    <w:rsid w:val="00AF4BCC"/>
    <w:rsid w:val="00AF55EF"/>
    <w:rsid w:val="00AF6DB3"/>
    <w:rsid w:val="00B001B4"/>
    <w:rsid w:val="00B12EEE"/>
    <w:rsid w:val="00B14928"/>
    <w:rsid w:val="00B212E4"/>
    <w:rsid w:val="00B21CF7"/>
    <w:rsid w:val="00B21DD9"/>
    <w:rsid w:val="00B23CAE"/>
    <w:rsid w:val="00B3040B"/>
    <w:rsid w:val="00B35D0D"/>
    <w:rsid w:val="00B36D00"/>
    <w:rsid w:val="00B41311"/>
    <w:rsid w:val="00B415A2"/>
    <w:rsid w:val="00B41A33"/>
    <w:rsid w:val="00B608EB"/>
    <w:rsid w:val="00B64569"/>
    <w:rsid w:val="00B64CCE"/>
    <w:rsid w:val="00B716AE"/>
    <w:rsid w:val="00B75725"/>
    <w:rsid w:val="00B8060B"/>
    <w:rsid w:val="00B822CB"/>
    <w:rsid w:val="00B841B5"/>
    <w:rsid w:val="00B921A4"/>
    <w:rsid w:val="00B95DEC"/>
    <w:rsid w:val="00BA5D5C"/>
    <w:rsid w:val="00BA68AF"/>
    <w:rsid w:val="00BB0942"/>
    <w:rsid w:val="00BB162C"/>
    <w:rsid w:val="00BB4132"/>
    <w:rsid w:val="00BC2833"/>
    <w:rsid w:val="00BC3C73"/>
    <w:rsid w:val="00BD016C"/>
    <w:rsid w:val="00BD696E"/>
    <w:rsid w:val="00BE5A71"/>
    <w:rsid w:val="00BE7DAF"/>
    <w:rsid w:val="00BF365E"/>
    <w:rsid w:val="00C000DD"/>
    <w:rsid w:val="00C008A9"/>
    <w:rsid w:val="00C02157"/>
    <w:rsid w:val="00C04EB4"/>
    <w:rsid w:val="00C0549D"/>
    <w:rsid w:val="00C07335"/>
    <w:rsid w:val="00C15DF9"/>
    <w:rsid w:val="00C226F4"/>
    <w:rsid w:val="00C27601"/>
    <w:rsid w:val="00C307BB"/>
    <w:rsid w:val="00C3183C"/>
    <w:rsid w:val="00C339E3"/>
    <w:rsid w:val="00C41D7A"/>
    <w:rsid w:val="00C470D2"/>
    <w:rsid w:val="00C50F48"/>
    <w:rsid w:val="00C51603"/>
    <w:rsid w:val="00C53204"/>
    <w:rsid w:val="00C607C5"/>
    <w:rsid w:val="00C7610B"/>
    <w:rsid w:val="00C80773"/>
    <w:rsid w:val="00C8082C"/>
    <w:rsid w:val="00C97C67"/>
    <w:rsid w:val="00CA1D7D"/>
    <w:rsid w:val="00CA4B47"/>
    <w:rsid w:val="00CA500C"/>
    <w:rsid w:val="00CB20F1"/>
    <w:rsid w:val="00CC1092"/>
    <w:rsid w:val="00CC1868"/>
    <w:rsid w:val="00CC53EC"/>
    <w:rsid w:val="00CC7255"/>
    <w:rsid w:val="00CE1536"/>
    <w:rsid w:val="00CF7D80"/>
    <w:rsid w:val="00D104EB"/>
    <w:rsid w:val="00D13E63"/>
    <w:rsid w:val="00D2587E"/>
    <w:rsid w:val="00D37173"/>
    <w:rsid w:val="00D41779"/>
    <w:rsid w:val="00D450C3"/>
    <w:rsid w:val="00D65999"/>
    <w:rsid w:val="00D7477F"/>
    <w:rsid w:val="00D74ACB"/>
    <w:rsid w:val="00D81A74"/>
    <w:rsid w:val="00D833E4"/>
    <w:rsid w:val="00D85CE0"/>
    <w:rsid w:val="00D85D9F"/>
    <w:rsid w:val="00D87B4C"/>
    <w:rsid w:val="00D913AB"/>
    <w:rsid w:val="00D93107"/>
    <w:rsid w:val="00D93B84"/>
    <w:rsid w:val="00DA3534"/>
    <w:rsid w:val="00DA3EF0"/>
    <w:rsid w:val="00DA45B3"/>
    <w:rsid w:val="00DA534D"/>
    <w:rsid w:val="00DA7DC4"/>
    <w:rsid w:val="00DB02AF"/>
    <w:rsid w:val="00DB12E6"/>
    <w:rsid w:val="00DC0439"/>
    <w:rsid w:val="00DC06DC"/>
    <w:rsid w:val="00DC1873"/>
    <w:rsid w:val="00DD6DE7"/>
    <w:rsid w:val="00DF4F20"/>
    <w:rsid w:val="00DF52EC"/>
    <w:rsid w:val="00DF5FA5"/>
    <w:rsid w:val="00E0451E"/>
    <w:rsid w:val="00E07FDF"/>
    <w:rsid w:val="00E219EA"/>
    <w:rsid w:val="00E314A5"/>
    <w:rsid w:val="00E33301"/>
    <w:rsid w:val="00E33A30"/>
    <w:rsid w:val="00E365FE"/>
    <w:rsid w:val="00E44F3B"/>
    <w:rsid w:val="00E464A4"/>
    <w:rsid w:val="00E6059A"/>
    <w:rsid w:val="00E608B8"/>
    <w:rsid w:val="00E63789"/>
    <w:rsid w:val="00E653D6"/>
    <w:rsid w:val="00E71329"/>
    <w:rsid w:val="00E73680"/>
    <w:rsid w:val="00E7502B"/>
    <w:rsid w:val="00E84BC5"/>
    <w:rsid w:val="00E93CC9"/>
    <w:rsid w:val="00EB44D4"/>
    <w:rsid w:val="00EB4EA5"/>
    <w:rsid w:val="00EB5B0F"/>
    <w:rsid w:val="00EB6343"/>
    <w:rsid w:val="00EC7D1F"/>
    <w:rsid w:val="00ED19D7"/>
    <w:rsid w:val="00ED491A"/>
    <w:rsid w:val="00ED6245"/>
    <w:rsid w:val="00F02100"/>
    <w:rsid w:val="00F0384C"/>
    <w:rsid w:val="00F059C7"/>
    <w:rsid w:val="00F10BD4"/>
    <w:rsid w:val="00F20C7B"/>
    <w:rsid w:val="00F22BF2"/>
    <w:rsid w:val="00F30CC8"/>
    <w:rsid w:val="00F30D1C"/>
    <w:rsid w:val="00F316C6"/>
    <w:rsid w:val="00F3533B"/>
    <w:rsid w:val="00F45D24"/>
    <w:rsid w:val="00F46802"/>
    <w:rsid w:val="00F5462E"/>
    <w:rsid w:val="00F67987"/>
    <w:rsid w:val="00F86AA3"/>
    <w:rsid w:val="00F94555"/>
    <w:rsid w:val="00F94A1B"/>
    <w:rsid w:val="00FB1F2B"/>
    <w:rsid w:val="00FC0611"/>
    <w:rsid w:val="00FC0D0E"/>
    <w:rsid w:val="00FC1516"/>
    <w:rsid w:val="00FC6F2E"/>
    <w:rsid w:val="00FD0729"/>
    <w:rsid w:val="00FD3DC0"/>
    <w:rsid w:val="00FE0754"/>
    <w:rsid w:val="00FE29C6"/>
    <w:rsid w:val="00FE2DEC"/>
    <w:rsid w:val="00FE35CC"/>
    <w:rsid w:val="00FE417F"/>
    <w:rsid w:val="00FE5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2EC03C53"/>
  <w15:chartTrackingRefBased/>
  <w15:docId w15:val="{B5183B6A-4F36-4521-A20D-A378C2BAA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qFormat/>
    <w:rsid w:val="005D471B"/>
    <w:pPr>
      <w:keepNext/>
      <w:spacing w:before="600"/>
      <w:outlineLvl w:val="0"/>
    </w:pPr>
    <w:rPr>
      <w:rFonts w:ascii="Arial" w:hAnsi="Arial" w:cs="Arial"/>
      <w:sz w:val="24"/>
    </w:rPr>
  </w:style>
  <w:style w:type="paragraph" w:styleId="berschrift2">
    <w:name w:val="heading 2"/>
    <w:basedOn w:val="Standard"/>
    <w:next w:val="Standard"/>
    <w:qFormat/>
    <w:rsid w:val="005D471B"/>
    <w:pPr>
      <w:keepNext/>
      <w:spacing w:before="360"/>
      <w:outlineLvl w:val="1"/>
    </w:pPr>
    <w:rPr>
      <w:rFonts w:ascii="Arial" w:hAnsi="Arial"/>
      <w:b/>
      <w:sz w:val="24"/>
      <w:szCs w:val="24"/>
    </w:rPr>
  </w:style>
  <w:style w:type="paragraph" w:styleId="berschrift3">
    <w:name w:val="heading 3"/>
    <w:basedOn w:val="Standard"/>
    <w:next w:val="Standard"/>
    <w:qFormat/>
    <w:pPr>
      <w:keepNext/>
      <w:outlineLvl w:val="2"/>
    </w:pPr>
    <w:rPr>
      <w:rFonts w:ascii="Arial" w:hAnsi="Arial"/>
      <w:b/>
      <w:bCs/>
      <w:sz w:val="24"/>
    </w:rPr>
  </w:style>
  <w:style w:type="paragraph" w:styleId="berschrift4">
    <w:name w:val="heading 4"/>
    <w:basedOn w:val="Standard"/>
    <w:next w:val="Standard"/>
    <w:qFormat/>
    <w:rsid w:val="00516045"/>
    <w:pPr>
      <w:keepNext/>
      <w:spacing w:before="360"/>
      <w:outlineLvl w:val="3"/>
    </w:pPr>
    <w:rPr>
      <w:rFonts w:ascii="Arial" w:hAnsi="Arial"/>
      <w:i/>
      <w:iCs/>
      <w:sz w:val="24"/>
    </w:rPr>
  </w:style>
  <w:style w:type="paragraph" w:styleId="berschrift5">
    <w:name w:val="heading 5"/>
    <w:basedOn w:val="Standard"/>
    <w:next w:val="Standard"/>
    <w:qFormat/>
    <w:pPr>
      <w:keepNext/>
      <w:outlineLvl w:val="4"/>
    </w:pPr>
    <w:rPr>
      <w:rFonts w:ascii="Arial" w:hAnsi="Arial"/>
      <w:b/>
      <w:bCs/>
      <w:sz w:val="26"/>
    </w:rPr>
  </w:style>
  <w:style w:type="paragraph" w:styleId="berschrift6">
    <w:name w:val="heading 6"/>
    <w:basedOn w:val="Standard"/>
    <w:next w:val="Standard"/>
    <w:qFormat/>
    <w:pPr>
      <w:keepNext/>
      <w:outlineLvl w:val="5"/>
    </w:pPr>
    <w:rPr>
      <w:rFonts w:ascii="Arial" w:hAnsi="Arial" w:cs="Arial"/>
      <w:b/>
      <w:bCs/>
      <w:snapToGrid w:val="0"/>
      <w:color w:val="000000"/>
      <w:sz w:val="24"/>
    </w:rPr>
  </w:style>
  <w:style w:type="paragraph" w:styleId="berschrift7">
    <w:name w:val="heading 7"/>
    <w:basedOn w:val="Standard"/>
    <w:next w:val="Standard"/>
    <w:qFormat/>
    <w:pPr>
      <w:keepNext/>
      <w:outlineLvl w:val="6"/>
    </w:pPr>
    <w:rPr>
      <w:rFonts w:ascii="Arial" w:hAnsi="Arial" w:cs="Arial"/>
    </w:rPr>
  </w:style>
  <w:style w:type="paragraph" w:styleId="berschrift8">
    <w:name w:val="heading 8"/>
    <w:basedOn w:val="Standard"/>
    <w:next w:val="Standard"/>
    <w:qFormat/>
    <w:pPr>
      <w:keepNext/>
      <w:jc w:val="center"/>
      <w:outlineLvl w:val="7"/>
    </w:pPr>
    <w:rPr>
      <w:rFonts w:ascii="Arial" w:hAnsi="Arial"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tyle1">
    <w:name w:val="Style1"/>
    <w:basedOn w:val="NurText"/>
    <w:rPr>
      <w:rFonts w:ascii="Times New Roman" w:hAnsi="Times New Roman"/>
      <w:b/>
    </w:rPr>
  </w:style>
  <w:style w:type="paragraph" w:styleId="NurText">
    <w:name w:val="Plain Text"/>
    <w:basedOn w:val="Standard"/>
    <w:rPr>
      <w:rFonts w:ascii="Courier New" w:hAnsi="Courier New"/>
    </w:rPr>
  </w:style>
  <w:style w:type="paragraph" w:styleId="Funotentext">
    <w:name w:val="footnote text"/>
    <w:basedOn w:val="Standard"/>
    <w:link w:val="FunotentextZchn"/>
    <w:semiHidden/>
  </w:style>
  <w:style w:type="paragraph" w:styleId="Textkrper">
    <w:name w:val="Body Text"/>
    <w:basedOn w:val="Standard"/>
    <w:link w:val="TextkrperZchn"/>
    <w:rsid w:val="00341596"/>
    <w:pPr>
      <w:spacing w:before="240" w:line="360" w:lineRule="auto"/>
      <w:jc w:val="both"/>
    </w:pPr>
    <w:rPr>
      <w:sz w:val="24"/>
    </w:rPr>
  </w:style>
  <w:style w:type="character" w:styleId="Fett">
    <w:name w:val="Strong"/>
    <w:basedOn w:val="Absatz-Standardschriftart"/>
    <w:qFormat/>
    <w:rPr>
      <w:b/>
    </w:rPr>
  </w:style>
  <w:style w:type="character" w:styleId="Hyperlink">
    <w:name w:val="Hyperlink"/>
    <w:basedOn w:val="Absatz-Standardschriftart"/>
    <w:uiPriority w:val="99"/>
    <w:rPr>
      <w:color w:val="0000FF"/>
      <w:u w:val="single"/>
    </w:rPr>
  </w:style>
  <w:style w:type="character" w:styleId="BesuchterLink">
    <w:name w:val="FollowedHyperlink"/>
    <w:basedOn w:val="Absatz-Standardschriftart"/>
    <w:rPr>
      <w:color w:val="800080"/>
      <w:u w:val="single"/>
    </w:rPr>
  </w:style>
  <w:style w:type="paragraph" w:styleId="Sprechblasentext">
    <w:name w:val="Balloon Text"/>
    <w:basedOn w:val="Standard"/>
    <w:semiHidden/>
    <w:rPr>
      <w:rFonts w:ascii="Tahoma" w:hAnsi="Tahoma" w:cs="Tahoma"/>
      <w:sz w:val="16"/>
      <w:szCs w:val="16"/>
    </w:rPr>
  </w:style>
  <w:style w:type="character" w:customStyle="1" w:styleId="Heading6Char">
    <w:name w:val="Heading 6 Char"/>
    <w:basedOn w:val="Absatz-Standardschriftart"/>
    <w:rPr>
      <w:rFonts w:ascii="Arial" w:hAnsi="Arial" w:cs="Arial"/>
      <w:b/>
      <w:bCs/>
      <w:snapToGrid w:val="0"/>
      <w:color w:val="000000"/>
      <w:sz w:val="24"/>
      <w:lang w:val="en-US" w:eastAsia="en-US" w:bidi="ar-SA"/>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cs="Courier New"/>
    </w:rPr>
  </w:style>
  <w:style w:type="character" w:styleId="Kommentarzeichen">
    <w:name w:val="annotation reference"/>
    <w:basedOn w:val="Absatz-Standardschriftart"/>
    <w:semiHidden/>
    <w:rPr>
      <w:sz w:val="16"/>
      <w:szCs w:val="16"/>
    </w:rPr>
  </w:style>
  <w:style w:type="paragraph" w:styleId="Verzeichnis1">
    <w:name w:val="toc 1"/>
    <w:basedOn w:val="Style1"/>
    <w:next w:val="Standard"/>
    <w:autoRedefine/>
    <w:uiPriority w:val="39"/>
    <w:rPr>
      <w:rFonts w:ascii="Courier New" w:hAnsi="Courier New"/>
    </w:rPr>
  </w:style>
  <w:style w:type="paragraph" w:styleId="Kommentartext">
    <w:name w:val="annotation text"/>
    <w:basedOn w:val="Standard"/>
    <w:semiHidden/>
  </w:style>
  <w:style w:type="paragraph" w:styleId="Kommentarthema">
    <w:name w:val="annotation subject"/>
    <w:basedOn w:val="Kommentartext"/>
    <w:next w:val="Kommentartext"/>
    <w:semiHidden/>
    <w:rPr>
      <w:b/>
      <w:bCs/>
    </w:rPr>
  </w:style>
  <w:style w:type="character" w:customStyle="1" w:styleId="BodyTextChar">
    <w:name w:val="Body Text Char"/>
    <w:basedOn w:val="Absatz-Standardschriftart"/>
    <w:rPr>
      <w:rFonts w:ascii="Arial" w:hAnsi="Arial"/>
      <w:sz w:val="24"/>
      <w:lang w:val="en-US" w:eastAsia="en-US" w:bidi="ar-SA"/>
    </w:rPr>
  </w:style>
  <w:style w:type="character" w:customStyle="1" w:styleId="Heading5Char">
    <w:name w:val="Heading 5 Char"/>
    <w:basedOn w:val="Absatz-Standardschriftart"/>
    <w:rPr>
      <w:rFonts w:ascii="Arial" w:hAnsi="Arial"/>
      <w:b/>
      <w:bCs/>
      <w:sz w:val="26"/>
      <w:lang w:val="en-US" w:eastAsia="en-US" w:bidi="ar-SA"/>
    </w:rPr>
  </w:style>
  <w:style w:type="character" w:customStyle="1" w:styleId="Heading4Char">
    <w:name w:val="Heading 4 Char"/>
    <w:basedOn w:val="Absatz-Standardschriftart"/>
    <w:rPr>
      <w:rFonts w:ascii="Arial" w:hAnsi="Arial"/>
      <w:i/>
      <w:iCs/>
      <w:sz w:val="24"/>
      <w:lang w:val="en-US" w:eastAsia="en-US" w:bidi="ar-SA"/>
    </w:rPr>
  </w:style>
  <w:style w:type="paragraph" w:styleId="Fuzeile">
    <w:name w:val="footer"/>
    <w:basedOn w:val="Standard"/>
    <w:pPr>
      <w:tabs>
        <w:tab w:val="center" w:pos="4320"/>
        <w:tab w:val="right" w:pos="8640"/>
      </w:tabs>
    </w:pPr>
  </w:style>
  <w:style w:type="character" w:styleId="Seitenzahl">
    <w:name w:val="page number"/>
    <w:basedOn w:val="Absatz-Standardschriftart"/>
  </w:style>
  <w:style w:type="character" w:customStyle="1" w:styleId="TextkrperZchn">
    <w:name w:val="Textkörper Zchn"/>
    <w:basedOn w:val="Absatz-Standardschriftart"/>
    <w:link w:val="Textkrper"/>
    <w:rsid w:val="00341596"/>
    <w:rPr>
      <w:sz w:val="24"/>
      <w:lang w:val="en-US" w:eastAsia="en-US" w:bidi="ar-SA"/>
    </w:rPr>
  </w:style>
  <w:style w:type="paragraph" w:customStyle="1" w:styleId="Heading112ptBold">
    <w:name w:val="Heading 1 + 12 pt Bold"/>
    <w:basedOn w:val="berschrift1"/>
    <w:rPr>
      <w:b/>
      <w:szCs w:val="24"/>
    </w:rPr>
  </w:style>
  <w:style w:type="paragraph" w:customStyle="1" w:styleId="StyleBodyTextBottomDoublesolidlinesAuto075ptLine">
    <w:name w:val="Style Body Text + Bottom: (Double solid lines Auto  075 pt Line ..."/>
    <w:basedOn w:val="Textkrper"/>
    <w:rsid w:val="00C02157"/>
    <w:pPr>
      <w:pBdr>
        <w:bottom w:val="double" w:sz="6" w:space="1" w:color="auto"/>
      </w:pBdr>
      <w:spacing w:before="120"/>
    </w:pPr>
    <w:rPr>
      <w:szCs w:val="24"/>
    </w:rPr>
  </w:style>
  <w:style w:type="paragraph" w:styleId="Dokumentstruktur">
    <w:name w:val="Document Map"/>
    <w:basedOn w:val="Standard"/>
    <w:semiHidden/>
    <w:pPr>
      <w:shd w:val="clear" w:color="auto" w:fill="000080"/>
    </w:pPr>
    <w:rPr>
      <w:rFonts w:ascii="Tahoma" w:hAnsi="Tahoma" w:cs="Tahoma"/>
    </w:rPr>
  </w:style>
  <w:style w:type="paragraph" w:styleId="Verzeichnis2">
    <w:name w:val="toc 2"/>
    <w:basedOn w:val="Standard"/>
    <w:next w:val="Standard"/>
    <w:autoRedefine/>
    <w:uiPriority w:val="39"/>
    <w:pPr>
      <w:tabs>
        <w:tab w:val="right" w:leader="dot" w:pos="8630"/>
      </w:tabs>
      <w:ind w:left="200"/>
    </w:pPr>
    <w:rPr>
      <w:rFonts w:ascii="Arial" w:hAnsi="Arial" w:cs="Arial"/>
      <w:b/>
      <w:bCs/>
      <w:noProof/>
    </w:rPr>
  </w:style>
  <w:style w:type="paragraph" w:styleId="Verzeichnis3">
    <w:name w:val="toc 3"/>
    <w:basedOn w:val="Standard"/>
    <w:next w:val="Standard"/>
    <w:autoRedefine/>
    <w:uiPriority w:val="39"/>
    <w:pPr>
      <w:ind w:left="400"/>
    </w:pPr>
  </w:style>
  <w:style w:type="paragraph" w:styleId="Verzeichnis4">
    <w:name w:val="toc 4"/>
    <w:basedOn w:val="Standard"/>
    <w:next w:val="Standard"/>
    <w:autoRedefine/>
    <w:uiPriority w:val="39"/>
    <w:pPr>
      <w:ind w:left="600"/>
    </w:pPr>
  </w:style>
  <w:style w:type="character" w:customStyle="1" w:styleId="Heading1Char">
    <w:name w:val="Heading 1 Char"/>
    <w:basedOn w:val="Absatz-Standardschriftart"/>
    <w:rPr>
      <w:rFonts w:ascii="Arial" w:hAnsi="Arial" w:cs="Arial"/>
      <w:sz w:val="24"/>
      <w:lang w:val="en-US" w:eastAsia="en-US" w:bidi="ar-SA"/>
    </w:rPr>
  </w:style>
  <w:style w:type="character" w:customStyle="1" w:styleId="Heading112ptBoldChar">
    <w:name w:val="Heading 1 + 12 pt Bold Char"/>
    <w:basedOn w:val="Heading1Char"/>
    <w:rPr>
      <w:rFonts w:ascii="Arial" w:hAnsi="Arial" w:cs="Arial"/>
      <w:b/>
      <w:sz w:val="24"/>
      <w:szCs w:val="24"/>
      <w:lang w:val="en-US" w:eastAsia="en-US" w:bidi="ar-SA"/>
    </w:rPr>
  </w:style>
  <w:style w:type="character" w:customStyle="1" w:styleId="BodyTextChar1">
    <w:name w:val="Body Text Char1"/>
    <w:basedOn w:val="Absatz-Standardschriftart"/>
    <w:rPr>
      <w:rFonts w:ascii="Arial" w:hAnsi="Arial"/>
      <w:sz w:val="24"/>
      <w:lang w:val="en-US" w:eastAsia="en-US" w:bidi="ar-SA"/>
    </w:rPr>
  </w:style>
  <w:style w:type="paragraph" w:styleId="Kopfzeile">
    <w:name w:val="header"/>
    <w:basedOn w:val="Standard"/>
    <w:pPr>
      <w:tabs>
        <w:tab w:val="center" w:pos="4320"/>
        <w:tab w:val="right" w:pos="8640"/>
      </w:tabs>
    </w:pPr>
  </w:style>
  <w:style w:type="character" w:customStyle="1" w:styleId="Heading8Char">
    <w:name w:val="Heading 8 Char"/>
    <w:basedOn w:val="Absatz-Standardschriftart"/>
    <w:rPr>
      <w:rFonts w:ascii="Arial" w:hAnsi="Arial" w:cs="Arial"/>
      <w:lang w:val="en-US" w:eastAsia="en-US" w:bidi="ar-SA"/>
    </w:rPr>
  </w:style>
  <w:style w:type="character" w:customStyle="1" w:styleId="HeaderChar">
    <w:name w:val="Header Char"/>
    <w:basedOn w:val="Absatz-Standardschriftart"/>
    <w:rPr>
      <w:lang w:val="en-US" w:eastAsia="en-US" w:bidi="ar-SA"/>
    </w:rPr>
  </w:style>
  <w:style w:type="table" w:styleId="TabelleAktuell">
    <w:name w:val="Table Contemporary"/>
    <w:basedOn w:val="NormaleTabelle"/>
    <w:rsid w:val="001D4F5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nraster">
    <w:name w:val="Table Grid"/>
    <w:basedOn w:val="NormaleTabelle"/>
    <w:rsid w:val="004B19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Style">
    <w:name w:val="CodeStyle"/>
    <w:basedOn w:val="Textkrper"/>
    <w:link w:val="CodeStyleChar"/>
    <w:rsid w:val="004B19D7"/>
    <w:pPr>
      <w:spacing w:before="0" w:line="240" w:lineRule="auto"/>
    </w:pPr>
    <w:rPr>
      <w:rFonts w:ascii="Courier New" w:hAnsi="Courier New" w:cs="Courier New"/>
      <w:szCs w:val="24"/>
    </w:rPr>
  </w:style>
  <w:style w:type="character" w:customStyle="1" w:styleId="CodeStyleChar">
    <w:name w:val="CodeStyle Char"/>
    <w:basedOn w:val="Absatz-Standardschriftart"/>
    <w:link w:val="CodeStyle"/>
    <w:rsid w:val="004B19D7"/>
    <w:rPr>
      <w:rFonts w:ascii="Courier New" w:hAnsi="Courier New" w:cs="Courier New"/>
      <w:sz w:val="24"/>
      <w:szCs w:val="24"/>
      <w:lang w:val="en-US" w:eastAsia="en-US" w:bidi="ar-SA"/>
    </w:rPr>
  </w:style>
  <w:style w:type="table" w:styleId="TabelleRaster1">
    <w:name w:val="Table Grid 1"/>
    <w:basedOn w:val="NormaleTabelle"/>
    <w:rsid w:val="001178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unotenzeichen">
    <w:name w:val="footnote reference"/>
    <w:basedOn w:val="Absatz-Standardschriftart"/>
    <w:semiHidden/>
    <w:rsid w:val="00B64569"/>
    <w:rPr>
      <w:vertAlign w:val="superscript"/>
    </w:rPr>
  </w:style>
  <w:style w:type="character" w:customStyle="1" w:styleId="FunotentextZchn">
    <w:name w:val="Fußnotentext Zchn"/>
    <w:basedOn w:val="Absatz-Standardschriftart"/>
    <w:link w:val="Funotentext"/>
    <w:semiHidden/>
    <w:rsid w:val="0074588F"/>
  </w:style>
  <w:style w:type="paragraph" w:customStyle="1" w:styleId="Codesnippet">
    <w:name w:val="Code snippet"/>
    <w:basedOn w:val="Standard"/>
    <w:link w:val="CodesnippetChar"/>
    <w:qFormat/>
    <w:rsid w:val="0074588F"/>
    <w:pPr>
      <w:spacing w:before="120" w:line="360" w:lineRule="auto"/>
      <w:jc w:val="both"/>
    </w:pPr>
    <w:rPr>
      <w:rFonts w:ascii="Courier New" w:hAnsi="Courier New"/>
      <w:sz w:val="24"/>
      <w:szCs w:val="24"/>
      <w:lang w:eastAsia="ru-RU"/>
    </w:rPr>
  </w:style>
  <w:style w:type="paragraph" w:styleId="Listenabsatz">
    <w:name w:val="List Paragraph"/>
    <w:basedOn w:val="Standard"/>
    <w:uiPriority w:val="34"/>
    <w:qFormat/>
    <w:rsid w:val="0074588F"/>
    <w:pPr>
      <w:spacing w:before="120" w:line="360" w:lineRule="auto"/>
      <w:ind w:left="720"/>
      <w:contextualSpacing/>
      <w:jc w:val="both"/>
    </w:pPr>
    <w:rPr>
      <w:rFonts w:ascii="Consolas" w:hAnsi="Consolas"/>
      <w:sz w:val="24"/>
      <w:szCs w:val="24"/>
      <w:lang w:val="ru-RU" w:eastAsia="ru-RU"/>
    </w:rPr>
  </w:style>
  <w:style w:type="character" w:customStyle="1" w:styleId="CodesnippetChar">
    <w:name w:val="Code snippet Char"/>
    <w:basedOn w:val="Absatz-Standardschriftart"/>
    <w:link w:val="Codesnippet"/>
    <w:rsid w:val="0074588F"/>
    <w:rPr>
      <w:rFonts w:ascii="Courier New" w:hAnsi="Courier New"/>
      <w:sz w:val="24"/>
      <w:szCs w:val="24"/>
      <w:lang w:eastAsia="ru-RU"/>
    </w:rPr>
  </w:style>
  <w:style w:type="paragraph" w:customStyle="1" w:styleId="Code2snippet">
    <w:name w:val="Code2snippet"/>
    <w:basedOn w:val="Codesnippet"/>
    <w:link w:val="Code2snippetChar"/>
    <w:qFormat/>
    <w:rsid w:val="00516045"/>
    <w:pPr>
      <w:spacing w:line="240" w:lineRule="auto"/>
    </w:pPr>
  </w:style>
  <w:style w:type="character" w:customStyle="1" w:styleId="Code2snippetChar">
    <w:name w:val="Code2snippet Char"/>
    <w:basedOn w:val="CodesnippetChar"/>
    <w:link w:val="Code2snippet"/>
    <w:rsid w:val="00516045"/>
    <w:rPr>
      <w:rFonts w:ascii="Courier New" w:hAnsi="Courier New"/>
      <w:sz w:val="24"/>
      <w:szCs w:val="24"/>
      <w:lang w:eastAsia="ru-RU"/>
    </w:rPr>
  </w:style>
  <w:style w:type="paragraph" w:customStyle="1" w:styleId="FormulaInText">
    <w:name w:val="FormulaInText"/>
    <w:basedOn w:val="Textkrper"/>
    <w:link w:val="FormulaInTextChar"/>
    <w:qFormat/>
    <w:rsid w:val="007B3685"/>
    <w:rPr>
      <w:rFonts w:ascii="Courier New" w:hAnsi="Courier New" w:cs="Courier New"/>
      <w:i/>
      <w:sz w:val="22"/>
    </w:rPr>
  </w:style>
  <w:style w:type="character" w:customStyle="1" w:styleId="FormulaInTextChar">
    <w:name w:val="FormulaInText Char"/>
    <w:basedOn w:val="TextkrperZchn"/>
    <w:link w:val="FormulaInText"/>
    <w:rsid w:val="007B3685"/>
    <w:rPr>
      <w:rFonts w:ascii="Courier New" w:hAnsi="Courier New" w:cs="Courier New"/>
      <w:i/>
      <w:sz w:val="22"/>
      <w:lang w:val="en-US" w:eastAsia="en-US" w:bidi="ar-SA"/>
    </w:rPr>
  </w:style>
  <w:style w:type="paragraph" w:customStyle="1" w:styleId="Aboutv106">
    <w:name w:val="About_v106"/>
    <w:basedOn w:val="Textkrper"/>
    <w:link w:val="Aboutv106Char"/>
    <w:qFormat/>
    <w:rsid w:val="005F5C6F"/>
    <w:pPr>
      <w:shd w:val="clear" w:color="auto" w:fill="FFFFFF" w:themeFill="background1"/>
    </w:pPr>
    <w:rPr>
      <w:szCs w:val="24"/>
    </w:rPr>
  </w:style>
  <w:style w:type="character" w:customStyle="1" w:styleId="Aboutv106Char">
    <w:name w:val="About_v106 Char"/>
    <w:basedOn w:val="TextkrperZchn"/>
    <w:link w:val="Aboutv106"/>
    <w:rsid w:val="005F5C6F"/>
    <w:rPr>
      <w:sz w:val="24"/>
      <w:szCs w:val="24"/>
      <w:shd w:val="clear" w:color="auto" w:fill="FFFFFF" w:themeFill="background1"/>
      <w:lang w:val="en-US" w:eastAsia="en-US" w:bidi="ar-SA"/>
    </w:rPr>
  </w:style>
  <w:style w:type="paragraph" w:customStyle="1" w:styleId="md-end-block">
    <w:name w:val="md-end-block"/>
    <w:basedOn w:val="Standard"/>
    <w:rsid w:val="00115FE7"/>
    <w:pPr>
      <w:spacing w:before="100" w:beforeAutospacing="1" w:after="100" w:afterAutospacing="1"/>
    </w:pPr>
    <w:rPr>
      <w:sz w:val="24"/>
      <w:szCs w:val="24"/>
    </w:rPr>
  </w:style>
  <w:style w:type="character" w:customStyle="1" w:styleId="md-plain">
    <w:name w:val="md-plain"/>
    <w:basedOn w:val="Absatz-Standardschriftart"/>
    <w:rsid w:val="00115FE7"/>
  </w:style>
  <w:style w:type="character" w:customStyle="1" w:styleId="md-softbreak">
    <w:name w:val="md-softbreak"/>
    <w:basedOn w:val="Absatz-Standardschriftart"/>
    <w:rsid w:val="00115FE7"/>
  </w:style>
  <w:style w:type="character" w:styleId="HTMLCode">
    <w:name w:val="HTML Code"/>
    <w:basedOn w:val="Absatz-Standardschriftart"/>
    <w:uiPriority w:val="99"/>
    <w:unhideWhenUsed/>
    <w:rsid w:val="00115FE7"/>
    <w:rPr>
      <w:rFonts w:ascii="Courier New" w:eastAsia="Times New Roman" w:hAnsi="Courier New" w:cs="Courier New"/>
      <w:sz w:val="20"/>
      <w:szCs w:val="20"/>
    </w:rPr>
  </w:style>
  <w:style w:type="character" w:customStyle="1" w:styleId="md-linebreak">
    <w:name w:val="md-linebreak"/>
    <w:basedOn w:val="Absatz-Standardschriftart"/>
    <w:rsid w:val="00115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89405">
      <w:bodyDiv w:val="1"/>
      <w:marLeft w:val="0"/>
      <w:marRight w:val="0"/>
      <w:marTop w:val="0"/>
      <w:marBottom w:val="0"/>
      <w:divBdr>
        <w:top w:val="none" w:sz="0" w:space="0" w:color="auto"/>
        <w:left w:val="none" w:sz="0" w:space="0" w:color="auto"/>
        <w:bottom w:val="none" w:sz="0" w:space="0" w:color="auto"/>
        <w:right w:val="none" w:sz="0" w:space="0" w:color="auto"/>
      </w:divBdr>
    </w:div>
    <w:div w:id="336732505">
      <w:bodyDiv w:val="1"/>
      <w:marLeft w:val="0"/>
      <w:marRight w:val="0"/>
      <w:marTop w:val="0"/>
      <w:marBottom w:val="0"/>
      <w:divBdr>
        <w:top w:val="none" w:sz="0" w:space="0" w:color="auto"/>
        <w:left w:val="none" w:sz="0" w:space="0" w:color="auto"/>
        <w:bottom w:val="none" w:sz="0" w:space="0" w:color="auto"/>
        <w:right w:val="none" w:sz="0" w:space="0" w:color="auto"/>
      </w:divBdr>
    </w:div>
    <w:div w:id="460003373">
      <w:bodyDiv w:val="1"/>
      <w:marLeft w:val="120"/>
      <w:marRight w:val="120"/>
      <w:marTop w:val="120"/>
      <w:marBottom w:val="120"/>
      <w:divBdr>
        <w:top w:val="none" w:sz="0" w:space="0" w:color="auto"/>
        <w:left w:val="none" w:sz="0" w:space="0" w:color="auto"/>
        <w:bottom w:val="none" w:sz="0" w:space="0" w:color="auto"/>
        <w:right w:val="none" w:sz="0" w:space="0" w:color="auto"/>
      </w:divBdr>
      <w:divsChild>
        <w:div w:id="1362050416">
          <w:marLeft w:val="0"/>
          <w:marRight w:val="0"/>
          <w:marTop w:val="0"/>
          <w:marBottom w:val="0"/>
          <w:divBdr>
            <w:top w:val="none" w:sz="0" w:space="0" w:color="auto"/>
            <w:left w:val="none" w:sz="0" w:space="0" w:color="auto"/>
            <w:bottom w:val="none" w:sz="0" w:space="0" w:color="auto"/>
            <w:right w:val="none" w:sz="0" w:space="0" w:color="auto"/>
          </w:divBdr>
        </w:div>
      </w:divsChild>
    </w:div>
    <w:div w:id="514727654">
      <w:bodyDiv w:val="1"/>
      <w:marLeft w:val="0"/>
      <w:marRight w:val="0"/>
      <w:marTop w:val="0"/>
      <w:marBottom w:val="0"/>
      <w:divBdr>
        <w:top w:val="none" w:sz="0" w:space="0" w:color="auto"/>
        <w:left w:val="none" w:sz="0" w:space="0" w:color="auto"/>
        <w:bottom w:val="none" w:sz="0" w:space="0" w:color="auto"/>
        <w:right w:val="none" w:sz="0" w:space="0" w:color="auto"/>
      </w:divBdr>
      <w:divsChild>
        <w:div w:id="930895971">
          <w:marLeft w:val="0"/>
          <w:marRight w:val="0"/>
          <w:marTop w:val="0"/>
          <w:marBottom w:val="0"/>
          <w:divBdr>
            <w:top w:val="none" w:sz="0" w:space="0" w:color="auto"/>
            <w:left w:val="none" w:sz="0" w:space="0" w:color="auto"/>
            <w:bottom w:val="none" w:sz="0" w:space="0" w:color="auto"/>
            <w:right w:val="none" w:sz="0" w:space="0" w:color="auto"/>
          </w:divBdr>
        </w:div>
        <w:div w:id="1626614231">
          <w:marLeft w:val="0"/>
          <w:marRight w:val="0"/>
          <w:marTop w:val="0"/>
          <w:marBottom w:val="0"/>
          <w:divBdr>
            <w:top w:val="none" w:sz="0" w:space="0" w:color="auto"/>
            <w:left w:val="none" w:sz="0" w:space="0" w:color="auto"/>
            <w:bottom w:val="none" w:sz="0" w:space="0" w:color="auto"/>
            <w:right w:val="none" w:sz="0" w:space="0" w:color="auto"/>
          </w:divBdr>
        </w:div>
      </w:divsChild>
    </w:div>
    <w:div w:id="522715452">
      <w:bodyDiv w:val="1"/>
      <w:marLeft w:val="0"/>
      <w:marRight w:val="0"/>
      <w:marTop w:val="0"/>
      <w:marBottom w:val="0"/>
      <w:divBdr>
        <w:top w:val="none" w:sz="0" w:space="0" w:color="auto"/>
        <w:left w:val="none" w:sz="0" w:space="0" w:color="auto"/>
        <w:bottom w:val="none" w:sz="0" w:space="0" w:color="auto"/>
        <w:right w:val="none" w:sz="0" w:space="0" w:color="auto"/>
      </w:divBdr>
      <w:divsChild>
        <w:div w:id="1571571697">
          <w:marLeft w:val="0"/>
          <w:marRight w:val="0"/>
          <w:marTop w:val="0"/>
          <w:marBottom w:val="0"/>
          <w:divBdr>
            <w:top w:val="none" w:sz="0" w:space="0" w:color="auto"/>
            <w:left w:val="none" w:sz="0" w:space="0" w:color="auto"/>
            <w:bottom w:val="none" w:sz="0" w:space="0" w:color="auto"/>
            <w:right w:val="none" w:sz="0" w:space="0" w:color="auto"/>
          </w:divBdr>
        </w:div>
        <w:div w:id="6757445">
          <w:marLeft w:val="0"/>
          <w:marRight w:val="0"/>
          <w:marTop w:val="0"/>
          <w:marBottom w:val="0"/>
          <w:divBdr>
            <w:top w:val="none" w:sz="0" w:space="0" w:color="auto"/>
            <w:left w:val="none" w:sz="0" w:space="0" w:color="auto"/>
            <w:bottom w:val="none" w:sz="0" w:space="0" w:color="auto"/>
            <w:right w:val="none" w:sz="0" w:space="0" w:color="auto"/>
          </w:divBdr>
        </w:div>
      </w:divsChild>
    </w:div>
    <w:div w:id="1558317378">
      <w:bodyDiv w:val="1"/>
      <w:marLeft w:val="0"/>
      <w:marRight w:val="0"/>
      <w:marTop w:val="0"/>
      <w:marBottom w:val="0"/>
      <w:divBdr>
        <w:top w:val="none" w:sz="0" w:space="0" w:color="auto"/>
        <w:left w:val="none" w:sz="0" w:space="0" w:color="auto"/>
        <w:bottom w:val="none" w:sz="0" w:space="0" w:color="auto"/>
        <w:right w:val="none" w:sz="0" w:space="0" w:color="auto"/>
      </w:divBdr>
    </w:div>
    <w:div w:id="1696465446">
      <w:bodyDiv w:val="1"/>
      <w:marLeft w:val="0"/>
      <w:marRight w:val="0"/>
      <w:marTop w:val="0"/>
      <w:marBottom w:val="0"/>
      <w:divBdr>
        <w:top w:val="none" w:sz="0" w:space="0" w:color="auto"/>
        <w:left w:val="none" w:sz="0" w:space="0" w:color="auto"/>
        <w:bottom w:val="none" w:sz="0" w:space="0" w:color="auto"/>
        <w:right w:val="none" w:sz="0" w:space="0" w:color="auto"/>
      </w:divBdr>
    </w:div>
    <w:div w:id="1756785813">
      <w:bodyDiv w:val="1"/>
      <w:marLeft w:val="0"/>
      <w:marRight w:val="0"/>
      <w:marTop w:val="0"/>
      <w:marBottom w:val="0"/>
      <w:divBdr>
        <w:top w:val="none" w:sz="0" w:space="0" w:color="auto"/>
        <w:left w:val="none" w:sz="0" w:space="0" w:color="auto"/>
        <w:bottom w:val="none" w:sz="0" w:space="0" w:color="auto"/>
        <w:right w:val="none" w:sz="0" w:space="0" w:color="auto"/>
      </w:divBdr>
    </w:div>
    <w:div w:id="2059235722">
      <w:bodyDiv w:val="1"/>
      <w:marLeft w:val="120"/>
      <w:marRight w:val="120"/>
      <w:marTop w:val="120"/>
      <w:marBottom w:val="120"/>
      <w:divBdr>
        <w:top w:val="none" w:sz="0" w:space="0" w:color="auto"/>
        <w:left w:val="none" w:sz="0" w:space="0" w:color="auto"/>
        <w:bottom w:val="none" w:sz="0" w:space="0" w:color="auto"/>
        <w:right w:val="none" w:sz="0" w:space="0" w:color="auto"/>
      </w:divBdr>
      <w:divsChild>
        <w:div w:id="70126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wmf"/><Relationship Id="rId299" Type="http://schemas.openxmlformats.org/officeDocument/2006/relationships/image" Target="media/image274.wmf"/><Relationship Id="rId303" Type="http://schemas.openxmlformats.org/officeDocument/2006/relationships/image" Target="media/image278.wmf"/><Relationship Id="rId21" Type="http://schemas.openxmlformats.org/officeDocument/2006/relationships/image" Target="media/image10.wmf"/><Relationship Id="rId42" Type="http://schemas.openxmlformats.org/officeDocument/2006/relationships/image" Target="media/image31.wmf"/><Relationship Id="rId63" Type="http://schemas.openxmlformats.org/officeDocument/2006/relationships/image" Target="media/image52.wmf"/><Relationship Id="rId84" Type="http://schemas.openxmlformats.org/officeDocument/2006/relationships/image" Target="media/image73.wmf"/><Relationship Id="rId138" Type="http://schemas.openxmlformats.org/officeDocument/2006/relationships/image" Target="media/image127.wmf"/><Relationship Id="rId159" Type="http://schemas.openxmlformats.org/officeDocument/2006/relationships/image" Target="media/image148.wmf"/><Relationship Id="rId170" Type="http://schemas.openxmlformats.org/officeDocument/2006/relationships/image" Target="media/image159.wmf"/><Relationship Id="rId191" Type="http://schemas.openxmlformats.org/officeDocument/2006/relationships/image" Target="media/image180.wmf"/><Relationship Id="rId205" Type="http://schemas.openxmlformats.org/officeDocument/2006/relationships/image" Target="media/image194.wmf"/><Relationship Id="rId226" Type="http://schemas.openxmlformats.org/officeDocument/2006/relationships/image" Target="media/image215.wmf"/><Relationship Id="rId247" Type="http://schemas.openxmlformats.org/officeDocument/2006/relationships/image" Target="media/image236.wmf"/><Relationship Id="rId107" Type="http://schemas.openxmlformats.org/officeDocument/2006/relationships/image" Target="media/image96.wmf"/><Relationship Id="rId268" Type="http://schemas.openxmlformats.org/officeDocument/2006/relationships/image" Target="media/image257.png"/><Relationship Id="rId289" Type="http://schemas.openxmlformats.org/officeDocument/2006/relationships/image" Target="media/image266.wmf"/><Relationship Id="rId11" Type="http://schemas.openxmlformats.org/officeDocument/2006/relationships/hyperlink" Target="http://www.inchi-trust.org/technical-faq/" TargetMode="External"/><Relationship Id="rId32" Type="http://schemas.openxmlformats.org/officeDocument/2006/relationships/image" Target="media/image21.wmf"/><Relationship Id="rId53" Type="http://schemas.openxmlformats.org/officeDocument/2006/relationships/image" Target="media/image42.wmf"/><Relationship Id="rId74" Type="http://schemas.openxmlformats.org/officeDocument/2006/relationships/image" Target="media/image63.wmf"/><Relationship Id="rId128" Type="http://schemas.openxmlformats.org/officeDocument/2006/relationships/image" Target="media/image117.wmf"/><Relationship Id="rId149" Type="http://schemas.openxmlformats.org/officeDocument/2006/relationships/image" Target="media/image138.wmf"/><Relationship Id="rId5" Type="http://schemas.openxmlformats.org/officeDocument/2006/relationships/footnotes" Target="footnotes.xml"/><Relationship Id="rId95" Type="http://schemas.openxmlformats.org/officeDocument/2006/relationships/image" Target="media/image84.wmf"/><Relationship Id="rId160" Type="http://schemas.openxmlformats.org/officeDocument/2006/relationships/image" Target="media/image149.wmf"/><Relationship Id="rId181" Type="http://schemas.openxmlformats.org/officeDocument/2006/relationships/image" Target="media/image170.wmf"/><Relationship Id="rId216" Type="http://schemas.openxmlformats.org/officeDocument/2006/relationships/image" Target="media/image205.wmf"/><Relationship Id="rId237" Type="http://schemas.openxmlformats.org/officeDocument/2006/relationships/image" Target="media/image226.wmf"/><Relationship Id="rId258" Type="http://schemas.openxmlformats.org/officeDocument/2006/relationships/image" Target="media/image247.wmf"/><Relationship Id="rId279" Type="http://schemas.openxmlformats.org/officeDocument/2006/relationships/image" Target="media/image262.emf"/><Relationship Id="rId22" Type="http://schemas.openxmlformats.org/officeDocument/2006/relationships/image" Target="media/image11.wmf"/><Relationship Id="rId43" Type="http://schemas.openxmlformats.org/officeDocument/2006/relationships/image" Target="media/image32.wmf"/><Relationship Id="rId64" Type="http://schemas.openxmlformats.org/officeDocument/2006/relationships/image" Target="media/image53.wmf"/><Relationship Id="rId118" Type="http://schemas.openxmlformats.org/officeDocument/2006/relationships/image" Target="media/image107.wmf"/><Relationship Id="rId139" Type="http://schemas.openxmlformats.org/officeDocument/2006/relationships/image" Target="media/image128.wmf"/><Relationship Id="rId290" Type="http://schemas.openxmlformats.org/officeDocument/2006/relationships/oleObject" Target="embeddings/oleObject9.bin"/><Relationship Id="rId304" Type="http://schemas.openxmlformats.org/officeDocument/2006/relationships/image" Target="media/image279.wmf"/><Relationship Id="rId85" Type="http://schemas.openxmlformats.org/officeDocument/2006/relationships/image" Target="media/image74.wmf"/><Relationship Id="rId150" Type="http://schemas.openxmlformats.org/officeDocument/2006/relationships/image" Target="media/image139.wmf"/><Relationship Id="rId171" Type="http://schemas.openxmlformats.org/officeDocument/2006/relationships/image" Target="media/image160.wmf"/><Relationship Id="rId192" Type="http://schemas.openxmlformats.org/officeDocument/2006/relationships/image" Target="media/image181.wmf"/><Relationship Id="rId206" Type="http://schemas.openxmlformats.org/officeDocument/2006/relationships/image" Target="media/image195.wmf"/><Relationship Id="rId227" Type="http://schemas.openxmlformats.org/officeDocument/2006/relationships/image" Target="media/image216.wmf"/><Relationship Id="rId248" Type="http://schemas.openxmlformats.org/officeDocument/2006/relationships/image" Target="media/image237.wmf"/><Relationship Id="rId269" Type="http://schemas.openxmlformats.org/officeDocument/2006/relationships/image" Target="media/image258.wmf"/><Relationship Id="rId12" Type="http://schemas.openxmlformats.org/officeDocument/2006/relationships/image" Target="media/image1.wmf"/><Relationship Id="rId33" Type="http://schemas.openxmlformats.org/officeDocument/2006/relationships/image" Target="media/image22.wmf"/><Relationship Id="rId108" Type="http://schemas.openxmlformats.org/officeDocument/2006/relationships/image" Target="media/image97.wmf"/><Relationship Id="rId129" Type="http://schemas.openxmlformats.org/officeDocument/2006/relationships/image" Target="media/image118.wmf"/><Relationship Id="rId280" Type="http://schemas.openxmlformats.org/officeDocument/2006/relationships/oleObject" Target="embeddings/oleObject7.bin"/><Relationship Id="rId54" Type="http://schemas.openxmlformats.org/officeDocument/2006/relationships/image" Target="media/image43.wmf"/><Relationship Id="rId75" Type="http://schemas.openxmlformats.org/officeDocument/2006/relationships/image" Target="media/image64.wmf"/><Relationship Id="rId96" Type="http://schemas.openxmlformats.org/officeDocument/2006/relationships/image" Target="media/image85.wmf"/><Relationship Id="rId140" Type="http://schemas.openxmlformats.org/officeDocument/2006/relationships/image" Target="media/image129.wmf"/><Relationship Id="rId161" Type="http://schemas.openxmlformats.org/officeDocument/2006/relationships/image" Target="media/image150.wmf"/><Relationship Id="rId182" Type="http://schemas.openxmlformats.org/officeDocument/2006/relationships/image" Target="media/image171.wmf"/><Relationship Id="rId217" Type="http://schemas.openxmlformats.org/officeDocument/2006/relationships/image" Target="media/image206.wmf"/><Relationship Id="rId6" Type="http://schemas.openxmlformats.org/officeDocument/2006/relationships/endnotes" Target="endnotes.xml"/><Relationship Id="rId238" Type="http://schemas.openxmlformats.org/officeDocument/2006/relationships/image" Target="media/image227.wmf"/><Relationship Id="rId259" Type="http://schemas.openxmlformats.org/officeDocument/2006/relationships/image" Target="media/image248.wmf"/><Relationship Id="rId23" Type="http://schemas.openxmlformats.org/officeDocument/2006/relationships/image" Target="media/image12.wmf"/><Relationship Id="rId119" Type="http://schemas.openxmlformats.org/officeDocument/2006/relationships/image" Target="media/image108.wmf"/><Relationship Id="rId270" Type="http://schemas.openxmlformats.org/officeDocument/2006/relationships/oleObject" Target="embeddings/oleObject1.bin"/><Relationship Id="rId291" Type="http://schemas.openxmlformats.org/officeDocument/2006/relationships/hyperlink" Target="http://csrc.nist.gov/publications/fips/fips180-2/fips180-2withchangenotice.pdf" TargetMode="External"/><Relationship Id="rId305" Type="http://schemas.openxmlformats.org/officeDocument/2006/relationships/image" Target="media/image280.wmf"/><Relationship Id="rId44" Type="http://schemas.openxmlformats.org/officeDocument/2006/relationships/image" Target="media/image33.wmf"/><Relationship Id="rId65" Type="http://schemas.openxmlformats.org/officeDocument/2006/relationships/image" Target="media/image54.wmf"/><Relationship Id="rId86" Type="http://schemas.openxmlformats.org/officeDocument/2006/relationships/image" Target="media/image75.wmf"/><Relationship Id="rId130" Type="http://schemas.openxmlformats.org/officeDocument/2006/relationships/image" Target="media/image119.wmf"/><Relationship Id="rId151" Type="http://schemas.openxmlformats.org/officeDocument/2006/relationships/image" Target="media/image140.wmf"/><Relationship Id="rId172" Type="http://schemas.openxmlformats.org/officeDocument/2006/relationships/image" Target="media/image161.wmf"/><Relationship Id="rId193" Type="http://schemas.openxmlformats.org/officeDocument/2006/relationships/image" Target="media/image182.wmf"/><Relationship Id="rId207" Type="http://schemas.openxmlformats.org/officeDocument/2006/relationships/image" Target="media/image196.wmf"/><Relationship Id="rId228" Type="http://schemas.openxmlformats.org/officeDocument/2006/relationships/image" Target="media/image217.wmf"/><Relationship Id="rId249" Type="http://schemas.openxmlformats.org/officeDocument/2006/relationships/image" Target="media/image238.wmf"/><Relationship Id="rId13" Type="http://schemas.openxmlformats.org/officeDocument/2006/relationships/image" Target="media/image2.wmf"/><Relationship Id="rId109" Type="http://schemas.openxmlformats.org/officeDocument/2006/relationships/image" Target="media/image98.wmf"/><Relationship Id="rId260" Type="http://schemas.openxmlformats.org/officeDocument/2006/relationships/image" Target="media/image249.wmf"/><Relationship Id="rId281" Type="http://schemas.openxmlformats.org/officeDocument/2006/relationships/image" Target="media/image263.png"/><Relationship Id="rId34" Type="http://schemas.openxmlformats.org/officeDocument/2006/relationships/image" Target="media/image23.wmf"/><Relationship Id="rId55" Type="http://schemas.openxmlformats.org/officeDocument/2006/relationships/image" Target="media/image44.wmf"/><Relationship Id="rId76" Type="http://schemas.openxmlformats.org/officeDocument/2006/relationships/image" Target="media/image65.wmf"/><Relationship Id="rId97" Type="http://schemas.openxmlformats.org/officeDocument/2006/relationships/image" Target="media/image86.wmf"/><Relationship Id="rId120" Type="http://schemas.openxmlformats.org/officeDocument/2006/relationships/image" Target="media/image109.wmf"/><Relationship Id="rId141" Type="http://schemas.openxmlformats.org/officeDocument/2006/relationships/image" Target="media/image130.wmf"/><Relationship Id="rId7" Type="http://schemas.openxmlformats.org/officeDocument/2006/relationships/footer" Target="footer1.xml"/><Relationship Id="rId162" Type="http://schemas.openxmlformats.org/officeDocument/2006/relationships/image" Target="media/image151.wmf"/><Relationship Id="rId183" Type="http://schemas.openxmlformats.org/officeDocument/2006/relationships/image" Target="media/image172.wmf"/><Relationship Id="rId218" Type="http://schemas.openxmlformats.org/officeDocument/2006/relationships/image" Target="media/image207.wmf"/><Relationship Id="rId239" Type="http://schemas.openxmlformats.org/officeDocument/2006/relationships/image" Target="media/image228.wmf"/><Relationship Id="rId250" Type="http://schemas.openxmlformats.org/officeDocument/2006/relationships/image" Target="media/image239.wmf"/><Relationship Id="rId271" Type="http://schemas.openxmlformats.org/officeDocument/2006/relationships/image" Target="media/image259.emf"/><Relationship Id="rId292" Type="http://schemas.openxmlformats.org/officeDocument/2006/relationships/image" Target="media/image267.wmf"/><Relationship Id="rId306" Type="http://schemas.openxmlformats.org/officeDocument/2006/relationships/fontTable" Target="fontTable.xml"/><Relationship Id="rId24" Type="http://schemas.openxmlformats.org/officeDocument/2006/relationships/image" Target="media/image13.wmf"/><Relationship Id="rId40" Type="http://schemas.openxmlformats.org/officeDocument/2006/relationships/image" Target="media/image29.wmf"/><Relationship Id="rId45" Type="http://schemas.openxmlformats.org/officeDocument/2006/relationships/image" Target="media/image34.wmf"/><Relationship Id="rId66" Type="http://schemas.openxmlformats.org/officeDocument/2006/relationships/image" Target="media/image55.wmf"/><Relationship Id="rId87" Type="http://schemas.openxmlformats.org/officeDocument/2006/relationships/image" Target="media/image76.wmf"/><Relationship Id="rId110" Type="http://schemas.openxmlformats.org/officeDocument/2006/relationships/image" Target="media/image99.wmf"/><Relationship Id="rId115" Type="http://schemas.openxmlformats.org/officeDocument/2006/relationships/image" Target="media/image104.wmf"/><Relationship Id="rId131" Type="http://schemas.openxmlformats.org/officeDocument/2006/relationships/image" Target="media/image120.wmf"/><Relationship Id="rId136" Type="http://schemas.openxmlformats.org/officeDocument/2006/relationships/image" Target="media/image125.wmf"/><Relationship Id="rId157" Type="http://schemas.openxmlformats.org/officeDocument/2006/relationships/image" Target="media/image146.wmf"/><Relationship Id="rId178" Type="http://schemas.openxmlformats.org/officeDocument/2006/relationships/image" Target="media/image167.wmf"/><Relationship Id="rId301" Type="http://schemas.openxmlformats.org/officeDocument/2006/relationships/image" Target="media/image276.wmf"/><Relationship Id="rId61" Type="http://schemas.openxmlformats.org/officeDocument/2006/relationships/image" Target="media/image50.wmf"/><Relationship Id="rId82" Type="http://schemas.openxmlformats.org/officeDocument/2006/relationships/image" Target="media/image71.wmf"/><Relationship Id="rId152" Type="http://schemas.openxmlformats.org/officeDocument/2006/relationships/image" Target="media/image141.wmf"/><Relationship Id="rId173" Type="http://schemas.openxmlformats.org/officeDocument/2006/relationships/image" Target="media/image162.wmf"/><Relationship Id="rId194" Type="http://schemas.openxmlformats.org/officeDocument/2006/relationships/image" Target="media/image183.wmf"/><Relationship Id="rId199" Type="http://schemas.openxmlformats.org/officeDocument/2006/relationships/image" Target="media/image188.wmf"/><Relationship Id="rId203" Type="http://schemas.openxmlformats.org/officeDocument/2006/relationships/image" Target="media/image192.wmf"/><Relationship Id="rId208" Type="http://schemas.openxmlformats.org/officeDocument/2006/relationships/image" Target="media/image197.wmf"/><Relationship Id="rId229" Type="http://schemas.openxmlformats.org/officeDocument/2006/relationships/image" Target="media/image218.wmf"/><Relationship Id="rId19" Type="http://schemas.openxmlformats.org/officeDocument/2006/relationships/image" Target="media/image8.wmf"/><Relationship Id="rId224" Type="http://schemas.openxmlformats.org/officeDocument/2006/relationships/image" Target="media/image213.wmf"/><Relationship Id="rId240" Type="http://schemas.openxmlformats.org/officeDocument/2006/relationships/image" Target="media/image229.wmf"/><Relationship Id="rId245" Type="http://schemas.openxmlformats.org/officeDocument/2006/relationships/image" Target="media/image234.wmf"/><Relationship Id="rId261" Type="http://schemas.openxmlformats.org/officeDocument/2006/relationships/image" Target="media/image250.wmf"/><Relationship Id="rId266" Type="http://schemas.openxmlformats.org/officeDocument/2006/relationships/image" Target="media/image255.wmf"/><Relationship Id="rId287" Type="http://schemas.openxmlformats.org/officeDocument/2006/relationships/hyperlink" Target="http://www.nature.com/nature/insights/7019.html" TargetMode="External"/><Relationship Id="rId14" Type="http://schemas.openxmlformats.org/officeDocument/2006/relationships/image" Target="media/image3.wmf"/><Relationship Id="rId30" Type="http://schemas.openxmlformats.org/officeDocument/2006/relationships/image" Target="media/image19.wmf"/><Relationship Id="rId35" Type="http://schemas.openxmlformats.org/officeDocument/2006/relationships/image" Target="media/image24.wmf"/><Relationship Id="rId56" Type="http://schemas.openxmlformats.org/officeDocument/2006/relationships/image" Target="media/image45.wmf"/><Relationship Id="rId77" Type="http://schemas.openxmlformats.org/officeDocument/2006/relationships/image" Target="media/image66.wmf"/><Relationship Id="rId100" Type="http://schemas.openxmlformats.org/officeDocument/2006/relationships/image" Target="media/image89.wmf"/><Relationship Id="rId105" Type="http://schemas.openxmlformats.org/officeDocument/2006/relationships/image" Target="media/image94.wmf"/><Relationship Id="rId126" Type="http://schemas.openxmlformats.org/officeDocument/2006/relationships/image" Target="media/image115.wmf"/><Relationship Id="rId147" Type="http://schemas.openxmlformats.org/officeDocument/2006/relationships/image" Target="media/image136.wmf"/><Relationship Id="rId168" Type="http://schemas.openxmlformats.org/officeDocument/2006/relationships/image" Target="media/image157.wmf"/><Relationship Id="rId282" Type="http://schemas.openxmlformats.org/officeDocument/2006/relationships/image" Target="media/image264.emf"/><Relationship Id="rId8" Type="http://schemas.openxmlformats.org/officeDocument/2006/relationships/footer" Target="footer2.xml"/><Relationship Id="rId51" Type="http://schemas.openxmlformats.org/officeDocument/2006/relationships/image" Target="media/image40.wmf"/><Relationship Id="rId72" Type="http://schemas.openxmlformats.org/officeDocument/2006/relationships/image" Target="media/image61.wmf"/><Relationship Id="rId93" Type="http://schemas.openxmlformats.org/officeDocument/2006/relationships/image" Target="media/image82.wmf"/><Relationship Id="rId98" Type="http://schemas.openxmlformats.org/officeDocument/2006/relationships/image" Target="media/image87.wmf"/><Relationship Id="rId121" Type="http://schemas.openxmlformats.org/officeDocument/2006/relationships/image" Target="media/image110.wmf"/><Relationship Id="rId142" Type="http://schemas.openxmlformats.org/officeDocument/2006/relationships/image" Target="media/image131.wmf"/><Relationship Id="rId163" Type="http://schemas.openxmlformats.org/officeDocument/2006/relationships/image" Target="media/image152.wmf"/><Relationship Id="rId184" Type="http://schemas.openxmlformats.org/officeDocument/2006/relationships/image" Target="media/image173.wmf"/><Relationship Id="rId189" Type="http://schemas.openxmlformats.org/officeDocument/2006/relationships/image" Target="media/image178.wmf"/><Relationship Id="rId219" Type="http://schemas.openxmlformats.org/officeDocument/2006/relationships/image" Target="media/image208.wmf"/><Relationship Id="rId3" Type="http://schemas.openxmlformats.org/officeDocument/2006/relationships/settings" Target="settings.xml"/><Relationship Id="rId214" Type="http://schemas.openxmlformats.org/officeDocument/2006/relationships/image" Target="media/image203.wmf"/><Relationship Id="rId230" Type="http://schemas.openxmlformats.org/officeDocument/2006/relationships/image" Target="media/image219.wmf"/><Relationship Id="rId235" Type="http://schemas.openxmlformats.org/officeDocument/2006/relationships/image" Target="media/image224.wmf"/><Relationship Id="rId251" Type="http://schemas.openxmlformats.org/officeDocument/2006/relationships/image" Target="media/image240.wmf"/><Relationship Id="rId256" Type="http://schemas.openxmlformats.org/officeDocument/2006/relationships/image" Target="media/image245.wmf"/><Relationship Id="rId277" Type="http://schemas.openxmlformats.org/officeDocument/2006/relationships/image" Target="media/image261.emf"/><Relationship Id="rId298" Type="http://schemas.openxmlformats.org/officeDocument/2006/relationships/image" Target="media/image273.wmf"/><Relationship Id="rId25" Type="http://schemas.openxmlformats.org/officeDocument/2006/relationships/image" Target="media/image14.wmf"/><Relationship Id="rId46" Type="http://schemas.openxmlformats.org/officeDocument/2006/relationships/image" Target="media/image35.wmf"/><Relationship Id="rId67" Type="http://schemas.openxmlformats.org/officeDocument/2006/relationships/image" Target="media/image56.wmf"/><Relationship Id="rId116" Type="http://schemas.openxmlformats.org/officeDocument/2006/relationships/image" Target="media/image105.wmf"/><Relationship Id="rId137" Type="http://schemas.openxmlformats.org/officeDocument/2006/relationships/image" Target="media/image126.wmf"/><Relationship Id="rId158" Type="http://schemas.openxmlformats.org/officeDocument/2006/relationships/image" Target="media/image147.wmf"/><Relationship Id="rId272" Type="http://schemas.openxmlformats.org/officeDocument/2006/relationships/oleObject" Target="embeddings/oleObject2.bin"/><Relationship Id="rId293" Type="http://schemas.openxmlformats.org/officeDocument/2006/relationships/image" Target="media/image268.wmf"/><Relationship Id="rId302" Type="http://schemas.openxmlformats.org/officeDocument/2006/relationships/image" Target="media/image277.wmf"/><Relationship Id="rId307" Type="http://schemas.microsoft.com/office/2011/relationships/people" Target="people.xml"/><Relationship Id="rId20" Type="http://schemas.openxmlformats.org/officeDocument/2006/relationships/image" Target="media/image9.wmf"/><Relationship Id="rId41" Type="http://schemas.openxmlformats.org/officeDocument/2006/relationships/image" Target="media/image30.wmf"/><Relationship Id="rId62" Type="http://schemas.openxmlformats.org/officeDocument/2006/relationships/image" Target="media/image51.wmf"/><Relationship Id="rId83" Type="http://schemas.openxmlformats.org/officeDocument/2006/relationships/image" Target="media/image72.wmf"/><Relationship Id="rId88" Type="http://schemas.openxmlformats.org/officeDocument/2006/relationships/image" Target="media/image77.wmf"/><Relationship Id="rId111" Type="http://schemas.openxmlformats.org/officeDocument/2006/relationships/image" Target="media/image100.wmf"/><Relationship Id="rId132" Type="http://schemas.openxmlformats.org/officeDocument/2006/relationships/image" Target="media/image121.wmf"/><Relationship Id="rId153" Type="http://schemas.openxmlformats.org/officeDocument/2006/relationships/image" Target="media/image142.wmf"/><Relationship Id="rId174" Type="http://schemas.openxmlformats.org/officeDocument/2006/relationships/image" Target="media/image163.wmf"/><Relationship Id="rId179" Type="http://schemas.openxmlformats.org/officeDocument/2006/relationships/image" Target="media/image168.wmf"/><Relationship Id="rId195" Type="http://schemas.openxmlformats.org/officeDocument/2006/relationships/image" Target="media/image184.wmf"/><Relationship Id="rId209" Type="http://schemas.openxmlformats.org/officeDocument/2006/relationships/image" Target="media/image198.wmf"/><Relationship Id="rId190" Type="http://schemas.openxmlformats.org/officeDocument/2006/relationships/image" Target="media/image179.wmf"/><Relationship Id="rId204" Type="http://schemas.openxmlformats.org/officeDocument/2006/relationships/image" Target="media/image193.wmf"/><Relationship Id="rId220" Type="http://schemas.openxmlformats.org/officeDocument/2006/relationships/image" Target="media/image209.wmf"/><Relationship Id="rId225" Type="http://schemas.openxmlformats.org/officeDocument/2006/relationships/image" Target="media/image214.wmf"/><Relationship Id="rId241" Type="http://schemas.openxmlformats.org/officeDocument/2006/relationships/image" Target="media/image230.wmf"/><Relationship Id="rId246" Type="http://schemas.openxmlformats.org/officeDocument/2006/relationships/image" Target="media/image235.wmf"/><Relationship Id="rId267" Type="http://schemas.openxmlformats.org/officeDocument/2006/relationships/image" Target="media/image256.png"/><Relationship Id="rId288" Type="http://schemas.openxmlformats.org/officeDocument/2006/relationships/hyperlink" Target="http://inchis.chemspider.com/Resolver.aspx?q=ICXJVZHDZFXYQC" TargetMode="External"/><Relationship Id="rId15" Type="http://schemas.openxmlformats.org/officeDocument/2006/relationships/image" Target="media/image4.wmf"/><Relationship Id="rId36" Type="http://schemas.openxmlformats.org/officeDocument/2006/relationships/image" Target="media/image25.wmf"/><Relationship Id="rId57" Type="http://schemas.openxmlformats.org/officeDocument/2006/relationships/image" Target="media/image46.wmf"/><Relationship Id="rId106" Type="http://schemas.openxmlformats.org/officeDocument/2006/relationships/image" Target="media/image95.wmf"/><Relationship Id="rId127" Type="http://schemas.openxmlformats.org/officeDocument/2006/relationships/image" Target="media/image116.wmf"/><Relationship Id="rId262" Type="http://schemas.openxmlformats.org/officeDocument/2006/relationships/image" Target="media/image251.wmf"/><Relationship Id="rId283" Type="http://schemas.openxmlformats.org/officeDocument/2006/relationships/oleObject" Target="embeddings/Microsoft_Word_97-2003-Dokument.doc"/><Relationship Id="rId10" Type="http://schemas.openxmlformats.org/officeDocument/2006/relationships/hyperlink" Target="http://dx.doi.org/10.1186/1758-2946-5-7" TargetMode="External"/><Relationship Id="rId31" Type="http://schemas.openxmlformats.org/officeDocument/2006/relationships/image" Target="media/image20.wmf"/><Relationship Id="rId52" Type="http://schemas.openxmlformats.org/officeDocument/2006/relationships/image" Target="media/image41.wmf"/><Relationship Id="rId73" Type="http://schemas.openxmlformats.org/officeDocument/2006/relationships/image" Target="media/image62.wmf"/><Relationship Id="rId78" Type="http://schemas.openxmlformats.org/officeDocument/2006/relationships/image" Target="media/image67.wmf"/><Relationship Id="rId94" Type="http://schemas.openxmlformats.org/officeDocument/2006/relationships/image" Target="media/image83.wmf"/><Relationship Id="rId99" Type="http://schemas.openxmlformats.org/officeDocument/2006/relationships/image" Target="media/image88.wmf"/><Relationship Id="rId101" Type="http://schemas.openxmlformats.org/officeDocument/2006/relationships/image" Target="media/image90.wmf"/><Relationship Id="rId122" Type="http://schemas.openxmlformats.org/officeDocument/2006/relationships/image" Target="media/image111.wmf"/><Relationship Id="rId143" Type="http://schemas.openxmlformats.org/officeDocument/2006/relationships/image" Target="media/image132.wmf"/><Relationship Id="rId148" Type="http://schemas.openxmlformats.org/officeDocument/2006/relationships/image" Target="media/image137.wmf"/><Relationship Id="rId164" Type="http://schemas.openxmlformats.org/officeDocument/2006/relationships/image" Target="media/image153.wmf"/><Relationship Id="rId169" Type="http://schemas.openxmlformats.org/officeDocument/2006/relationships/image" Target="media/image158.wmf"/><Relationship Id="rId185" Type="http://schemas.openxmlformats.org/officeDocument/2006/relationships/image" Target="media/image174.wmf"/><Relationship Id="rId4" Type="http://schemas.openxmlformats.org/officeDocument/2006/relationships/webSettings" Target="webSettings.xml"/><Relationship Id="rId9" Type="http://schemas.openxmlformats.org/officeDocument/2006/relationships/hyperlink" Target="http://dx.doi.org/10.1186/s13321-015-0068-4" TargetMode="External"/><Relationship Id="rId180" Type="http://schemas.openxmlformats.org/officeDocument/2006/relationships/image" Target="media/image169.wmf"/><Relationship Id="rId210" Type="http://schemas.openxmlformats.org/officeDocument/2006/relationships/image" Target="media/image199.wmf"/><Relationship Id="rId215" Type="http://schemas.openxmlformats.org/officeDocument/2006/relationships/image" Target="media/image204.wmf"/><Relationship Id="rId236" Type="http://schemas.openxmlformats.org/officeDocument/2006/relationships/image" Target="media/image225.wmf"/><Relationship Id="rId257" Type="http://schemas.openxmlformats.org/officeDocument/2006/relationships/image" Target="media/image246.wmf"/><Relationship Id="rId278" Type="http://schemas.openxmlformats.org/officeDocument/2006/relationships/oleObject" Target="embeddings/oleObject6.bin"/><Relationship Id="rId26" Type="http://schemas.openxmlformats.org/officeDocument/2006/relationships/image" Target="media/image15.wmf"/><Relationship Id="rId231" Type="http://schemas.openxmlformats.org/officeDocument/2006/relationships/image" Target="media/image220.wmf"/><Relationship Id="rId252" Type="http://schemas.openxmlformats.org/officeDocument/2006/relationships/image" Target="media/image241.wmf"/><Relationship Id="rId273" Type="http://schemas.openxmlformats.org/officeDocument/2006/relationships/oleObject" Target="embeddings/oleObject3.bin"/><Relationship Id="rId294" Type="http://schemas.openxmlformats.org/officeDocument/2006/relationships/image" Target="media/image269.wmf"/><Relationship Id="rId308" Type="http://schemas.openxmlformats.org/officeDocument/2006/relationships/theme" Target="theme/theme1.xml"/><Relationship Id="rId47" Type="http://schemas.openxmlformats.org/officeDocument/2006/relationships/image" Target="media/image36.wmf"/><Relationship Id="rId68" Type="http://schemas.openxmlformats.org/officeDocument/2006/relationships/image" Target="media/image57.wmf"/><Relationship Id="rId89" Type="http://schemas.openxmlformats.org/officeDocument/2006/relationships/image" Target="media/image78.wmf"/><Relationship Id="rId112" Type="http://schemas.openxmlformats.org/officeDocument/2006/relationships/image" Target="media/image101.wmf"/><Relationship Id="rId133" Type="http://schemas.openxmlformats.org/officeDocument/2006/relationships/image" Target="media/image122.wmf"/><Relationship Id="rId154" Type="http://schemas.openxmlformats.org/officeDocument/2006/relationships/image" Target="media/image143.wmf"/><Relationship Id="rId175" Type="http://schemas.openxmlformats.org/officeDocument/2006/relationships/image" Target="media/image164.wmf"/><Relationship Id="rId196" Type="http://schemas.openxmlformats.org/officeDocument/2006/relationships/image" Target="media/image185.wmf"/><Relationship Id="rId200" Type="http://schemas.openxmlformats.org/officeDocument/2006/relationships/image" Target="media/image189.wmf"/><Relationship Id="rId16" Type="http://schemas.openxmlformats.org/officeDocument/2006/relationships/image" Target="media/image5.wmf"/><Relationship Id="rId221" Type="http://schemas.openxmlformats.org/officeDocument/2006/relationships/image" Target="media/image210.wmf"/><Relationship Id="rId242" Type="http://schemas.openxmlformats.org/officeDocument/2006/relationships/image" Target="media/image231.wmf"/><Relationship Id="rId263" Type="http://schemas.openxmlformats.org/officeDocument/2006/relationships/image" Target="media/image252.wmf"/><Relationship Id="rId284" Type="http://schemas.openxmlformats.org/officeDocument/2006/relationships/image" Target="media/image265.wmf"/><Relationship Id="rId37" Type="http://schemas.openxmlformats.org/officeDocument/2006/relationships/image" Target="media/image26.wmf"/><Relationship Id="rId58" Type="http://schemas.openxmlformats.org/officeDocument/2006/relationships/image" Target="media/image47.wmf"/><Relationship Id="rId79" Type="http://schemas.openxmlformats.org/officeDocument/2006/relationships/image" Target="media/image68.wmf"/><Relationship Id="rId102" Type="http://schemas.openxmlformats.org/officeDocument/2006/relationships/image" Target="media/image91.wmf"/><Relationship Id="rId123" Type="http://schemas.openxmlformats.org/officeDocument/2006/relationships/image" Target="media/image112.wmf"/><Relationship Id="rId144" Type="http://schemas.openxmlformats.org/officeDocument/2006/relationships/image" Target="media/image133.wmf"/><Relationship Id="rId90" Type="http://schemas.openxmlformats.org/officeDocument/2006/relationships/image" Target="media/image79.wmf"/><Relationship Id="rId165" Type="http://schemas.openxmlformats.org/officeDocument/2006/relationships/image" Target="media/image154.wmf"/><Relationship Id="rId186" Type="http://schemas.openxmlformats.org/officeDocument/2006/relationships/image" Target="media/image175.wmf"/><Relationship Id="rId211" Type="http://schemas.openxmlformats.org/officeDocument/2006/relationships/image" Target="media/image200.wmf"/><Relationship Id="rId232" Type="http://schemas.openxmlformats.org/officeDocument/2006/relationships/image" Target="media/image221.wmf"/><Relationship Id="rId253" Type="http://schemas.openxmlformats.org/officeDocument/2006/relationships/image" Target="media/image242.wmf"/><Relationship Id="rId274" Type="http://schemas.openxmlformats.org/officeDocument/2006/relationships/oleObject" Target="embeddings/oleObject4.bin"/><Relationship Id="rId295" Type="http://schemas.openxmlformats.org/officeDocument/2006/relationships/image" Target="media/image270.wmf"/><Relationship Id="rId27" Type="http://schemas.openxmlformats.org/officeDocument/2006/relationships/image" Target="media/image16.wmf"/><Relationship Id="rId48" Type="http://schemas.openxmlformats.org/officeDocument/2006/relationships/image" Target="media/image37.wmf"/><Relationship Id="rId69" Type="http://schemas.openxmlformats.org/officeDocument/2006/relationships/image" Target="media/image58.wmf"/><Relationship Id="rId113" Type="http://schemas.openxmlformats.org/officeDocument/2006/relationships/image" Target="media/image102.wmf"/><Relationship Id="rId134" Type="http://schemas.openxmlformats.org/officeDocument/2006/relationships/image" Target="media/image123.wmf"/><Relationship Id="rId80" Type="http://schemas.openxmlformats.org/officeDocument/2006/relationships/image" Target="media/image69.wmf"/><Relationship Id="rId155" Type="http://schemas.openxmlformats.org/officeDocument/2006/relationships/image" Target="media/image144.wmf"/><Relationship Id="rId176" Type="http://schemas.openxmlformats.org/officeDocument/2006/relationships/image" Target="media/image165.wmf"/><Relationship Id="rId197" Type="http://schemas.openxmlformats.org/officeDocument/2006/relationships/image" Target="media/image186.wmf"/><Relationship Id="rId201" Type="http://schemas.openxmlformats.org/officeDocument/2006/relationships/image" Target="media/image190.wmf"/><Relationship Id="rId222" Type="http://schemas.openxmlformats.org/officeDocument/2006/relationships/image" Target="media/image211.wmf"/><Relationship Id="rId243" Type="http://schemas.openxmlformats.org/officeDocument/2006/relationships/image" Target="media/image232.wmf"/><Relationship Id="rId264" Type="http://schemas.openxmlformats.org/officeDocument/2006/relationships/image" Target="media/image253.wmf"/><Relationship Id="rId285" Type="http://schemas.openxmlformats.org/officeDocument/2006/relationships/oleObject" Target="embeddings/oleObject8.bin"/><Relationship Id="rId17" Type="http://schemas.openxmlformats.org/officeDocument/2006/relationships/image" Target="media/image6.wmf"/><Relationship Id="rId38" Type="http://schemas.openxmlformats.org/officeDocument/2006/relationships/image" Target="media/image27.wmf"/><Relationship Id="rId59" Type="http://schemas.openxmlformats.org/officeDocument/2006/relationships/image" Target="media/image48.wmf"/><Relationship Id="rId103" Type="http://schemas.openxmlformats.org/officeDocument/2006/relationships/image" Target="media/image92.wmf"/><Relationship Id="rId124" Type="http://schemas.openxmlformats.org/officeDocument/2006/relationships/image" Target="media/image113.wmf"/><Relationship Id="rId70" Type="http://schemas.openxmlformats.org/officeDocument/2006/relationships/image" Target="media/image59.wmf"/><Relationship Id="rId91" Type="http://schemas.openxmlformats.org/officeDocument/2006/relationships/image" Target="media/image80.wmf"/><Relationship Id="rId145" Type="http://schemas.openxmlformats.org/officeDocument/2006/relationships/image" Target="media/image134.wmf"/><Relationship Id="rId166" Type="http://schemas.openxmlformats.org/officeDocument/2006/relationships/image" Target="media/image155.wmf"/><Relationship Id="rId187" Type="http://schemas.openxmlformats.org/officeDocument/2006/relationships/image" Target="media/image176.wmf"/><Relationship Id="rId1" Type="http://schemas.openxmlformats.org/officeDocument/2006/relationships/numbering" Target="numbering.xml"/><Relationship Id="rId212" Type="http://schemas.openxmlformats.org/officeDocument/2006/relationships/image" Target="media/image201.wmf"/><Relationship Id="rId233" Type="http://schemas.openxmlformats.org/officeDocument/2006/relationships/image" Target="media/image222.wmf"/><Relationship Id="rId254" Type="http://schemas.openxmlformats.org/officeDocument/2006/relationships/image" Target="media/image243.wmf"/><Relationship Id="rId28" Type="http://schemas.openxmlformats.org/officeDocument/2006/relationships/image" Target="media/image17.wmf"/><Relationship Id="rId49" Type="http://schemas.openxmlformats.org/officeDocument/2006/relationships/image" Target="media/image38.wmf"/><Relationship Id="rId114" Type="http://schemas.openxmlformats.org/officeDocument/2006/relationships/image" Target="media/image103.wmf"/><Relationship Id="rId275" Type="http://schemas.openxmlformats.org/officeDocument/2006/relationships/image" Target="media/image260.emf"/><Relationship Id="rId296" Type="http://schemas.openxmlformats.org/officeDocument/2006/relationships/image" Target="media/image271.wmf"/><Relationship Id="rId300" Type="http://schemas.openxmlformats.org/officeDocument/2006/relationships/image" Target="media/image275.wmf"/><Relationship Id="rId60" Type="http://schemas.openxmlformats.org/officeDocument/2006/relationships/image" Target="media/image49.wmf"/><Relationship Id="rId81" Type="http://schemas.openxmlformats.org/officeDocument/2006/relationships/image" Target="media/image70.wmf"/><Relationship Id="rId135" Type="http://schemas.openxmlformats.org/officeDocument/2006/relationships/image" Target="media/image124.wmf"/><Relationship Id="rId156" Type="http://schemas.openxmlformats.org/officeDocument/2006/relationships/image" Target="media/image145.wmf"/><Relationship Id="rId177" Type="http://schemas.openxmlformats.org/officeDocument/2006/relationships/image" Target="media/image166.wmf"/><Relationship Id="rId198" Type="http://schemas.openxmlformats.org/officeDocument/2006/relationships/image" Target="media/image187.wmf"/><Relationship Id="rId202" Type="http://schemas.openxmlformats.org/officeDocument/2006/relationships/image" Target="media/image191.wmf"/><Relationship Id="rId223" Type="http://schemas.openxmlformats.org/officeDocument/2006/relationships/image" Target="media/image212.wmf"/><Relationship Id="rId244" Type="http://schemas.openxmlformats.org/officeDocument/2006/relationships/image" Target="media/image233.wmf"/><Relationship Id="rId18" Type="http://schemas.openxmlformats.org/officeDocument/2006/relationships/image" Target="media/image7.wmf"/><Relationship Id="rId39" Type="http://schemas.openxmlformats.org/officeDocument/2006/relationships/image" Target="media/image28.wmf"/><Relationship Id="rId265" Type="http://schemas.openxmlformats.org/officeDocument/2006/relationships/image" Target="media/image254.wmf"/><Relationship Id="rId286" Type="http://schemas.openxmlformats.org/officeDocument/2006/relationships/hyperlink" Target="http://csrc.nist.gov/publications/fips/fips180-2/fips180-2withchangenotice.pdf" TargetMode="External"/><Relationship Id="rId50" Type="http://schemas.openxmlformats.org/officeDocument/2006/relationships/image" Target="media/image39.wmf"/><Relationship Id="rId104" Type="http://schemas.openxmlformats.org/officeDocument/2006/relationships/image" Target="media/image93.wmf"/><Relationship Id="rId125" Type="http://schemas.openxmlformats.org/officeDocument/2006/relationships/image" Target="media/image114.wmf"/><Relationship Id="rId146" Type="http://schemas.openxmlformats.org/officeDocument/2006/relationships/image" Target="media/image135.wmf"/><Relationship Id="rId167" Type="http://schemas.openxmlformats.org/officeDocument/2006/relationships/image" Target="media/image156.wmf"/><Relationship Id="rId188" Type="http://schemas.openxmlformats.org/officeDocument/2006/relationships/image" Target="media/image177.wmf"/><Relationship Id="rId71" Type="http://schemas.openxmlformats.org/officeDocument/2006/relationships/image" Target="media/image60.wmf"/><Relationship Id="rId92" Type="http://schemas.openxmlformats.org/officeDocument/2006/relationships/image" Target="media/image81.wmf"/><Relationship Id="rId213" Type="http://schemas.openxmlformats.org/officeDocument/2006/relationships/image" Target="media/image202.wmf"/><Relationship Id="rId234" Type="http://schemas.openxmlformats.org/officeDocument/2006/relationships/image" Target="media/image223.wmf"/><Relationship Id="rId2" Type="http://schemas.openxmlformats.org/officeDocument/2006/relationships/styles" Target="styles.xml"/><Relationship Id="rId29" Type="http://schemas.openxmlformats.org/officeDocument/2006/relationships/image" Target="media/image18.wmf"/><Relationship Id="rId255" Type="http://schemas.openxmlformats.org/officeDocument/2006/relationships/image" Target="media/image244.wmf"/><Relationship Id="rId276" Type="http://schemas.openxmlformats.org/officeDocument/2006/relationships/oleObject" Target="embeddings/oleObject5.bin"/><Relationship Id="rId297" Type="http://schemas.openxmlformats.org/officeDocument/2006/relationships/image" Target="media/image272.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102</Pages>
  <Words>19203</Words>
  <Characters>120984</Characters>
  <Application>Microsoft Office Word</Application>
  <DocSecurity>0</DocSecurity>
  <Lines>1008</Lines>
  <Paragraphs>279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 IUPAC Chemical Identifier – Technical Manual</vt:lpstr>
      <vt:lpstr>The IUPAC Chemical Identifier – Technical Manual</vt:lpstr>
    </vt:vector>
  </TitlesOfParts>
  <Company>nist</Company>
  <LinksUpToDate>false</LinksUpToDate>
  <CharactersWithSpaces>139908</CharactersWithSpaces>
  <SharedDoc>false</SharedDoc>
  <HLinks>
    <vt:vector size="474" baseType="variant">
      <vt:variant>
        <vt:i4>2555963</vt:i4>
      </vt:variant>
      <vt:variant>
        <vt:i4>498</vt:i4>
      </vt:variant>
      <vt:variant>
        <vt:i4>0</vt:i4>
      </vt:variant>
      <vt:variant>
        <vt:i4>5</vt:i4>
      </vt:variant>
      <vt:variant>
        <vt:lpwstr>http://csrc.nist.gov/publications/fips/fips180-2/fips180-2withchangenotice.pdf</vt:lpwstr>
      </vt:variant>
      <vt:variant>
        <vt:lpwstr/>
      </vt:variant>
      <vt:variant>
        <vt:i4>2818174</vt:i4>
      </vt:variant>
      <vt:variant>
        <vt:i4>492</vt:i4>
      </vt:variant>
      <vt:variant>
        <vt:i4>0</vt:i4>
      </vt:variant>
      <vt:variant>
        <vt:i4>5</vt:i4>
      </vt:variant>
      <vt:variant>
        <vt:lpwstr>http://inchis.chemspider.com/Resolver.aspx?q=ICXJVZHDZFXYQC</vt:lpwstr>
      </vt:variant>
      <vt:variant>
        <vt:lpwstr/>
      </vt:variant>
      <vt:variant>
        <vt:i4>7733288</vt:i4>
      </vt:variant>
      <vt:variant>
        <vt:i4>489</vt:i4>
      </vt:variant>
      <vt:variant>
        <vt:i4>0</vt:i4>
      </vt:variant>
      <vt:variant>
        <vt:i4>5</vt:i4>
      </vt:variant>
      <vt:variant>
        <vt:lpwstr>http://www.nature.com/nature/insights/7019.html</vt:lpwstr>
      </vt:variant>
      <vt:variant>
        <vt:lpwstr/>
      </vt:variant>
      <vt:variant>
        <vt:i4>2555963</vt:i4>
      </vt:variant>
      <vt:variant>
        <vt:i4>486</vt:i4>
      </vt:variant>
      <vt:variant>
        <vt:i4>0</vt:i4>
      </vt:variant>
      <vt:variant>
        <vt:i4>5</vt:i4>
      </vt:variant>
      <vt:variant>
        <vt:lpwstr>http://csrc.nist.gov/publications/fips/fips180-2/fips180-2withchangenotice.pdf</vt:lpwstr>
      </vt:variant>
      <vt:variant>
        <vt:lpwstr/>
      </vt:variant>
      <vt:variant>
        <vt:i4>1441845</vt:i4>
      </vt:variant>
      <vt:variant>
        <vt:i4>446</vt:i4>
      </vt:variant>
      <vt:variant>
        <vt:i4>0</vt:i4>
      </vt:variant>
      <vt:variant>
        <vt:i4>5</vt:i4>
      </vt:variant>
      <vt:variant>
        <vt:lpwstr/>
      </vt:variant>
      <vt:variant>
        <vt:lpwstr>_Toc265174523</vt:lpwstr>
      </vt:variant>
      <vt:variant>
        <vt:i4>1441845</vt:i4>
      </vt:variant>
      <vt:variant>
        <vt:i4>440</vt:i4>
      </vt:variant>
      <vt:variant>
        <vt:i4>0</vt:i4>
      </vt:variant>
      <vt:variant>
        <vt:i4>5</vt:i4>
      </vt:variant>
      <vt:variant>
        <vt:lpwstr/>
      </vt:variant>
      <vt:variant>
        <vt:lpwstr>_Toc265174522</vt:lpwstr>
      </vt:variant>
      <vt:variant>
        <vt:i4>1441845</vt:i4>
      </vt:variant>
      <vt:variant>
        <vt:i4>434</vt:i4>
      </vt:variant>
      <vt:variant>
        <vt:i4>0</vt:i4>
      </vt:variant>
      <vt:variant>
        <vt:i4>5</vt:i4>
      </vt:variant>
      <vt:variant>
        <vt:lpwstr/>
      </vt:variant>
      <vt:variant>
        <vt:lpwstr>_Toc265174521</vt:lpwstr>
      </vt:variant>
      <vt:variant>
        <vt:i4>1441845</vt:i4>
      </vt:variant>
      <vt:variant>
        <vt:i4>428</vt:i4>
      </vt:variant>
      <vt:variant>
        <vt:i4>0</vt:i4>
      </vt:variant>
      <vt:variant>
        <vt:i4>5</vt:i4>
      </vt:variant>
      <vt:variant>
        <vt:lpwstr/>
      </vt:variant>
      <vt:variant>
        <vt:lpwstr>_Toc265174520</vt:lpwstr>
      </vt:variant>
      <vt:variant>
        <vt:i4>1376309</vt:i4>
      </vt:variant>
      <vt:variant>
        <vt:i4>422</vt:i4>
      </vt:variant>
      <vt:variant>
        <vt:i4>0</vt:i4>
      </vt:variant>
      <vt:variant>
        <vt:i4>5</vt:i4>
      </vt:variant>
      <vt:variant>
        <vt:lpwstr/>
      </vt:variant>
      <vt:variant>
        <vt:lpwstr>_Toc265174519</vt:lpwstr>
      </vt:variant>
      <vt:variant>
        <vt:i4>1376309</vt:i4>
      </vt:variant>
      <vt:variant>
        <vt:i4>416</vt:i4>
      </vt:variant>
      <vt:variant>
        <vt:i4>0</vt:i4>
      </vt:variant>
      <vt:variant>
        <vt:i4>5</vt:i4>
      </vt:variant>
      <vt:variant>
        <vt:lpwstr/>
      </vt:variant>
      <vt:variant>
        <vt:lpwstr>_Toc265174518</vt:lpwstr>
      </vt:variant>
      <vt:variant>
        <vt:i4>1376309</vt:i4>
      </vt:variant>
      <vt:variant>
        <vt:i4>410</vt:i4>
      </vt:variant>
      <vt:variant>
        <vt:i4>0</vt:i4>
      </vt:variant>
      <vt:variant>
        <vt:i4>5</vt:i4>
      </vt:variant>
      <vt:variant>
        <vt:lpwstr/>
      </vt:variant>
      <vt:variant>
        <vt:lpwstr>_Toc265174517</vt:lpwstr>
      </vt:variant>
      <vt:variant>
        <vt:i4>1376309</vt:i4>
      </vt:variant>
      <vt:variant>
        <vt:i4>404</vt:i4>
      </vt:variant>
      <vt:variant>
        <vt:i4>0</vt:i4>
      </vt:variant>
      <vt:variant>
        <vt:i4>5</vt:i4>
      </vt:variant>
      <vt:variant>
        <vt:lpwstr/>
      </vt:variant>
      <vt:variant>
        <vt:lpwstr>_Toc265174516</vt:lpwstr>
      </vt:variant>
      <vt:variant>
        <vt:i4>1376309</vt:i4>
      </vt:variant>
      <vt:variant>
        <vt:i4>398</vt:i4>
      </vt:variant>
      <vt:variant>
        <vt:i4>0</vt:i4>
      </vt:variant>
      <vt:variant>
        <vt:i4>5</vt:i4>
      </vt:variant>
      <vt:variant>
        <vt:lpwstr/>
      </vt:variant>
      <vt:variant>
        <vt:lpwstr>_Toc265174515</vt:lpwstr>
      </vt:variant>
      <vt:variant>
        <vt:i4>1376309</vt:i4>
      </vt:variant>
      <vt:variant>
        <vt:i4>392</vt:i4>
      </vt:variant>
      <vt:variant>
        <vt:i4>0</vt:i4>
      </vt:variant>
      <vt:variant>
        <vt:i4>5</vt:i4>
      </vt:variant>
      <vt:variant>
        <vt:lpwstr/>
      </vt:variant>
      <vt:variant>
        <vt:lpwstr>_Toc265174514</vt:lpwstr>
      </vt:variant>
      <vt:variant>
        <vt:i4>1376309</vt:i4>
      </vt:variant>
      <vt:variant>
        <vt:i4>386</vt:i4>
      </vt:variant>
      <vt:variant>
        <vt:i4>0</vt:i4>
      </vt:variant>
      <vt:variant>
        <vt:i4>5</vt:i4>
      </vt:variant>
      <vt:variant>
        <vt:lpwstr/>
      </vt:variant>
      <vt:variant>
        <vt:lpwstr>_Toc265174513</vt:lpwstr>
      </vt:variant>
      <vt:variant>
        <vt:i4>1376309</vt:i4>
      </vt:variant>
      <vt:variant>
        <vt:i4>380</vt:i4>
      </vt:variant>
      <vt:variant>
        <vt:i4>0</vt:i4>
      </vt:variant>
      <vt:variant>
        <vt:i4>5</vt:i4>
      </vt:variant>
      <vt:variant>
        <vt:lpwstr/>
      </vt:variant>
      <vt:variant>
        <vt:lpwstr>_Toc265174512</vt:lpwstr>
      </vt:variant>
      <vt:variant>
        <vt:i4>1376309</vt:i4>
      </vt:variant>
      <vt:variant>
        <vt:i4>374</vt:i4>
      </vt:variant>
      <vt:variant>
        <vt:i4>0</vt:i4>
      </vt:variant>
      <vt:variant>
        <vt:i4>5</vt:i4>
      </vt:variant>
      <vt:variant>
        <vt:lpwstr/>
      </vt:variant>
      <vt:variant>
        <vt:lpwstr>_Toc265174511</vt:lpwstr>
      </vt:variant>
      <vt:variant>
        <vt:i4>1376309</vt:i4>
      </vt:variant>
      <vt:variant>
        <vt:i4>368</vt:i4>
      </vt:variant>
      <vt:variant>
        <vt:i4>0</vt:i4>
      </vt:variant>
      <vt:variant>
        <vt:i4>5</vt:i4>
      </vt:variant>
      <vt:variant>
        <vt:lpwstr/>
      </vt:variant>
      <vt:variant>
        <vt:lpwstr>_Toc265174510</vt:lpwstr>
      </vt:variant>
      <vt:variant>
        <vt:i4>1310773</vt:i4>
      </vt:variant>
      <vt:variant>
        <vt:i4>362</vt:i4>
      </vt:variant>
      <vt:variant>
        <vt:i4>0</vt:i4>
      </vt:variant>
      <vt:variant>
        <vt:i4>5</vt:i4>
      </vt:variant>
      <vt:variant>
        <vt:lpwstr/>
      </vt:variant>
      <vt:variant>
        <vt:lpwstr>_Toc265174509</vt:lpwstr>
      </vt:variant>
      <vt:variant>
        <vt:i4>1310773</vt:i4>
      </vt:variant>
      <vt:variant>
        <vt:i4>356</vt:i4>
      </vt:variant>
      <vt:variant>
        <vt:i4>0</vt:i4>
      </vt:variant>
      <vt:variant>
        <vt:i4>5</vt:i4>
      </vt:variant>
      <vt:variant>
        <vt:lpwstr/>
      </vt:variant>
      <vt:variant>
        <vt:lpwstr>_Toc265174508</vt:lpwstr>
      </vt:variant>
      <vt:variant>
        <vt:i4>1310773</vt:i4>
      </vt:variant>
      <vt:variant>
        <vt:i4>350</vt:i4>
      </vt:variant>
      <vt:variant>
        <vt:i4>0</vt:i4>
      </vt:variant>
      <vt:variant>
        <vt:i4>5</vt:i4>
      </vt:variant>
      <vt:variant>
        <vt:lpwstr/>
      </vt:variant>
      <vt:variant>
        <vt:lpwstr>_Toc265174507</vt:lpwstr>
      </vt:variant>
      <vt:variant>
        <vt:i4>1310773</vt:i4>
      </vt:variant>
      <vt:variant>
        <vt:i4>344</vt:i4>
      </vt:variant>
      <vt:variant>
        <vt:i4>0</vt:i4>
      </vt:variant>
      <vt:variant>
        <vt:i4>5</vt:i4>
      </vt:variant>
      <vt:variant>
        <vt:lpwstr/>
      </vt:variant>
      <vt:variant>
        <vt:lpwstr>_Toc265174506</vt:lpwstr>
      </vt:variant>
      <vt:variant>
        <vt:i4>1310773</vt:i4>
      </vt:variant>
      <vt:variant>
        <vt:i4>338</vt:i4>
      </vt:variant>
      <vt:variant>
        <vt:i4>0</vt:i4>
      </vt:variant>
      <vt:variant>
        <vt:i4>5</vt:i4>
      </vt:variant>
      <vt:variant>
        <vt:lpwstr/>
      </vt:variant>
      <vt:variant>
        <vt:lpwstr>_Toc265174505</vt:lpwstr>
      </vt:variant>
      <vt:variant>
        <vt:i4>1310773</vt:i4>
      </vt:variant>
      <vt:variant>
        <vt:i4>332</vt:i4>
      </vt:variant>
      <vt:variant>
        <vt:i4>0</vt:i4>
      </vt:variant>
      <vt:variant>
        <vt:i4>5</vt:i4>
      </vt:variant>
      <vt:variant>
        <vt:lpwstr/>
      </vt:variant>
      <vt:variant>
        <vt:lpwstr>_Toc265174504</vt:lpwstr>
      </vt:variant>
      <vt:variant>
        <vt:i4>1310773</vt:i4>
      </vt:variant>
      <vt:variant>
        <vt:i4>326</vt:i4>
      </vt:variant>
      <vt:variant>
        <vt:i4>0</vt:i4>
      </vt:variant>
      <vt:variant>
        <vt:i4>5</vt:i4>
      </vt:variant>
      <vt:variant>
        <vt:lpwstr/>
      </vt:variant>
      <vt:variant>
        <vt:lpwstr>_Toc265174503</vt:lpwstr>
      </vt:variant>
      <vt:variant>
        <vt:i4>1310773</vt:i4>
      </vt:variant>
      <vt:variant>
        <vt:i4>320</vt:i4>
      </vt:variant>
      <vt:variant>
        <vt:i4>0</vt:i4>
      </vt:variant>
      <vt:variant>
        <vt:i4>5</vt:i4>
      </vt:variant>
      <vt:variant>
        <vt:lpwstr/>
      </vt:variant>
      <vt:variant>
        <vt:lpwstr>_Toc265174502</vt:lpwstr>
      </vt:variant>
      <vt:variant>
        <vt:i4>1310773</vt:i4>
      </vt:variant>
      <vt:variant>
        <vt:i4>314</vt:i4>
      </vt:variant>
      <vt:variant>
        <vt:i4>0</vt:i4>
      </vt:variant>
      <vt:variant>
        <vt:i4>5</vt:i4>
      </vt:variant>
      <vt:variant>
        <vt:lpwstr/>
      </vt:variant>
      <vt:variant>
        <vt:lpwstr>_Toc265174501</vt:lpwstr>
      </vt:variant>
      <vt:variant>
        <vt:i4>1310773</vt:i4>
      </vt:variant>
      <vt:variant>
        <vt:i4>308</vt:i4>
      </vt:variant>
      <vt:variant>
        <vt:i4>0</vt:i4>
      </vt:variant>
      <vt:variant>
        <vt:i4>5</vt:i4>
      </vt:variant>
      <vt:variant>
        <vt:lpwstr/>
      </vt:variant>
      <vt:variant>
        <vt:lpwstr>_Toc265174500</vt:lpwstr>
      </vt:variant>
      <vt:variant>
        <vt:i4>1900596</vt:i4>
      </vt:variant>
      <vt:variant>
        <vt:i4>302</vt:i4>
      </vt:variant>
      <vt:variant>
        <vt:i4>0</vt:i4>
      </vt:variant>
      <vt:variant>
        <vt:i4>5</vt:i4>
      </vt:variant>
      <vt:variant>
        <vt:lpwstr/>
      </vt:variant>
      <vt:variant>
        <vt:lpwstr>_Toc265174499</vt:lpwstr>
      </vt:variant>
      <vt:variant>
        <vt:i4>1900596</vt:i4>
      </vt:variant>
      <vt:variant>
        <vt:i4>296</vt:i4>
      </vt:variant>
      <vt:variant>
        <vt:i4>0</vt:i4>
      </vt:variant>
      <vt:variant>
        <vt:i4>5</vt:i4>
      </vt:variant>
      <vt:variant>
        <vt:lpwstr/>
      </vt:variant>
      <vt:variant>
        <vt:lpwstr>_Toc265174498</vt:lpwstr>
      </vt:variant>
      <vt:variant>
        <vt:i4>1900596</vt:i4>
      </vt:variant>
      <vt:variant>
        <vt:i4>290</vt:i4>
      </vt:variant>
      <vt:variant>
        <vt:i4>0</vt:i4>
      </vt:variant>
      <vt:variant>
        <vt:i4>5</vt:i4>
      </vt:variant>
      <vt:variant>
        <vt:lpwstr/>
      </vt:variant>
      <vt:variant>
        <vt:lpwstr>_Toc265174497</vt:lpwstr>
      </vt:variant>
      <vt:variant>
        <vt:i4>1900596</vt:i4>
      </vt:variant>
      <vt:variant>
        <vt:i4>284</vt:i4>
      </vt:variant>
      <vt:variant>
        <vt:i4>0</vt:i4>
      </vt:variant>
      <vt:variant>
        <vt:i4>5</vt:i4>
      </vt:variant>
      <vt:variant>
        <vt:lpwstr/>
      </vt:variant>
      <vt:variant>
        <vt:lpwstr>_Toc265174496</vt:lpwstr>
      </vt:variant>
      <vt:variant>
        <vt:i4>1900596</vt:i4>
      </vt:variant>
      <vt:variant>
        <vt:i4>278</vt:i4>
      </vt:variant>
      <vt:variant>
        <vt:i4>0</vt:i4>
      </vt:variant>
      <vt:variant>
        <vt:i4>5</vt:i4>
      </vt:variant>
      <vt:variant>
        <vt:lpwstr/>
      </vt:variant>
      <vt:variant>
        <vt:lpwstr>_Toc265174495</vt:lpwstr>
      </vt:variant>
      <vt:variant>
        <vt:i4>1900596</vt:i4>
      </vt:variant>
      <vt:variant>
        <vt:i4>272</vt:i4>
      </vt:variant>
      <vt:variant>
        <vt:i4>0</vt:i4>
      </vt:variant>
      <vt:variant>
        <vt:i4>5</vt:i4>
      </vt:variant>
      <vt:variant>
        <vt:lpwstr/>
      </vt:variant>
      <vt:variant>
        <vt:lpwstr>_Toc265174494</vt:lpwstr>
      </vt:variant>
      <vt:variant>
        <vt:i4>1900596</vt:i4>
      </vt:variant>
      <vt:variant>
        <vt:i4>266</vt:i4>
      </vt:variant>
      <vt:variant>
        <vt:i4>0</vt:i4>
      </vt:variant>
      <vt:variant>
        <vt:i4>5</vt:i4>
      </vt:variant>
      <vt:variant>
        <vt:lpwstr/>
      </vt:variant>
      <vt:variant>
        <vt:lpwstr>_Toc265174493</vt:lpwstr>
      </vt:variant>
      <vt:variant>
        <vt:i4>1900596</vt:i4>
      </vt:variant>
      <vt:variant>
        <vt:i4>260</vt:i4>
      </vt:variant>
      <vt:variant>
        <vt:i4>0</vt:i4>
      </vt:variant>
      <vt:variant>
        <vt:i4>5</vt:i4>
      </vt:variant>
      <vt:variant>
        <vt:lpwstr/>
      </vt:variant>
      <vt:variant>
        <vt:lpwstr>_Toc265174492</vt:lpwstr>
      </vt:variant>
      <vt:variant>
        <vt:i4>1900596</vt:i4>
      </vt:variant>
      <vt:variant>
        <vt:i4>254</vt:i4>
      </vt:variant>
      <vt:variant>
        <vt:i4>0</vt:i4>
      </vt:variant>
      <vt:variant>
        <vt:i4>5</vt:i4>
      </vt:variant>
      <vt:variant>
        <vt:lpwstr/>
      </vt:variant>
      <vt:variant>
        <vt:lpwstr>_Toc265174491</vt:lpwstr>
      </vt:variant>
      <vt:variant>
        <vt:i4>1900596</vt:i4>
      </vt:variant>
      <vt:variant>
        <vt:i4>248</vt:i4>
      </vt:variant>
      <vt:variant>
        <vt:i4>0</vt:i4>
      </vt:variant>
      <vt:variant>
        <vt:i4>5</vt:i4>
      </vt:variant>
      <vt:variant>
        <vt:lpwstr/>
      </vt:variant>
      <vt:variant>
        <vt:lpwstr>_Toc265174490</vt:lpwstr>
      </vt:variant>
      <vt:variant>
        <vt:i4>1835060</vt:i4>
      </vt:variant>
      <vt:variant>
        <vt:i4>242</vt:i4>
      </vt:variant>
      <vt:variant>
        <vt:i4>0</vt:i4>
      </vt:variant>
      <vt:variant>
        <vt:i4>5</vt:i4>
      </vt:variant>
      <vt:variant>
        <vt:lpwstr/>
      </vt:variant>
      <vt:variant>
        <vt:lpwstr>_Toc265174489</vt:lpwstr>
      </vt:variant>
      <vt:variant>
        <vt:i4>1835060</vt:i4>
      </vt:variant>
      <vt:variant>
        <vt:i4>236</vt:i4>
      </vt:variant>
      <vt:variant>
        <vt:i4>0</vt:i4>
      </vt:variant>
      <vt:variant>
        <vt:i4>5</vt:i4>
      </vt:variant>
      <vt:variant>
        <vt:lpwstr/>
      </vt:variant>
      <vt:variant>
        <vt:lpwstr>_Toc265174488</vt:lpwstr>
      </vt:variant>
      <vt:variant>
        <vt:i4>1835060</vt:i4>
      </vt:variant>
      <vt:variant>
        <vt:i4>230</vt:i4>
      </vt:variant>
      <vt:variant>
        <vt:i4>0</vt:i4>
      </vt:variant>
      <vt:variant>
        <vt:i4>5</vt:i4>
      </vt:variant>
      <vt:variant>
        <vt:lpwstr/>
      </vt:variant>
      <vt:variant>
        <vt:lpwstr>_Toc265174487</vt:lpwstr>
      </vt:variant>
      <vt:variant>
        <vt:i4>1835060</vt:i4>
      </vt:variant>
      <vt:variant>
        <vt:i4>224</vt:i4>
      </vt:variant>
      <vt:variant>
        <vt:i4>0</vt:i4>
      </vt:variant>
      <vt:variant>
        <vt:i4>5</vt:i4>
      </vt:variant>
      <vt:variant>
        <vt:lpwstr/>
      </vt:variant>
      <vt:variant>
        <vt:lpwstr>_Toc265174486</vt:lpwstr>
      </vt:variant>
      <vt:variant>
        <vt:i4>1835060</vt:i4>
      </vt:variant>
      <vt:variant>
        <vt:i4>218</vt:i4>
      </vt:variant>
      <vt:variant>
        <vt:i4>0</vt:i4>
      </vt:variant>
      <vt:variant>
        <vt:i4>5</vt:i4>
      </vt:variant>
      <vt:variant>
        <vt:lpwstr/>
      </vt:variant>
      <vt:variant>
        <vt:lpwstr>_Toc265174485</vt:lpwstr>
      </vt:variant>
      <vt:variant>
        <vt:i4>1835060</vt:i4>
      </vt:variant>
      <vt:variant>
        <vt:i4>212</vt:i4>
      </vt:variant>
      <vt:variant>
        <vt:i4>0</vt:i4>
      </vt:variant>
      <vt:variant>
        <vt:i4>5</vt:i4>
      </vt:variant>
      <vt:variant>
        <vt:lpwstr/>
      </vt:variant>
      <vt:variant>
        <vt:lpwstr>_Toc265174484</vt:lpwstr>
      </vt:variant>
      <vt:variant>
        <vt:i4>1835060</vt:i4>
      </vt:variant>
      <vt:variant>
        <vt:i4>206</vt:i4>
      </vt:variant>
      <vt:variant>
        <vt:i4>0</vt:i4>
      </vt:variant>
      <vt:variant>
        <vt:i4>5</vt:i4>
      </vt:variant>
      <vt:variant>
        <vt:lpwstr/>
      </vt:variant>
      <vt:variant>
        <vt:lpwstr>_Toc265174483</vt:lpwstr>
      </vt:variant>
      <vt:variant>
        <vt:i4>1835060</vt:i4>
      </vt:variant>
      <vt:variant>
        <vt:i4>200</vt:i4>
      </vt:variant>
      <vt:variant>
        <vt:i4>0</vt:i4>
      </vt:variant>
      <vt:variant>
        <vt:i4>5</vt:i4>
      </vt:variant>
      <vt:variant>
        <vt:lpwstr/>
      </vt:variant>
      <vt:variant>
        <vt:lpwstr>_Toc265174482</vt:lpwstr>
      </vt:variant>
      <vt:variant>
        <vt:i4>1835060</vt:i4>
      </vt:variant>
      <vt:variant>
        <vt:i4>194</vt:i4>
      </vt:variant>
      <vt:variant>
        <vt:i4>0</vt:i4>
      </vt:variant>
      <vt:variant>
        <vt:i4>5</vt:i4>
      </vt:variant>
      <vt:variant>
        <vt:lpwstr/>
      </vt:variant>
      <vt:variant>
        <vt:lpwstr>_Toc265174481</vt:lpwstr>
      </vt:variant>
      <vt:variant>
        <vt:i4>1835060</vt:i4>
      </vt:variant>
      <vt:variant>
        <vt:i4>188</vt:i4>
      </vt:variant>
      <vt:variant>
        <vt:i4>0</vt:i4>
      </vt:variant>
      <vt:variant>
        <vt:i4>5</vt:i4>
      </vt:variant>
      <vt:variant>
        <vt:lpwstr/>
      </vt:variant>
      <vt:variant>
        <vt:lpwstr>_Toc265174480</vt:lpwstr>
      </vt:variant>
      <vt:variant>
        <vt:i4>1245236</vt:i4>
      </vt:variant>
      <vt:variant>
        <vt:i4>182</vt:i4>
      </vt:variant>
      <vt:variant>
        <vt:i4>0</vt:i4>
      </vt:variant>
      <vt:variant>
        <vt:i4>5</vt:i4>
      </vt:variant>
      <vt:variant>
        <vt:lpwstr/>
      </vt:variant>
      <vt:variant>
        <vt:lpwstr>_Toc265174479</vt:lpwstr>
      </vt:variant>
      <vt:variant>
        <vt:i4>1245236</vt:i4>
      </vt:variant>
      <vt:variant>
        <vt:i4>176</vt:i4>
      </vt:variant>
      <vt:variant>
        <vt:i4>0</vt:i4>
      </vt:variant>
      <vt:variant>
        <vt:i4>5</vt:i4>
      </vt:variant>
      <vt:variant>
        <vt:lpwstr/>
      </vt:variant>
      <vt:variant>
        <vt:lpwstr>_Toc265174478</vt:lpwstr>
      </vt:variant>
      <vt:variant>
        <vt:i4>1245236</vt:i4>
      </vt:variant>
      <vt:variant>
        <vt:i4>170</vt:i4>
      </vt:variant>
      <vt:variant>
        <vt:i4>0</vt:i4>
      </vt:variant>
      <vt:variant>
        <vt:i4>5</vt:i4>
      </vt:variant>
      <vt:variant>
        <vt:lpwstr/>
      </vt:variant>
      <vt:variant>
        <vt:lpwstr>_Toc265174477</vt:lpwstr>
      </vt:variant>
      <vt:variant>
        <vt:i4>1245236</vt:i4>
      </vt:variant>
      <vt:variant>
        <vt:i4>164</vt:i4>
      </vt:variant>
      <vt:variant>
        <vt:i4>0</vt:i4>
      </vt:variant>
      <vt:variant>
        <vt:i4>5</vt:i4>
      </vt:variant>
      <vt:variant>
        <vt:lpwstr/>
      </vt:variant>
      <vt:variant>
        <vt:lpwstr>_Toc265174476</vt:lpwstr>
      </vt:variant>
      <vt:variant>
        <vt:i4>1245236</vt:i4>
      </vt:variant>
      <vt:variant>
        <vt:i4>158</vt:i4>
      </vt:variant>
      <vt:variant>
        <vt:i4>0</vt:i4>
      </vt:variant>
      <vt:variant>
        <vt:i4>5</vt:i4>
      </vt:variant>
      <vt:variant>
        <vt:lpwstr/>
      </vt:variant>
      <vt:variant>
        <vt:lpwstr>_Toc265174475</vt:lpwstr>
      </vt:variant>
      <vt:variant>
        <vt:i4>1245236</vt:i4>
      </vt:variant>
      <vt:variant>
        <vt:i4>152</vt:i4>
      </vt:variant>
      <vt:variant>
        <vt:i4>0</vt:i4>
      </vt:variant>
      <vt:variant>
        <vt:i4>5</vt:i4>
      </vt:variant>
      <vt:variant>
        <vt:lpwstr/>
      </vt:variant>
      <vt:variant>
        <vt:lpwstr>_Toc265174474</vt:lpwstr>
      </vt:variant>
      <vt:variant>
        <vt:i4>1245236</vt:i4>
      </vt:variant>
      <vt:variant>
        <vt:i4>146</vt:i4>
      </vt:variant>
      <vt:variant>
        <vt:i4>0</vt:i4>
      </vt:variant>
      <vt:variant>
        <vt:i4>5</vt:i4>
      </vt:variant>
      <vt:variant>
        <vt:lpwstr/>
      </vt:variant>
      <vt:variant>
        <vt:lpwstr>_Toc265174473</vt:lpwstr>
      </vt:variant>
      <vt:variant>
        <vt:i4>1245236</vt:i4>
      </vt:variant>
      <vt:variant>
        <vt:i4>140</vt:i4>
      </vt:variant>
      <vt:variant>
        <vt:i4>0</vt:i4>
      </vt:variant>
      <vt:variant>
        <vt:i4>5</vt:i4>
      </vt:variant>
      <vt:variant>
        <vt:lpwstr/>
      </vt:variant>
      <vt:variant>
        <vt:lpwstr>_Toc265174472</vt:lpwstr>
      </vt:variant>
      <vt:variant>
        <vt:i4>1245236</vt:i4>
      </vt:variant>
      <vt:variant>
        <vt:i4>134</vt:i4>
      </vt:variant>
      <vt:variant>
        <vt:i4>0</vt:i4>
      </vt:variant>
      <vt:variant>
        <vt:i4>5</vt:i4>
      </vt:variant>
      <vt:variant>
        <vt:lpwstr/>
      </vt:variant>
      <vt:variant>
        <vt:lpwstr>_Toc265174471</vt:lpwstr>
      </vt:variant>
      <vt:variant>
        <vt:i4>1245236</vt:i4>
      </vt:variant>
      <vt:variant>
        <vt:i4>128</vt:i4>
      </vt:variant>
      <vt:variant>
        <vt:i4>0</vt:i4>
      </vt:variant>
      <vt:variant>
        <vt:i4>5</vt:i4>
      </vt:variant>
      <vt:variant>
        <vt:lpwstr/>
      </vt:variant>
      <vt:variant>
        <vt:lpwstr>_Toc265174470</vt:lpwstr>
      </vt:variant>
      <vt:variant>
        <vt:i4>1179700</vt:i4>
      </vt:variant>
      <vt:variant>
        <vt:i4>122</vt:i4>
      </vt:variant>
      <vt:variant>
        <vt:i4>0</vt:i4>
      </vt:variant>
      <vt:variant>
        <vt:i4>5</vt:i4>
      </vt:variant>
      <vt:variant>
        <vt:lpwstr/>
      </vt:variant>
      <vt:variant>
        <vt:lpwstr>_Toc265174469</vt:lpwstr>
      </vt:variant>
      <vt:variant>
        <vt:i4>1179700</vt:i4>
      </vt:variant>
      <vt:variant>
        <vt:i4>116</vt:i4>
      </vt:variant>
      <vt:variant>
        <vt:i4>0</vt:i4>
      </vt:variant>
      <vt:variant>
        <vt:i4>5</vt:i4>
      </vt:variant>
      <vt:variant>
        <vt:lpwstr/>
      </vt:variant>
      <vt:variant>
        <vt:lpwstr>_Toc265174468</vt:lpwstr>
      </vt:variant>
      <vt:variant>
        <vt:i4>1179700</vt:i4>
      </vt:variant>
      <vt:variant>
        <vt:i4>110</vt:i4>
      </vt:variant>
      <vt:variant>
        <vt:i4>0</vt:i4>
      </vt:variant>
      <vt:variant>
        <vt:i4>5</vt:i4>
      </vt:variant>
      <vt:variant>
        <vt:lpwstr/>
      </vt:variant>
      <vt:variant>
        <vt:lpwstr>_Toc265174467</vt:lpwstr>
      </vt:variant>
      <vt:variant>
        <vt:i4>1179700</vt:i4>
      </vt:variant>
      <vt:variant>
        <vt:i4>104</vt:i4>
      </vt:variant>
      <vt:variant>
        <vt:i4>0</vt:i4>
      </vt:variant>
      <vt:variant>
        <vt:i4>5</vt:i4>
      </vt:variant>
      <vt:variant>
        <vt:lpwstr/>
      </vt:variant>
      <vt:variant>
        <vt:lpwstr>_Toc265174466</vt:lpwstr>
      </vt:variant>
      <vt:variant>
        <vt:i4>1179700</vt:i4>
      </vt:variant>
      <vt:variant>
        <vt:i4>98</vt:i4>
      </vt:variant>
      <vt:variant>
        <vt:i4>0</vt:i4>
      </vt:variant>
      <vt:variant>
        <vt:i4>5</vt:i4>
      </vt:variant>
      <vt:variant>
        <vt:lpwstr/>
      </vt:variant>
      <vt:variant>
        <vt:lpwstr>_Toc265174465</vt:lpwstr>
      </vt:variant>
      <vt:variant>
        <vt:i4>1179700</vt:i4>
      </vt:variant>
      <vt:variant>
        <vt:i4>92</vt:i4>
      </vt:variant>
      <vt:variant>
        <vt:i4>0</vt:i4>
      </vt:variant>
      <vt:variant>
        <vt:i4>5</vt:i4>
      </vt:variant>
      <vt:variant>
        <vt:lpwstr/>
      </vt:variant>
      <vt:variant>
        <vt:lpwstr>_Toc265174464</vt:lpwstr>
      </vt:variant>
      <vt:variant>
        <vt:i4>1179700</vt:i4>
      </vt:variant>
      <vt:variant>
        <vt:i4>86</vt:i4>
      </vt:variant>
      <vt:variant>
        <vt:i4>0</vt:i4>
      </vt:variant>
      <vt:variant>
        <vt:i4>5</vt:i4>
      </vt:variant>
      <vt:variant>
        <vt:lpwstr/>
      </vt:variant>
      <vt:variant>
        <vt:lpwstr>_Toc265174463</vt:lpwstr>
      </vt:variant>
      <vt:variant>
        <vt:i4>1179700</vt:i4>
      </vt:variant>
      <vt:variant>
        <vt:i4>80</vt:i4>
      </vt:variant>
      <vt:variant>
        <vt:i4>0</vt:i4>
      </vt:variant>
      <vt:variant>
        <vt:i4>5</vt:i4>
      </vt:variant>
      <vt:variant>
        <vt:lpwstr/>
      </vt:variant>
      <vt:variant>
        <vt:lpwstr>_Toc265174462</vt:lpwstr>
      </vt:variant>
      <vt:variant>
        <vt:i4>1179700</vt:i4>
      </vt:variant>
      <vt:variant>
        <vt:i4>74</vt:i4>
      </vt:variant>
      <vt:variant>
        <vt:i4>0</vt:i4>
      </vt:variant>
      <vt:variant>
        <vt:i4>5</vt:i4>
      </vt:variant>
      <vt:variant>
        <vt:lpwstr/>
      </vt:variant>
      <vt:variant>
        <vt:lpwstr>_Toc265174461</vt:lpwstr>
      </vt:variant>
      <vt:variant>
        <vt:i4>1179700</vt:i4>
      </vt:variant>
      <vt:variant>
        <vt:i4>68</vt:i4>
      </vt:variant>
      <vt:variant>
        <vt:i4>0</vt:i4>
      </vt:variant>
      <vt:variant>
        <vt:i4>5</vt:i4>
      </vt:variant>
      <vt:variant>
        <vt:lpwstr/>
      </vt:variant>
      <vt:variant>
        <vt:lpwstr>_Toc265174460</vt:lpwstr>
      </vt:variant>
      <vt:variant>
        <vt:i4>1114164</vt:i4>
      </vt:variant>
      <vt:variant>
        <vt:i4>62</vt:i4>
      </vt:variant>
      <vt:variant>
        <vt:i4>0</vt:i4>
      </vt:variant>
      <vt:variant>
        <vt:i4>5</vt:i4>
      </vt:variant>
      <vt:variant>
        <vt:lpwstr/>
      </vt:variant>
      <vt:variant>
        <vt:lpwstr>_Toc265174459</vt:lpwstr>
      </vt:variant>
      <vt:variant>
        <vt:i4>1114164</vt:i4>
      </vt:variant>
      <vt:variant>
        <vt:i4>56</vt:i4>
      </vt:variant>
      <vt:variant>
        <vt:i4>0</vt:i4>
      </vt:variant>
      <vt:variant>
        <vt:i4>5</vt:i4>
      </vt:variant>
      <vt:variant>
        <vt:lpwstr/>
      </vt:variant>
      <vt:variant>
        <vt:lpwstr>_Toc265174458</vt:lpwstr>
      </vt:variant>
      <vt:variant>
        <vt:i4>1114164</vt:i4>
      </vt:variant>
      <vt:variant>
        <vt:i4>50</vt:i4>
      </vt:variant>
      <vt:variant>
        <vt:i4>0</vt:i4>
      </vt:variant>
      <vt:variant>
        <vt:i4>5</vt:i4>
      </vt:variant>
      <vt:variant>
        <vt:lpwstr/>
      </vt:variant>
      <vt:variant>
        <vt:lpwstr>_Toc265174457</vt:lpwstr>
      </vt:variant>
      <vt:variant>
        <vt:i4>1114164</vt:i4>
      </vt:variant>
      <vt:variant>
        <vt:i4>44</vt:i4>
      </vt:variant>
      <vt:variant>
        <vt:i4>0</vt:i4>
      </vt:variant>
      <vt:variant>
        <vt:i4>5</vt:i4>
      </vt:variant>
      <vt:variant>
        <vt:lpwstr/>
      </vt:variant>
      <vt:variant>
        <vt:lpwstr>_Toc265174456</vt:lpwstr>
      </vt:variant>
      <vt:variant>
        <vt:i4>1114164</vt:i4>
      </vt:variant>
      <vt:variant>
        <vt:i4>38</vt:i4>
      </vt:variant>
      <vt:variant>
        <vt:i4>0</vt:i4>
      </vt:variant>
      <vt:variant>
        <vt:i4>5</vt:i4>
      </vt:variant>
      <vt:variant>
        <vt:lpwstr/>
      </vt:variant>
      <vt:variant>
        <vt:lpwstr>_Toc265174455</vt:lpwstr>
      </vt:variant>
      <vt:variant>
        <vt:i4>1114164</vt:i4>
      </vt:variant>
      <vt:variant>
        <vt:i4>32</vt:i4>
      </vt:variant>
      <vt:variant>
        <vt:i4>0</vt:i4>
      </vt:variant>
      <vt:variant>
        <vt:i4>5</vt:i4>
      </vt:variant>
      <vt:variant>
        <vt:lpwstr/>
      </vt:variant>
      <vt:variant>
        <vt:lpwstr>_Toc265174454</vt:lpwstr>
      </vt:variant>
      <vt:variant>
        <vt:i4>1114164</vt:i4>
      </vt:variant>
      <vt:variant>
        <vt:i4>26</vt:i4>
      </vt:variant>
      <vt:variant>
        <vt:i4>0</vt:i4>
      </vt:variant>
      <vt:variant>
        <vt:i4>5</vt:i4>
      </vt:variant>
      <vt:variant>
        <vt:lpwstr/>
      </vt:variant>
      <vt:variant>
        <vt:lpwstr>_Toc265174453</vt:lpwstr>
      </vt:variant>
      <vt:variant>
        <vt:i4>1114164</vt:i4>
      </vt:variant>
      <vt:variant>
        <vt:i4>20</vt:i4>
      </vt:variant>
      <vt:variant>
        <vt:i4>0</vt:i4>
      </vt:variant>
      <vt:variant>
        <vt:i4>5</vt:i4>
      </vt:variant>
      <vt:variant>
        <vt:lpwstr/>
      </vt:variant>
      <vt:variant>
        <vt:lpwstr>_Toc265174452</vt:lpwstr>
      </vt:variant>
      <vt:variant>
        <vt:i4>1114164</vt:i4>
      </vt:variant>
      <vt:variant>
        <vt:i4>14</vt:i4>
      </vt:variant>
      <vt:variant>
        <vt:i4>0</vt:i4>
      </vt:variant>
      <vt:variant>
        <vt:i4>5</vt:i4>
      </vt:variant>
      <vt:variant>
        <vt:lpwstr/>
      </vt:variant>
      <vt:variant>
        <vt:lpwstr>_Toc265174451</vt:lpwstr>
      </vt:variant>
      <vt:variant>
        <vt:i4>1114164</vt:i4>
      </vt:variant>
      <vt:variant>
        <vt:i4>8</vt:i4>
      </vt:variant>
      <vt:variant>
        <vt:i4>0</vt:i4>
      </vt:variant>
      <vt:variant>
        <vt:i4>5</vt:i4>
      </vt:variant>
      <vt:variant>
        <vt:lpwstr/>
      </vt:variant>
      <vt:variant>
        <vt:lpwstr>_Toc265174450</vt:lpwstr>
      </vt:variant>
      <vt:variant>
        <vt:i4>1048628</vt:i4>
      </vt:variant>
      <vt:variant>
        <vt:i4>2</vt:i4>
      </vt:variant>
      <vt:variant>
        <vt:i4>0</vt:i4>
      </vt:variant>
      <vt:variant>
        <vt:i4>5</vt:i4>
      </vt:variant>
      <vt:variant>
        <vt:lpwstr/>
      </vt:variant>
      <vt:variant>
        <vt:lpwstr>_Toc265174449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IUPAC Chemical Identifier – Technical Manual</dc:title>
  <dc:subject/>
  <dc:creator>nist</dc:creator>
  <cp:keywords/>
  <dc:description/>
  <cp:lastModifiedBy>Bänsch, Felix</cp:lastModifiedBy>
  <cp:revision>154</cp:revision>
  <cp:lastPrinted>2020-12-18T17:40:00Z</cp:lastPrinted>
  <dcterms:created xsi:type="dcterms:W3CDTF">2016-05-28T10:50:00Z</dcterms:created>
  <dcterms:modified xsi:type="dcterms:W3CDTF">2024-01-19T11:45:00Z</dcterms:modified>
</cp:coreProperties>
</file>